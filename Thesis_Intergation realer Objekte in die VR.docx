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6000A" w14:textId="31A6709A" w:rsidR="00F1287B" w:rsidRDefault="00F1287B" w:rsidP="000A237F">
      <w:pPr>
        <w:spacing w:line="360" w:lineRule="auto"/>
        <w:ind w:left="1134"/>
        <w:jc w:val="both"/>
        <w:rPr>
          <w:rFonts w:ascii="Times New Roman" w:hAnsi="Times New Roman" w:cs="Times New Roman"/>
          <w:sz w:val="24"/>
          <w:szCs w:val="24"/>
        </w:rPr>
      </w:pPr>
      <w:r>
        <w:rPr>
          <w:noProof/>
          <w:lang w:eastAsia="de-DE"/>
        </w:rPr>
        <w:drawing>
          <wp:anchor distT="0" distB="0" distL="114300" distR="114300" simplePos="0" relativeHeight="251672064" behindDoc="0" locked="0" layoutInCell="1" allowOverlap="1" wp14:anchorId="012C3EC2" wp14:editId="22E7C0B6">
            <wp:simplePos x="0" y="0"/>
            <wp:positionH relativeFrom="column">
              <wp:posOffset>3857625</wp:posOffset>
            </wp:positionH>
            <wp:positionV relativeFrom="paragraph">
              <wp:posOffset>-686435</wp:posOffset>
            </wp:positionV>
            <wp:extent cx="1946689" cy="788754"/>
            <wp:effectExtent l="0" t="0" r="0" b="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FU_rz_4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6689" cy="788754"/>
                    </a:xfrm>
                    <a:prstGeom prst="rect">
                      <a:avLst/>
                    </a:prstGeom>
                  </pic:spPr>
                </pic:pic>
              </a:graphicData>
            </a:graphic>
            <wp14:sizeRelH relativeFrom="page">
              <wp14:pctWidth>0</wp14:pctWidth>
            </wp14:sizeRelH>
            <wp14:sizeRelV relativeFrom="page">
              <wp14:pctHeight>0</wp14:pctHeight>
            </wp14:sizeRelV>
          </wp:anchor>
        </w:drawing>
      </w:r>
    </w:p>
    <w:p w14:paraId="036F3227" w14:textId="4B059EB5" w:rsidR="005F6CD3" w:rsidRPr="00F670CF" w:rsidRDefault="1C140F3E" w:rsidP="00F1287B">
      <w:pPr>
        <w:spacing w:line="360" w:lineRule="auto"/>
        <w:ind w:left="1134"/>
        <w:jc w:val="right"/>
        <w:rPr>
          <w:rFonts w:ascii="Times New Roman" w:hAnsi="Times New Roman" w:cs="Times New Roman"/>
          <w:sz w:val="24"/>
          <w:szCs w:val="24"/>
        </w:rPr>
      </w:pPr>
      <w:r w:rsidRPr="00F670CF">
        <w:rPr>
          <w:rFonts w:ascii="Times New Roman" w:hAnsi="Times New Roman" w:cs="Times New Roman"/>
          <w:sz w:val="24"/>
          <w:szCs w:val="24"/>
        </w:rPr>
        <w:t>Bearbeitungsbeginn: 01.03.2017</w:t>
      </w:r>
    </w:p>
    <w:p w14:paraId="5BE3AEE6" w14:textId="408A983F" w:rsidR="00AD3072" w:rsidRDefault="1C140F3E" w:rsidP="00F1287B">
      <w:pPr>
        <w:spacing w:line="360" w:lineRule="auto"/>
        <w:ind w:left="1134"/>
        <w:jc w:val="right"/>
        <w:rPr>
          <w:rFonts w:ascii="Times New Roman" w:hAnsi="Times New Roman" w:cs="Times New Roman"/>
          <w:sz w:val="24"/>
          <w:szCs w:val="24"/>
        </w:rPr>
      </w:pPr>
      <w:r w:rsidRPr="00F670CF">
        <w:rPr>
          <w:rFonts w:ascii="Times New Roman" w:hAnsi="Times New Roman" w:cs="Times New Roman"/>
          <w:sz w:val="24"/>
          <w:szCs w:val="24"/>
        </w:rPr>
        <w:t xml:space="preserve">Vorgelegt am: </w:t>
      </w:r>
      <w:r w:rsidR="00F1287B">
        <w:rPr>
          <w:rFonts w:ascii="Times New Roman" w:hAnsi="Times New Roman" w:cs="Times New Roman"/>
          <w:sz w:val="24"/>
          <w:szCs w:val="24"/>
        </w:rPr>
        <w:t>26.09.2017</w:t>
      </w:r>
    </w:p>
    <w:p w14:paraId="1FFF82CE" w14:textId="49618F96" w:rsidR="00F1287B" w:rsidRDefault="00F1287B" w:rsidP="00F1287B">
      <w:pPr>
        <w:spacing w:line="360" w:lineRule="auto"/>
        <w:ind w:left="1134"/>
        <w:jc w:val="right"/>
        <w:rPr>
          <w:rFonts w:ascii="Times New Roman" w:hAnsi="Times New Roman" w:cs="Times New Roman"/>
          <w:sz w:val="24"/>
          <w:szCs w:val="24"/>
        </w:rPr>
      </w:pPr>
    </w:p>
    <w:p w14:paraId="3ECE374C" w14:textId="77777777" w:rsidR="00F1287B" w:rsidRPr="00F670CF" w:rsidRDefault="00F1287B" w:rsidP="00F1287B">
      <w:pPr>
        <w:spacing w:line="360" w:lineRule="auto"/>
        <w:ind w:left="1134"/>
        <w:jc w:val="right"/>
        <w:rPr>
          <w:rFonts w:ascii="Times New Roman" w:hAnsi="Times New Roman" w:cs="Times New Roman"/>
          <w:sz w:val="24"/>
          <w:szCs w:val="24"/>
        </w:rPr>
      </w:pPr>
    </w:p>
    <w:p w14:paraId="51B37D93" w14:textId="56DABD01" w:rsidR="005F6CD3" w:rsidRPr="00F1287B" w:rsidRDefault="00F1287B" w:rsidP="00F1287B">
      <w:pPr>
        <w:spacing w:line="360" w:lineRule="auto"/>
        <w:ind w:left="1134"/>
        <w:rPr>
          <w:rFonts w:ascii="Times New Roman" w:hAnsi="Times New Roman" w:cs="Times New Roman"/>
          <w:b/>
          <w:bCs/>
          <w:sz w:val="44"/>
          <w:szCs w:val="24"/>
        </w:rPr>
      </w:pPr>
      <w:r w:rsidRPr="00F1287B">
        <w:rPr>
          <w:rFonts w:ascii="Times New Roman" w:hAnsi="Times New Roman" w:cs="Times New Roman"/>
          <w:b/>
          <w:bCs/>
          <w:sz w:val="44"/>
          <w:szCs w:val="24"/>
        </w:rPr>
        <w:t>Thesis</w:t>
      </w:r>
    </w:p>
    <w:p w14:paraId="6DE54631" w14:textId="77777777" w:rsidR="005F6CD3" w:rsidRPr="00F670CF" w:rsidRDefault="1C140F3E" w:rsidP="00F1287B">
      <w:pPr>
        <w:spacing w:line="360" w:lineRule="auto"/>
        <w:ind w:left="1134"/>
        <w:rPr>
          <w:rFonts w:ascii="Times New Roman" w:hAnsi="Times New Roman" w:cs="Times New Roman"/>
          <w:sz w:val="24"/>
          <w:szCs w:val="24"/>
        </w:rPr>
      </w:pPr>
      <w:r w:rsidRPr="00F670CF">
        <w:rPr>
          <w:rFonts w:ascii="Times New Roman" w:hAnsi="Times New Roman" w:cs="Times New Roman"/>
          <w:sz w:val="24"/>
          <w:szCs w:val="24"/>
        </w:rPr>
        <w:t>zur Erlangung des Grades</w:t>
      </w:r>
    </w:p>
    <w:p w14:paraId="0FC2C52F" w14:textId="2091A469" w:rsidR="005F6CD3" w:rsidRPr="00F670CF" w:rsidRDefault="1C140F3E" w:rsidP="00F1287B">
      <w:pPr>
        <w:spacing w:line="360" w:lineRule="auto"/>
        <w:ind w:left="1134"/>
        <w:rPr>
          <w:rFonts w:ascii="Times New Roman" w:hAnsi="Times New Roman" w:cs="Times New Roman"/>
          <w:b/>
          <w:bCs/>
          <w:sz w:val="24"/>
          <w:szCs w:val="24"/>
        </w:rPr>
      </w:pPr>
      <w:r w:rsidRPr="00F670CF">
        <w:rPr>
          <w:rFonts w:ascii="Times New Roman" w:hAnsi="Times New Roman" w:cs="Times New Roman"/>
          <w:b/>
          <w:bCs/>
          <w:sz w:val="24"/>
          <w:szCs w:val="24"/>
        </w:rPr>
        <w:t>Bachelor of Science</w:t>
      </w:r>
    </w:p>
    <w:p w14:paraId="3E134775" w14:textId="77777777" w:rsidR="005F6CD3" w:rsidRPr="00F670CF" w:rsidRDefault="1C140F3E" w:rsidP="00F1287B">
      <w:pPr>
        <w:spacing w:line="360" w:lineRule="auto"/>
        <w:ind w:left="1134"/>
        <w:rPr>
          <w:rFonts w:ascii="Times New Roman" w:hAnsi="Times New Roman" w:cs="Times New Roman"/>
          <w:sz w:val="24"/>
          <w:szCs w:val="24"/>
        </w:rPr>
      </w:pPr>
      <w:r w:rsidRPr="00F670CF">
        <w:rPr>
          <w:rFonts w:ascii="Times New Roman" w:hAnsi="Times New Roman" w:cs="Times New Roman"/>
          <w:sz w:val="24"/>
          <w:szCs w:val="24"/>
        </w:rPr>
        <w:t>im Studiengang Medieninformatik</w:t>
      </w:r>
    </w:p>
    <w:p w14:paraId="04A933DE" w14:textId="35C50DE0" w:rsidR="005F6CD3" w:rsidRDefault="1C140F3E" w:rsidP="00F1287B">
      <w:pPr>
        <w:spacing w:line="360" w:lineRule="auto"/>
        <w:ind w:left="1134"/>
        <w:rPr>
          <w:rFonts w:ascii="Times New Roman" w:hAnsi="Times New Roman" w:cs="Times New Roman"/>
          <w:sz w:val="24"/>
          <w:szCs w:val="24"/>
        </w:rPr>
      </w:pPr>
      <w:r w:rsidRPr="00F670CF">
        <w:rPr>
          <w:rFonts w:ascii="Times New Roman" w:hAnsi="Times New Roman" w:cs="Times New Roman"/>
          <w:sz w:val="24"/>
          <w:szCs w:val="24"/>
        </w:rPr>
        <w:t>an der Fakultät Digitale Medien</w:t>
      </w:r>
    </w:p>
    <w:p w14:paraId="63B20B1C" w14:textId="77777777" w:rsidR="00F1287B" w:rsidRPr="00F670CF" w:rsidRDefault="00F1287B" w:rsidP="00F1287B">
      <w:pPr>
        <w:spacing w:line="360" w:lineRule="auto"/>
        <w:ind w:left="1134"/>
        <w:rPr>
          <w:rFonts w:ascii="Times New Roman" w:hAnsi="Times New Roman" w:cs="Times New Roman"/>
          <w:sz w:val="24"/>
          <w:szCs w:val="24"/>
        </w:rPr>
      </w:pPr>
    </w:p>
    <w:p w14:paraId="0EEB86A1" w14:textId="0E4418FE" w:rsidR="00F1287B" w:rsidRPr="00F670CF" w:rsidRDefault="00F1287B" w:rsidP="00F1287B">
      <w:pPr>
        <w:spacing w:line="360" w:lineRule="auto"/>
        <w:ind w:left="1134"/>
        <w:rPr>
          <w:rFonts w:ascii="Times New Roman" w:hAnsi="Times New Roman" w:cs="Times New Roman"/>
          <w:b/>
          <w:bCs/>
          <w:i/>
          <w:iCs/>
          <w:sz w:val="24"/>
          <w:szCs w:val="24"/>
        </w:rPr>
      </w:pPr>
      <w:r w:rsidRPr="00F670CF">
        <w:rPr>
          <w:rFonts w:ascii="Times New Roman" w:hAnsi="Times New Roman" w:cs="Times New Roman"/>
          <w:b/>
          <w:bCs/>
          <w:i/>
          <w:iCs/>
          <w:sz w:val="24"/>
          <w:szCs w:val="24"/>
        </w:rPr>
        <w:t>Maximilian Kanisch</w:t>
      </w:r>
      <w:r>
        <w:rPr>
          <w:rFonts w:ascii="Times New Roman" w:hAnsi="Times New Roman" w:cs="Times New Roman"/>
          <w:b/>
          <w:bCs/>
          <w:i/>
          <w:iCs/>
          <w:sz w:val="24"/>
          <w:szCs w:val="24"/>
        </w:rPr>
        <w:t xml:space="preserve"> </w:t>
      </w:r>
      <w:r w:rsidRPr="00F670CF">
        <w:rPr>
          <w:rFonts w:ascii="Times New Roman" w:hAnsi="Times New Roman" w:cs="Times New Roman"/>
          <w:b/>
          <w:bCs/>
          <w:i/>
          <w:iCs/>
          <w:sz w:val="24"/>
          <w:szCs w:val="24"/>
        </w:rPr>
        <w:t>Matrikelnummer: 245750</w:t>
      </w:r>
    </w:p>
    <w:p w14:paraId="00BEDDEB" w14:textId="31EBF367" w:rsidR="00F1287B" w:rsidRPr="00F670CF" w:rsidRDefault="00F1287B" w:rsidP="00F1287B">
      <w:pPr>
        <w:spacing w:line="360" w:lineRule="auto"/>
        <w:ind w:left="1134"/>
        <w:rPr>
          <w:rFonts w:ascii="Times New Roman" w:hAnsi="Times New Roman" w:cs="Times New Roman"/>
          <w:b/>
          <w:bCs/>
          <w:i/>
          <w:iCs/>
          <w:sz w:val="24"/>
          <w:szCs w:val="24"/>
        </w:rPr>
      </w:pPr>
      <w:r w:rsidRPr="00F670CF">
        <w:rPr>
          <w:rFonts w:ascii="Times New Roman" w:hAnsi="Times New Roman" w:cs="Times New Roman"/>
          <w:b/>
          <w:bCs/>
          <w:i/>
          <w:iCs/>
          <w:sz w:val="24"/>
          <w:szCs w:val="24"/>
        </w:rPr>
        <w:t>Markus Weiß</w:t>
      </w:r>
      <w:r>
        <w:rPr>
          <w:rFonts w:ascii="Times New Roman" w:hAnsi="Times New Roman" w:cs="Times New Roman"/>
          <w:b/>
          <w:bCs/>
          <w:i/>
          <w:iCs/>
          <w:sz w:val="24"/>
          <w:szCs w:val="24"/>
        </w:rPr>
        <w:t xml:space="preserve"> </w:t>
      </w:r>
      <w:r w:rsidRPr="00F670CF">
        <w:rPr>
          <w:rFonts w:ascii="Times New Roman" w:hAnsi="Times New Roman" w:cs="Times New Roman"/>
          <w:b/>
          <w:bCs/>
          <w:i/>
          <w:iCs/>
          <w:sz w:val="24"/>
          <w:szCs w:val="24"/>
        </w:rPr>
        <w:t>Matrikelnummer: 247652</w:t>
      </w:r>
    </w:p>
    <w:p w14:paraId="287B02BB" w14:textId="77777777" w:rsidR="00F1287B" w:rsidRPr="00F670CF" w:rsidRDefault="00F1287B" w:rsidP="00F1287B">
      <w:pPr>
        <w:spacing w:line="360" w:lineRule="auto"/>
        <w:ind w:left="1134"/>
        <w:jc w:val="center"/>
        <w:rPr>
          <w:rFonts w:ascii="Times New Roman" w:hAnsi="Times New Roman" w:cs="Times New Roman"/>
          <w:b/>
          <w:sz w:val="24"/>
          <w:szCs w:val="24"/>
        </w:rPr>
      </w:pPr>
    </w:p>
    <w:p w14:paraId="12247ECD" w14:textId="77777777" w:rsidR="00F1287B" w:rsidRPr="00F1287B" w:rsidRDefault="00F1287B" w:rsidP="00F1287B">
      <w:pPr>
        <w:spacing w:line="360" w:lineRule="auto"/>
        <w:ind w:left="1134"/>
        <w:rPr>
          <w:rFonts w:ascii="Times New Roman" w:hAnsi="Times New Roman" w:cs="Times New Roman"/>
          <w:b/>
          <w:bCs/>
          <w:sz w:val="36"/>
          <w:szCs w:val="24"/>
        </w:rPr>
      </w:pPr>
      <w:r w:rsidRPr="00F1287B">
        <w:rPr>
          <w:rFonts w:ascii="Times New Roman" w:hAnsi="Times New Roman" w:cs="Times New Roman"/>
          <w:b/>
          <w:bCs/>
          <w:sz w:val="36"/>
          <w:szCs w:val="24"/>
        </w:rPr>
        <w:t>Integration realer Objekte in die virtuelle Welt</w:t>
      </w:r>
    </w:p>
    <w:p w14:paraId="1D214129" w14:textId="77777777" w:rsidR="00F1287B" w:rsidRPr="00F670CF" w:rsidRDefault="00F1287B" w:rsidP="00F1287B">
      <w:pPr>
        <w:spacing w:line="360" w:lineRule="auto"/>
        <w:ind w:left="1134"/>
        <w:rPr>
          <w:rFonts w:ascii="Times New Roman" w:hAnsi="Times New Roman" w:cs="Times New Roman"/>
          <w:i/>
          <w:sz w:val="24"/>
          <w:szCs w:val="24"/>
        </w:rPr>
      </w:pPr>
      <w:r w:rsidRPr="00F1287B">
        <w:rPr>
          <w:rFonts w:ascii="Times New Roman" w:hAnsi="Times New Roman" w:cs="Times New Roman"/>
          <w:b/>
          <w:bCs/>
          <w:sz w:val="24"/>
          <w:szCs w:val="24"/>
        </w:rPr>
        <w:t>Eine Untersuchung der Auswirkungen von visuellem Feedback, haptischem Feedback und der Latenzzeit auf die Immersion</w:t>
      </w:r>
    </w:p>
    <w:p w14:paraId="4D503B62" w14:textId="77777777" w:rsidR="00F1287B" w:rsidRDefault="00F1287B" w:rsidP="00F1287B">
      <w:pPr>
        <w:spacing w:line="360" w:lineRule="auto"/>
        <w:ind w:left="1134"/>
        <w:rPr>
          <w:rFonts w:ascii="Times New Roman" w:hAnsi="Times New Roman" w:cs="Times New Roman"/>
          <w:i/>
          <w:iCs/>
          <w:sz w:val="24"/>
          <w:szCs w:val="24"/>
        </w:rPr>
      </w:pPr>
    </w:p>
    <w:p w14:paraId="7DD96B9E" w14:textId="5F44AC86" w:rsidR="00370117" w:rsidRPr="00F670CF" w:rsidRDefault="00370117" w:rsidP="00F1287B">
      <w:pPr>
        <w:spacing w:line="360" w:lineRule="auto"/>
        <w:ind w:left="1134"/>
        <w:rPr>
          <w:rFonts w:ascii="Times New Roman" w:hAnsi="Times New Roman" w:cs="Times New Roman"/>
          <w:i/>
          <w:iCs/>
          <w:sz w:val="24"/>
          <w:szCs w:val="24"/>
        </w:rPr>
      </w:pPr>
      <w:r w:rsidRPr="00F670CF">
        <w:rPr>
          <w:rFonts w:ascii="Times New Roman" w:hAnsi="Times New Roman" w:cs="Times New Roman"/>
          <w:i/>
          <w:iCs/>
          <w:sz w:val="24"/>
          <w:szCs w:val="24"/>
        </w:rPr>
        <w:t>Er</w:t>
      </w:r>
      <w:r w:rsidR="00D82AC0" w:rsidRPr="00F670CF">
        <w:rPr>
          <w:rFonts w:ascii="Times New Roman" w:hAnsi="Times New Roman" w:cs="Times New Roman"/>
          <w:i/>
          <w:iCs/>
          <w:sz w:val="24"/>
          <w:szCs w:val="24"/>
        </w:rPr>
        <w:t>stbetreuer:</w:t>
      </w:r>
      <w:r w:rsidR="00D82AC0" w:rsidRPr="00F670CF">
        <w:rPr>
          <w:rFonts w:ascii="Times New Roman" w:hAnsi="Times New Roman" w:cs="Times New Roman"/>
          <w:i/>
          <w:sz w:val="24"/>
          <w:szCs w:val="24"/>
        </w:rPr>
        <w:tab/>
      </w:r>
      <w:r w:rsidR="00D82AC0" w:rsidRPr="00F670CF">
        <w:rPr>
          <w:rFonts w:ascii="Times New Roman" w:hAnsi="Times New Roman" w:cs="Times New Roman"/>
          <w:i/>
          <w:sz w:val="24"/>
          <w:szCs w:val="24"/>
        </w:rPr>
        <w:tab/>
      </w:r>
      <w:r w:rsidR="00D82AC0" w:rsidRPr="00F1287B">
        <w:rPr>
          <w:rFonts w:ascii="Times New Roman" w:hAnsi="Times New Roman" w:cs="Times New Roman"/>
          <w:sz w:val="24"/>
          <w:szCs w:val="24"/>
          <w:shd w:val="clear" w:color="auto" w:fill="FFFFFF"/>
        </w:rPr>
        <w:t>Prof. Christoph Müller</w:t>
      </w:r>
    </w:p>
    <w:p w14:paraId="0E17C584" w14:textId="3C8FA3CF" w:rsidR="00F1287B" w:rsidRDefault="00370117" w:rsidP="00F1287B">
      <w:pPr>
        <w:spacing w:line="360" w:lineRule="auto"/>
        <w:ind w:left="1134"/>
        <w:rPr>
          <w:rStyle w:val="Hyperlink"/>
          <w:rFonts w:ascii="Times New Roman" w:hAnsi="Times New Roman" w:cs="Times New Roman"/>
          <w:color w:val="000000"/>
          <w:sz w:val="24"/>
          <w:szCs w:val="24"/>
          <w:u w:val="none"/>
        </w:rPr>
      </w:pPr>
      <w:r w:rsidRPr="00F670CF">
        <w:rPr>
          <w:rFonts w:ascii="Times New Roman" w:hAnsi="Times New Roman" w:cs="Times New Roman"/>
          <w:i/>
          <w:iCs/>
          <w:sz w:val="24"/>
          <w:szCs w:val="24"/>
        </w:rPr>
        <w:t>Zweitbetreuer:</w:t>
      </w:r>
      <w:r w:rsidR="00694D5A" w:rsidRPr="00F670CF">
        <w:rPr>
          <w:rFonts w:ascii="Times New Roman" w:hAnsi="Times New Roman" w:cs="Times New Roman"/>
          <w:i/>
          <w:sz w:val="24"/>
          <w:szCs w:val="24"/>
        </w:rPr>
        <w:tab/>
      </w:r>
      <w:r w:rsidRPr="00F670CF">
        <w:rPr>
          <w:rFonts w:ascii="Times New Roman" w:hAnsi="Times New Roman" w:cs="Times New Roman"/>
          <w:i/>
          <w:sz w:val="24"/>
          <w:szCs w:val="24"/>
        </w:rPr>
        <w:tab/>
      </w:r>
      <w:r w:rsidR="00D82AC0" w:rsidRPr="00F1287B">
        <w:rPr>
          <w:rFonts w:ascii="Times New Roman" w:hAnsi="Times New Roman" w:cs="Times New Roman"/>
          <w:sz w:val="24"/>
          <w:szCs w:val="24"/>
        </w:rPr>
        <w:t>Prof. Dr. Matthias Wölfe</w:t>
      </w:r>
      <w:r w:rsidR="00D82AC0" w:rsidRPr="00F1287B">
        <w:rPr>
          <w:rFonts w:ascii="Times New Roman" w:hAnsi="Times New Roman" w:cs="Times New Roman"/>
          <w:sz w:val="24"/>
          <w:szCs w:val="24"/>
        </w:rPr>
        <w:t>l</w:t>
      </w:r>
    </w:p>
    <w:p w14:paraId="3013CF8D" w14:textId="030E2BE5" w:rsidR="00F1287B" w:rsidRDefault="00F1287B" w:rsidP="00F1287B">
      <w:pPr>
        <w:spacing w:line="360" w:lineRule="auto"/>
        <w:ind w:left="1134"/>
        <w:jc w:val="both"/>
        <w:rPr>
          <w:rStyle w:val="Hyperlink"/>
          <w:rFonts w:ascii="Times New Roman" w:hAnsi="Times New Roman" w:cs="Times New Roman"/>
          <w:color w:val="000000"/>
          <w:sz w:val="24"/>
          <w:szCs w:val="24"/>
          <w:u w:val="none"/>
        </w:rPr>
      </w:pPr>
    </w:p>
    <w:p w14:paraId="51B6913C" w14:textId="77777777" w:rsidR="00F1287B" w:rsidRDefault="00F1287B" w:rsidP="00F1287B">
      <w:pPr>
        <w:spacing w:line="360" w:lineRule="auto"/>
        <w:ind w:left="1134"/>
        <w:jc w:val="both"/>
        <w:rPr>
          <w:rStyle w:val="Hyperlink"/>
          <w:rFonts w:ascii="Times New Roman" w:hAnsi="Times New Roman" w:cs="Times New Roman"/>
          <w:color w:val="000000"/>
          <w:sz w:val="24"/>
          <w:szCs w:val="24"/>
          <w:u w:val="none"/>
        </w:rPr>
      </w:pPr>
    </w:p>
    <w:p w14:paraId="79C5D95C" w14:textId="578E6DD1" w:rsidR="00F929AB" w:rsidRPr="00F1287B" w:rsidRDefault="002B75B5" w:rsidP="00F1287B">
      <w:pPr>
        <w:spacing w:line="360" w:lineRule="auto"/>
        <w:ind w:left="1134"/>
        <w:jc w:val="both"/>
        <w:rPr>
          <w:rFonts w:ascii="Times New Roman" w:hAnsi="Times New Roman" w:cs="Times New Roman"/>
          <w:color w:val="000000"/>
          <w:sz w:val="24"/>
          <w:szCs w:val="24"/>
        </w:rPr>
      </w:pPr>
      <w:r w:rsidRPr="00F670CF">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eastAsia="en-US"/>
        </w:rPr>
        <w:id w:val="-995873445"/>
        <w:docPartObj>
          <w:docPartGallery w:val="Table of Contents"/>
          <w:docPartUnique/>
        </w:docPartObj>
      </w:sdtPr>
      <w:sdtEndPr>
        <w:rPr>
          <w:b/>
          <w:bCs/>
        </w:rPr>
      </w:sdtEndPr>
      <w:sdtContent>
        <w:p w14:paraId="0EDC2419" w14:textId="77777777" w:rsidR="00841AA4" w:rsidRPr="00F1287B" w:rsidRDefault="1C140F3E" w:rsidP="000A237F">
          <w:pPr>
            <w:pStyle w:val="Inhaltsverzeichnisberschrift"/>
            <w:spacing w:line="276" w:lineRule="auto"/>
            <w:jc w:val="both"/>
            <w:rPr>
              <w:rStyle w:val="berschrift1Zchn"/>
            </w:rPr>
          </w:pPr>
          <w:r w:rsidRPr="00F1287B">
            <w:rPr>
              <w:rStyle w:val="berschrift1Zchn"/>
            </w:rPr>
            <w:t>Inhalt</w:t>
          </w:r>
        </w:p>
        <w:p w14:paraId="799D2364" w14:textId="2025D5F0" w:rsidR="00DA663D" w:rsidRPr="00DA663D" w:rsidRDefault="00841AA4">
          <w:pPr>
            <w:pStyle w:val="Verzeichnis1"/>
            <w:tabs>
              <w:tab w:val="right" w:leader="dot" w:pos="9061"/>
            </w:tabs>
            <w:rPr>
              <w:rFonts w:ascii="Times New Roman" w:eastAsiaTheme="minorEastAsia" w:hAnsi="Times New Roman" w:cs="Times New Roman"/>
              <w:noProof/>
              <w:sz w:val="24"/>
              <w:szCs w:val="24"/>
              <w:lang w:eastAsia="de-DE"/>
            </w:rPr>
          </w:pPr>
          <w:r w:rsidRPr="00F670CF">
            <w:rPr>
              <w:rFonts w:ascii="Times New Roman" w:hAnsi="Times New Roman" w:cs="Times New Roman"/>
              <w:sz w:val="24"/>
              <w:szCs w:val="24"/>
            </w:rPr>
            <w:fldChar w:fldCharType="begin"/>
          </w:r>
          <w:r w:rsidRPr="00F670CF">
            <w:rPr>
              <w:rFonts w:ascii="Times New Roman" w:hAnsi="Times New Roman" w:cs="Times New Roman"/>
              <w:sz w:val="24"/>
              <w:szCs w:val="24"/>
            </w:rPr>
            <w:instrText xml:space="preserve"> TOC \o "1-3" \h \z \u </w:instrText>
          </w:r>
          <w:r w:rsidRPr="00F670CF">
            <w:rPr>
              <w:rFonts w:ascii="Times New Roman" w:hAnsi="Times New Roman" w:cs="Times New Roman"/>
              <w:sz w:val="24"/>
              <w:szCs w:val="24"/>
            </w:rPr>
            <w:fldChar w:fldCharType="separate"/>
          </w:r>
          <w:hyperlink w:anchor="_Toc494055301" w:history="1">
            <w:r w:rsidR="00DA663D" w:rsidRPr="00DA663D">
              <w:rPr>
                <w:rStyle w:val="Hyperlink"/>
                <w:rFonts w:ascii="Times New Roman" w:hAnsi="Times New Roman" w:cs="Times New Roman"/>
                <w:noProof/>
                <w:sz w:val="24"/>
                <w:szCs w:val="24"/>
              </w:rPr>
              <w:t>Abstract</w:t>
            </w:r>
            <w:r w:rsidR="00DA663D" w:rsidRPr="00DA663D">
              <w:rPr>
                <w:rFonts w:ascii="Times New Roman" w:hAnsi="Times New Roman" w:cs="Times New Roman"/>
                <w:noProof/>
                <w:webHidden/>
                <w:sz w:val="24"/>
                <w:szCs w:val="24"/>
              </w:rPr>
              <w:tab/>
            </w:r>
            <w:r w:rsidR="00DA663D" w:rsidRPr="00DA663D">
              <w:rPr>
                <w:rFonts w:ascii="Times New Roman" w:hAnsi="Times New Roman" w:cs="Times New Roman"/>
                <w:noProof/>
                <w:webHidden/>
                <w:sz w:val="24"/>
                <w:szCs w:val="24"/>
              </w:rPr>
              <w:fldChar w:fldCharType="begin"/>
            </w:r>
            <w:r w:rsidR="00DA663D" w:rsidRPr="00DA663D">
              <w:rPr>
                <w:rFonts w:ascii="Times New Roman" w:hAnsi="Times New Roman" w:cs="Times New Roman"/>
                <w:noProof/>
                <w:webHidden/>
                <w:sz w:val="24"/>
                <w:szCs w:val="24"/>
              </w:rPr>
              <w:instrText xml:space="preserve"> PAGEREF _Toc494055301 \h </w:instrText>
            </w:r>
            <w:r w:rsidR="00DA663D" w:rsidRPr="00DA663D">
              <w:rPr>
                <w:rFonts w:ascii="Times New Roman" w:hAnsi="Times New Roman" w:cs="Times New Roman"/>
                <w:noProof/>
                <w:webHidden/>
                <w:sz w:val="24"/>
                <w:szCs w:val="24"/>
              </w:rPr>
            </w:r>
            <w:r w:rsidR="00DA663D"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4</w:t>
            </w:r>
            <w:r w:rsidR="00DA663D" w:rsidRPr="00DA663D">
              <w:rPr>
                <w:rFonts w:ascii="Times New Roman" w:hAnsi="Times New Roman" w:cs="Times New Roman"/>
                <w:noProof/>
                <w:webHidden/>
                <w:sz w:val="24"/>
                <w:szCs w:val="24"/>
              </w:rPr>
              <w:fldChar w:fldCharType="end"/>
            </w:r>
          </w:hyperlink>
        </w:p>
        <w:p w14:paraId="1C63A140" w14:textId="0C09220D"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02" w:history="1">
            <w:r w:rsidRPr="00DA663D">
              <w:rPr>
                <w:rStyle w:val="Hyperlink"/>
                <w:rFonts w:ascii="Times New Roman" w:hAnsi="Times New Roman" w:cs="Times New Roman"/>
                <w:noProof/>
                <w:sz w:val="24"/>
                <w:szCs w:val="24"/>
              </w:rPr>
              <w:t>Einleitung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_Toc494055302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5</w:t>
            </w:r>
            <w:r w:rsidRPr="00DA663D">
              <w:rPr>
                <w:rFonts w:ascii="Times New Roman" w:hAnsi="Times New Roman" w:cs="Times New Roman"/>
                <w:noProof/>
                <w:webHidden/>
                <w:sz w:val="24"/>
                <w:szCs w:val="24"/>
              </w:rPr>
              <w:fldChar w:fldCharType="end"/>
            </w:r>
          </w:hyperlink>
        </w:p>
        <w:p w14:paraId="352DD9B6" w14:textId="2DA65B4D"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03" w:history="1">
            <w:r w:rsidRPr="00DA663D">
              <w:rPr>
                <w:rStyle w:val="Hyperlink"/>
                <w:rFonts w:ascii="Times New Roman" w:hAnsi="Times New Roman" w:cs="Times New Roman"/>
                <w:noProof/>
                <w:sz w:val="24"/>
                <w:szCs w:val="24"/>
              </w:rPr>
              <w:t>Was ist VR?</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_Toc494055303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6</w:t>
            </w:r>
            <w:r w:rsidRPr="00DA663D">
              <w:rPr>
                <w:rFonts w:ascii="Times New Roman" w:hAnsi="Times New Roman" w:cs="Times New Roman"/>
                <w:noProof/>
                <w:webHidden/>
                <w:sz w:val="24"/>
                <w:szCs w:val="24"/>
              </w:rPr>
              <w:fldChar w:fldCharType="end"/>
            </w:r>
          </w:hyperlink>
        </w:p>
        <w:p w14:paraId="3B05DD34" w14:textId="1D7B3EC6"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04" w:history="1">
            <w:r w:rsidRPr="00DA663D">
              <w:rPr>
                <w:rStyle w:val="Hyperlink"/>
                <w:rFonts w:ascii="Times New Roman" w:hAnsi="Times New Roman" w:cs="Times New Roman"/>
                <w:noProof/>
                <w:sz w:val="24"/>
                <w:szCs w:val="24"/>
              </w:rPr>
              <w:t>Seit wann gibt es VR und wie hat es sich entwickelt?</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_Toc494055304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8</w:t>
            </w:r>
            <w:r w:rsidRPr="00DA663D">
              <w:rPr>
                <w:rFonts w:ascii="Times New Roman" w:hAnsi="Times New Roman" w:cs="Times New Roman"/>
                <w:noProof/>
                <w:webHidden/>
                <w:sz w:val="24"/>
                <w:szCs w:val="24"/>
              </w:rPr>
              <w:fldChar w:fldCharType="end"/>
            </w:r>
          </w:hyperlink>
        </w:p>
        <w:p w14:paraId="6B03F5AB" w14:textId="2B3DF4C3"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05" w:history="1">
            <w:r w:rsidRPr="00DA663D">
              <w:rPr>
                <w:rStyle w:val="Hyperlink"/>
                <w:rFonts w:ascii="Times New Roman" w:hAnsi="Times New Roman" w:cs="Times New Roman"/>
                <w:noProof/>
                <w:sz w:val="24"/>
                <w:szCs w:val="24"/>
              </w:rPr>
              <w:t>Anwendungsbereiche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_Toc494055305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9</w:t>
            </w:r>
            <w:r w:rsidRPr="00DA663D">
              <w:rPr>
                <w:rFonts w:ascii="Times New Roman" w:hAnsi="Times New Roman" w:cs="Times New Roman"/>
                <w:noProof/>
                <w:webHidden/>
                <w:sz w:val="24"/>
                <w:szCs w:val="24"/>
              </w:rPr>
              <w:fldChar w:fldCharType="end"/>
            </w:r>
          </w:hyperlink>
        </w:p>
        <w:p w14:paraId="11F4A2E6" w14:textId="71186E98"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06" w:history="1">
            <w:r w:rsidRPr="00DA663D">
              <w:rPr>
                <w:rStyle w:val="Hyperlink"/>
                <w:rFonts w:ascii="Times New Roman" w:hAnsi="Times New Roman" w:cs="Times New Roman"/>
                <w:noProof/>
                <w:sz w:val="24"/>
                <w:szCs w:val="24"/>
              </w:rPr>
              <w:t>VR-Systeme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_Toc494055306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10</w:t>
            </w:r>
            <w:r w:rsidRPr="00DA663D">
              <w:rPr>
                <w:rFonts w:ascii="Times New Roman" w:hAnsi="Times New Roman" w:cs="Times New Roman"/>
                <w:noProof/>
                <w:webHidden/>
                <w:sz w:val="24"/>
                <w:szCs w:val="24"/>
              </w:rPr>
              <w:fldChar w:fldCharType="end"/>
            </w:r>
          </w:hyperlink>
        </w:p>
        <w:p w14:paraId="711A1C1B" w14:textId="29FFEF78"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07" w:history="1">
            <w:r w:rsidRPr="00DA663D">
              <w:rPr>
                <w:rStyle w:val="Hyperlink"/>
                <w:rFonts w:ascii="Times New Roman" w:hAnsi="Times New Roman" w:cs="Times New Roman"/>
                <w:noProof/>
                <w:sz w:val="24"/>
                <w:szCs w:val="24"/>
              </w:rPr>
              <w:t>Hardware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_Toc494055307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12</w:t>
            </w:r>
            <w:r w:rsidRPr="00DA663D">
              <w:rPr>
                <w:rFonts w:ascii="Times New Roman" w:hAnsi="Times New Roman" w:cs="Times New Roman"/>
                <w:noProof/>
                <w:webHidden/>
                <w:sz w:val="24"/>
                <w:szCs w:val="24"/>
              </w:rPr>
              <w:fldChar w:fldCharType="end"/>
            </w:r>
          </w:hyperlink>
        </w:p>
        <w:p w14:paraId="11B52DC0" w14:textId="44048226"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08" w:history="1">
            <w:r w:rsidRPr="00DA663D">
              <w:rPr>
                <w:rStyle w:val="Hyperlink"/>
                <w:rFonts w:ascii="Times New Roman" w:hAnsi="Times New Roman" w:cs="Times New Roman"/>
                <w:noProof/>
                <w:sz w:val="24"/>
                <w:szCs w:val="24"/>
              </w:rPr>
              <w:t>Oculus Rift</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_Toc494055308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14</w:t>
            </w:r>
            <w:r w:rsidRPr="00DA663D">
              <w:rPr>
                <w:rFonts w:ascii="Times New Roman" w:hAnsi="Times New Roman" w:cs="Times New Roman"/>
                <w:noProof/>
                <w:webHidden/>
                <w:sz w:val="24"/>
                <w:szCs w:val="24"/>
              </w:rPr>
              <w:fldChar w:fldCharType="end"/>
            </w:r>
          </w:hyperlink>
        </w:p>
        <w:p w14:paraId="6EA8CEA0" w14:textId="692DD1F3"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09" w:history="1">
            <w:r w:rsidRPr="00DA663D">
              <w:rPr>
                <w:rStyle w:val="Hyperlink"/>
                <w:rFonts w:ascii="Times New Roman" w:hAnsi="Times New Roman" w:cs="Times New Roman"/>
                <w:noProof/>
                <w:sz w:val="24"/>
                <w:szCs w:val="24"/>
              </w:rPr>
              <w:t>HTC Vive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_Toc494055309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16</w:t>
            </w:r>
            <w:r w:rsidRPr="00DA663D">
              <w:rPr>
                <w:rFonts w:ascii="Times New Roman" w:hAnsi="Times New Roman" w:cs="Times New Roman"/>
                <w:noProof/>
                <w:webHidden/>
                <w:sz w:val="24"/>
                <w:szCs w:val="24"/>
              </w:rPr>
              <w:fldChar w:fldCharType="end"/>
            </w:r>
          </w:hyperlink>
        </w:p>
        <w:p w14:paraId="5D0BD2F3" w14:textId="27712E3D"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10" w:history="1">
            <w:r w:rsidRPr="00DA663D">
              <w:rPr>
                <w:rStyle w:val="Hyperlink"/>
                <w:rFonts w:ascii="Times New Roman" w:hAnsi="Times New Roman" w:cs="Times New Roman"/>
                <w:noProof/>
                <w:sz w:val="24"/>
                <w:szCs w:val="24"/>
              </w:rPr>
              <w:t>Peripherie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_Toc494055310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17</w:t>
            </w:r>
            <w:r w:rsidRPr="00DA663D">
              <w:rPr>
                <w:rFonts w:ascii="Times New Roman" w:hAnsi="Times New Roman" w:cs="Times New Roman"/>
                <w:noProof/>
                <w:webHidden/>
                <w:sz w:val="24"/>
                <w:szCs w:val="24"/>
              </w:rPr>
              <w:fldChar w:fldCharType="end"/>
            </w:r>
          </w:hyperlink>
        </w:p>
        <w:p w14:paraId="29A893D0" w14:textId="0CAE4B67"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11" w:history="1">
            <w:r w:rsidRPr="00DA663D">
              <w:rPr>
                <w:rStyle w:val="Hyperlink"/>
                <w:rFonts w:ascii="Times New Roman" w:hAnsi="Times New Roman" w:cs="Times New Roman"/>
                <w:noProof/>
                <w:sz w:val="24"/>
                <w:szCs w:val="24"/>
              </w:rPr>
              <w:t>Leap Motion</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_Toc494055311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18</w:t>
            </w:r>
            <w:r w:rsidRPr="00DA663D">
              <w:rPr>
                <w:rFonts w:ascii="Times New Roman" w:hAnsi="Times New Roman" w:cs="Times New Roman"/>
                <w:noProof/>
                <w:webHidden/>
                <w:sz w:val="24"/>
                <w:szCs w:val="24"/>
              </w:rPr>
              <w:fldChar w:fldCharType="end"/>
            </w:r>
          </w:hyperlink>
        </w:p>
        <w:p w14:paraId="433B5CBE" w14:textId="38DF1D89"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12" w:history="1">
            <w:r w:rsidRPr="00DA663D">
              <w:rPr>
                <w:rStyle w:val="Hyperlink"/>
                <w:rFonts w:ascii="Times New Roman" w:hAnsi="Times New Roman" w:cs="Times New Roman"/>
                <w:noProof/>
                <w:sz w:val="24"/>
                <w:szCs w:val="24"/>
              </w:rPr>
              <w:t>Immersion und Präsenz</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_Toc494055312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21</w:t>
            </w:r>
            <w:r w:rsidRPr="00DA663D">
              <w:rPr>
                <w:rFonts w:ascii="Times New Roman" w:hAnsi="Times New Roman" w:cs="Times New Roman"/>
                <w:noProof/>
                <w:webHidden/>
                <w:sz w:val="24"/>
                <w:szCs w:val="24"/>
              </w:rPr>
              <w:fldChar w:fldCharType="end"/>
            </w:r>
          </w:hyperlink>
        </w:p>
        <w:p w14:paraId="5761B81E" w14:textId="6D91B0B8"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13" w:history="1">
            <w:r w:rsidRPr="00DA663D">
              <w:rPr>
                <w:rStyle w:val="Hyperlink"/>
                <w:rFonts w:ascii="Times New Roman" w:hAnsi="Times New Roman" w:cs="Times New Roman"/>
                <w:noProof/>
                <w:sz w:val="24"/>
                <w:szCs w:val="24"/>
              </w:rPr>
              <w:t>Was ist Immersion?</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_Toc494055313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21</w:t>
            </w:r>
            <w:r w:rsidRPr="00DA663D">
              <w:rPr>
                <w:rFonts w:ascii="Times New Roman" w:hAnsi="Times New Roman" w:cs="Times New Roman"/>
                <w:noProof/>
                <w:webHidden/>
                <w:sz w:val="24"/>
                <w:szCs w:val="24"/>
              </w:rPr>
              <w:fldChar w:fldCharType="end"/>
            </w:r>
          </w:hyperlink>
        </w:p>
        <w:p w14:paraId="5AE14198" w14:textId="64D47666"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14" w:history="1">
            <w:r w:rsidRPr="00DA663D">
              <w:rPr>
                <w:rStyle w:val="Hyperlink"/>
                <w:rFonts w:ascii="Times New Roman" w:hAnsi="Times New Roman" w:cs="Times New Roman"/>
                <w:noProof/>
                <w:sz w:val="24"/>
                <w:szCs w:val="24"/>
              </w:rPr>
              <w:t>Wie lässt sich Immersion aufbauen?</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_Toc494055314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22</w:t>
            </w:r>
            <w:r w:rsidRPr="00DA663D">
              <w:rPr>
                <w:rFonts w:ascii="Times New Roman" w:hAnsi="Times New Roman" w:cs="Times New Roman"/>
                <w:noProof/>
                <w:webHidden/>
                <w:sz w:val="24"/>
                <w:szCs w:val="24"/>
              </w:rPr>
              <w:fldChar w:fldCharType="end"/>
            </w:r>
          </w:hyperlink>
        </w:p>
        <w:p w14:paraId="0E9E573D" w14:textId="32C972B3"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15" w:history="1">
            <w:r w:rsidRPr="00DA663D">
              <w:rPr>
                <w:rStyle w:val="Hyperlink"/>
                <w:rFonts w:ascii="Times New Roman" w:hAnsi="Times New Roman" w:cs="Times New Roman"/>
                <w:noProof/>
                <w:sz w:val="24"/>
                <w:szCs w:val="24"/>
              </w:rPr>
              <w:t>Was stört die Immersion?</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_Toc494055315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23</w:t>
            </w:r>
            <w:r w:rsidRPr="00DA663D">
              <w:rPr>
                <w:rFonts w:ascii="Times New Roman" w:hAnsi="Times New Roman" w:cs="Times New Roman"/>
                <w:noProof/>
                <w:webHidden/>
                <w:sz w:val="24"/>
                <w:szCs w:val="24"/>
              </w:rPr>
              <w:fldChar w:fldCharType="end"/>
            </w:r>
          </w:hyperlink>
        </w:p>
        <w:p w14:paraId="6B856BAA" w14:textId="00ED516C"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16" w:history="1">
            <w:r w:rsidRPr="00DA663D">
              <w:rPr>
                <w:rStyle w:val="Hyperlink"/>
                <w:rFonts w:ascii="Times New Roman" w:hAnsi="Times New Roman" w:cs="Times New Roman"/>
                <w:noProof/>
                <w:sz w:val="24"/>
                <w:szCs w:val="24"/>
              </w:rPr>
              <w:t>Haptisches Feedback</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_Toc494055316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24</w:t>
            </w:r>
            <w:r w:rsidRPr="00DA663D">
              <w:rPr>
                <w:rFonts w:ascii="Times New Roman" w:hAnsi="Times New Roman" w:cs="Times New Roman"/>
                <w:noProof/>
                <w:webHidden/>
                <w:sz w:val="24"/>
                <w:szCs w:val="24"/>
              </w:rPr>
              <w:fldChar w:fldCharType="end"/>
            </w:r>
          </w:hyperlink>
        </w:p>
        <w:p w14:paraId="788054E9" w14:textId="1D3F8030"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17" w:history="1">
            <w:r w:rsidRPr="00DA663D">
              <w:rPr>
                <w:rStyle w:val="Hyperlink"/>
                <w:rFonts w:ascii="Times New Roman" w:hAnsi="Times New Roman" w:cs="Times New Roman"/>
                <w:noProof/>
                <w:sz w:val="24"/>
                <w:szCs w:val="24"/>
              </w:rPr>
              <w:t>Wie wird haptisches Feedback realisiert?</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_Toc494055317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25</w:t>
            </w:r>
            <w:r w:rsidRPr="00DA663D">
              <w:rPr>
                <w:rFonts w:ascii="Times New Roman" w:hAnsi="Times New Roman" w:cs="Times New Roman"/>
                <w:noProof/>
                <w:webHidden/>
                <w:sz w:val="24"/>
                <w:szCs w:val="24"/>
              </w:rPr>
              <w:fldChar w:fldCharType="end"/>
            </w:r>
          </w:hyperlink>
        </w:p>
        <w:p w14:paraId="6E466E18" w14:textId="405EE6EE"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18" w:history="1">
            <w:r w:rsidRPr="00DA663D">
              <w:rPr>
                <w:rStyle w:val="Hyperlink"/>
                <w:rFonts w:ascii="Times New Roman" w:hAnsi="Times New Roman" w:cs="Times New Roman"/>
                <w:noProof/>
                <w:sz w:val="24"/>
                <w:szCs w:val="24"/>
              </w:rPr>
              <w:t>Latenzzeit</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_Toc494055318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26</w:t>
            </w:r>
            <w:r w:rsidRPr="00DA663D">
              <w:rPr>
                <w:rFonts w:ascii="Times New Roman" w:hAnsi="Times New Roman" w:cs="Times New Roman"/>
                <w:noProof/>
                <w:webHidden/>
                <w:sz w:val="24"/>
                <w:szCs w:val="24"/>
              </w:rPr>
              <w:fldChar w:fldCharType="end"/>
            </w:r>
          </w:hyperlink>
        </w:p>
        <w:p w14:paraId="1EFA8DE0" w14:textId="644BEDFC"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19" w:history="1">
            <w:r w:rsidRPr="00DA663D">
              <w:rPr>
                <w:rStyle w:val="Hyperlink"/>
                <w:rFonts w:ascii="Times New Roman" w:hAnsi="Times New Roman" w:cs="Times New Roman"/>
                <w:noProof/>
                <w:sz w:val="24"/>
                <w:szCs w:val="24"/>
              </w:rPr>
              <w:t>Vuforia</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_Toc494055319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29</w:t>
            </w:r>
            <w:r w:rsidRPr="00DA663D">
              <w:rPr>
                <w:rFonts w:ascii="Times New Roman" w:hAnsi="Times New Roman" w:cs="Times New Roman"/>
                <w:noProof/>
                <w:webHidden/>
                <w:sz w:val="24"/>
                <w:szCs w:val="24"/>
              </w:rPr>
              <w:fldChar w:fldCharType="end"/>
            </w:r>
          </w:hyperlink>
        </w:p>
        <w:p w14:paraId="0D21874C" w14:textId="2456981E"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20" w:history="1">
            <w:r w:rsidRPr="00DA663D">
              <w:rPr>
                <w:rStyle w:val="Hyperlink"/>
                <w:rFonts w:ascii="Times New Roman" w:hAnsi="Times New Roman" w:cs="Times New Roman"/>
                <w:noProof/>
                <w:sz w:val="24"/>
                <w:szCs w:val="24"/>
              </w:rPr>
              <w:t>Voruntersuchung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_Toc494055320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36</w:t>
            </w:r>
            <w:r w:rsidRPr="00DA663D">
              <w:rPr>
                <w:rFonts w:ascii="Times New Roman" w:hAnsi="Times New Roman" w:cs="Times New Roman"/>
                <w:noProof/>
                <w:webHidden/>
                <w:sz w:val="24"/>
                <w:szCs w:val="24"/>
              </w:rPr>
              <w:fldChar w:fldCharType="end"/>
            </w:r>
          </w:hyperlink>
        </w:p>
        <w:p w14:paraId="5A501592" w14:textId="5CFE6AE8"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21" w:history="1">
            <w:r w:rsidRPr="00DA663D">
              <w:rPr>
                <w:rStyle w:val="Hyperlink"/>
                <w:rFonts w:ascii="Times New Roman" w:hAnsi="Times New Roman" w:cs="Times New Roman"/>
                <w:noProof/>
                <w:sz w:val="24"/>
                <w:szCs w:val="24"/>
              </w:rPr>
              <w:t>Resultat der Voruntersuchung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_Toc494055321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36</w:t>
            </w:r>
            <w:r w:rsidRPr="00DA663D">
              <w:rPr>
                <w:rFonts w:ascii="Times New Roman" w:hAnsi="Times New Roman" w:cs="Times New Roman"/>
                <w:noProof/>
                <w:webHidden/>
                <w:sz w:val="24"/>
                <w:szCs w:val="24"/>
              </w:rPr>
              <w:fldChar w:fldCharType="end"/>
            </w:r>
          </w:hyperlink>
        </w:p>
        <w:p w14:paraId="4D586D43" w14:textId="7CAC81B9"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22" w:history="1">
            <w:r w:rsidRPr="00DA663D">
              <w:rPr>
                <w:rStyle w:val="Hyperlink"/>
                <w:rFonts w:ascii="Times New Roman" w:hAnsi="Times New Roman" w:cs="Times New Roman"/>
                <w:noProof/>
                <w:sz w:val="24"/>
                <w:szCs w:val="24"/>
              </w:rPr>
              <w:t>Kombinieren der Devices</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_Toc494055322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37</w:t>
            </w:r>
            <w:r w:rsidRPr="00DA663D">
              <w:rPr>
                <w:rFonts w:ascii="Times New Roman" w:hAnsi="Times New Roman" w:cs="Times New Roman"/>
                <w:noProof/>
                <w:webHidden/>
                <w:sz w:val="24"/>
                <w:szCs w:val="24"/>
              </w:rPr>
              <w:fldChar w:fldCharType="end"/>
            </w:r>
          </w:hyperlink>
        </w:p>
        <w:p w14:paraId="54647A68" w14:textId="7E6E7588"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23" w:history="1">
            <w:r w:rsidRPr="00DA663D">
              <w:rPr>
                <w:rStyle w:val="Hyperlink"/>
                <w:rFonts w:ascii="Times New Roman" w:hAnsi="Times New Roman" w:cs="Times New Roman"/>
                <w:noProof/>
                <w:sz w:val="24"/>
                <w:szCs w:val="24"/>
              </w:rPr>
              <w:t>Erstellung eines Vuforia Multitargets</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_Toc494055323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42</w:t>
            </w:r>
            <w:r w:rsidRPr="00DA663D">
              <w:rPr>
                <w:rFonts w:ascii="Times New Roman" w:hAnsi="Times New Roman" w:cs="Times New Roman"/>
                <w:noProof/>
                <w:webHidden/>
                <w:sz w:val="24"/>
                <w:szCs w:val="24"/>
              </w:rPr>
              <w:fldChar w:fldCharType="end"/>
            </w:r>
          </w:hyperlink>
        </w:p>
        <w:p w14:paraId="2DB8C42B" w14:textId="0563C7CB"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24" w:history="1">
            <w:r w:rsidRPr="00DA663D">
              <w:rPr>
                <w:rStyle w:val="Hyperlink"/>
                <w:rFonts w:ascii="Times New Roman" w:hAnsi="Times New Roman" w:cs="Times New Roman"/>
                <w:noProof/>
                <w:sz w:val="24"/>
                <w:szCs w:val="24"/>
              </w:rPr>
              <w:t>Demografischer Überblick der Testprobanden</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_Toc494055324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43</w:t>
            </w:r>
            <w:r w:rsidRPr="00DA663D">
              <w:rPr>
                <w:rFonts w:ascii="Times New Roman" w:hAnsi="Times New Roman" w:cs="Times New Roman"/>
                <w:noProof/>
                <w:webHidden/>
                <w:sz w:val="24"/>
                <w:szCs w:val="24"/>
              </w:rPr>
              <w:fldChar w:fldCharType="end"/>
            </w:r>
          </w:hyperlink>
        </w:p>
        <w:p w14:paraId="244A7E0A" w14:textId="3F9E92BD"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25" w:history="1">
            <w:r w:rsidRPr="00DA663D">
              <w:rPr>
                <w:rStyle w:val="Hyperlink"/>
                <w:rFonts w:ascii="Times New Roman" w:hAnsi="Times New Roman" w:cs="Times New Roman"/>
                <w:noProof/>
                <w:sz w:val="24"/>
                <w:szCs w:val="24"/>
              </w:rPr>
              <w:t>Untersuchung der Immersion durch ein VR-Video</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_Toc494055325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45</w:t>
            </w:r>
            <w:r w:rsidRPr="00DA663D">
              <w:rPr>
                <w:rFonts w:ascii="Times New Roman" w:hAnsi="Times New Roman" w:cs="Times New Roman"/>
                <w:noProof/>
                <w:webHidden/>
                <w:sz w:val="24"/>
                <w:szCs w:val="24"/>
              </w:rPr>
              <w:fldChar w:fldCharType="end"/>
            </w:r>
          </w:hyperlink>
        </w:p>
        <w:p w14:paraId="58D205FF" w14:textId="0ABF08F7"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26" w:history="1">
            <w:r w:rsidRPr="00DA663D">
              <w:rPr>
                <w:rStyle w:val="Hyperlink"/>
                <w:rFonts w:ascii="Times New Roman" w:hAnsi="Times New Roman" w:cs="Times New Roman"/>
                <w:noProof/>
                <w:sz w:val="24"/>
                <w:szCs w:val="24"/>
              </w:rPr>
              <w:t>Problemstellung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_Toc494055326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46</w:t>
            </w:r>
            <w:r w:rsidRPr="00DA663D">
              <w:rPr>
                <w:rFonts w:ascii="Times New Roman" w:hAnsi="Times New Roman" w:cs="Times New Roman"/>
                <w:noProof/>
                <w:webHidden/>
                <w:sz w:val="24"/>
                <w:szCs w:val="24"/>
              </w:rPr>
              <w:fldChar w:fldCharType="end"/>
            </w:r>
          </w:hyperlink>
        </w:p>
        <w:p w14:paraId="0C3CE29A" w14:textId="5055AD5A"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27" w:history="1">
            <w:r w:rsidRPr="00DA663D">
              <w:rPr>
                <w:rStyle w:val="Hyperlink"/>
                <w:rFonts w:ascii="Times New Roman" w:hAnsi="Times New Roman" w:cs="Times New Roman"/>
                <w:noProof/>
                <w:sz w:val="24"/>
                <w:szCs w:val="24"/>
              </w:rPr>
              <w:t>Versuchsaufbau</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_Toc494055327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47</w:t>
            </w:r>
            <w:r w:rsidRPr="00DA663D">
              <w:rPr>
                <w:rFonts w:ascii="Times New Roman" w:hAnsi="Times New Roman" w:cs="Times New Roman"/>
                <w:noProof/>
                <w:webHidden/>
                <w:sz w:val="24"/>
                <w:szCs w:val="24"/>
              </w:rPr>
              <w:fldChar w:fldCharType="end"/>
            </w:r>
          </w:hyperlink>
        </w:p>
        <w:p w14:paraId="16CDF50E" w14:textId="46C74629"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28" w:history="1">
            <w:r w:rsidRPr="00DA663D">
              <w:rPr>
                <w:rStyle w:val="Hyperlink"/>
                <w:rFonts w:ascii="Times New Roman" w:hAnsi="Times New Roman" w:cs="Times New Roman"/>
                <w:noProof/>
                <w:sz w:val="24"/>
                <w:szCs w:val="24"/>
              </w:rPr>
              <w:t>Versuchsablauf</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_Toc494055328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48</w:t>
            </w:r>
            <w:r w:rsidRPr="00DA663D">
              <w:rPr>
                <w:rFonts w:ascii="Times New Roman" w:hAnsi="Times New Roman" w:cs="Times New Roman"/>
                <w:noProof/>
                <w:webHidden/>
                <w:sz w:val="24"/>
                <w:szCs w:val="24"/>
              </w:rPr>
              <w:fldChar w:fldCharType="end"/>
            </w:r>
          </w:hyperlink>
        </w:p>
        <w:p w14:paraId="763EDC05" w14:textId="2F01044D"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29" w:history="1">
            <w:r w:rsidRPr="00DA663D">
              <w:rPr>
                <w:rStyle w:val="Hyperlink"/>
                <w:rFonts w:ascii="Times New Roman" w:hAnsi="Times New Roman" w:cs="Times New Roman"/>
                <w:noProof/>
                <w:sz w:val="24"/>
                <w:szCs w:val="24"/>
              </w:rPr>
              <w:t>Versuchsauswertung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_Toc494055329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50</w:t>
            </w:r>
            <w:r w:rsidRPr="00DA663D">
              <w:rPr>
                <w:rFonts w:ascii="Times New Roman" w:hAnsi="Times New Roman" w:cs="Times New Roman"/>
                <w:noProof/>
                <w:webHidden/>
                <w:sz w:val="24"/>
                <w:szCs w:val="24"/>
              </w:rPr>
              <w:fldChar w:fldCharType="end"/>
            </w:r>
          </w:hyperlink>
        </w:p>
        <w:p w14:paraId="648BA606" w14:textId="3104EB94"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30" w:history="1">
            <w:r w:rsidRPr="00DA663D">
              <w:rPr>
                <w:rStyle w:val="Hyperlink"/>
                <w:rFonts w:ascii="Times New Roman" w:hAnsi="Times New Roman" w:cs="Times New Roman"/>
                <w:noProof/>
                <w:sz w:val="24"/>
                <w:szCs w:val="24"/>
              </w:rPr>
              <w:t>Untersuchung der Immersion in einer VR-Anwendung mit visuellem Feedback</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_Toc494055330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53</w:t>
            </w:r>
            <w:r w:rsidRPr="00DA663D">
              <w:rPr>
                <w:rFonts w:ascii="Times New Roman" w:hAnsi="Times New Roman" w:cs="Times New Roman"/>
                <w:noProof/>
                <w:webHidden/>
                <w:sz w:val="24"/>
                <w:szCs w:val="24"/>
              </w:rPr>
              <w:fldChar w:fldCharType="end"/>
            </w:r>
          </w:hyperlink>
        </w:p>
        <w:p w14:paraId="5C6D17E8" w14:textId="1B29922B"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31" w:history="1">
            <w:r w:rsidRPr="00DA663D">
              <w:rPr>
                <w:rStyle w:val="Hyperlink"/>
                <w:rFonts w:ascii="Times New Roman" w:hAnsi="Times New Roman" w:cs="Times New Roman"/>
                <w:noProof/>
                <w:sz w:val="24"/>
                <w:szCs w:val="24"/>
              </w:rPr>
              <w:t>Problemstellung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_Toc494055331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54</w:t>
            </w:r>
            <w:r w:rsidRPr="00DA663D">
              <w:rPr>
                <w:rFonts w:ascii="Times New Roman" w:hAnsi="Times New Roman" w:cs="Times New Roman"/>
                <w:noProof/>
                <w:webHidden/>
                <w:sz w:val="24"/>
                <w:szCs w:val="24"/>
              </w:rPr>
              <w:fldChar w:fldCharType="end"/>
            </w:r>
          </w:hyperlink>
        </w:p>
        <w:p w14:paraId="603B166A" w14:textId="3B60BEB6"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32" w:history="1">
            <w:r w:rsidRPr="00DA663D">
              <w:rPr>
                <w:rStyle w:val="Hyperlink"/>
                <w:rFonts w:ascii="Times New Roman" w:hAnsi="Times New Roman" w:cs="Times New Roman"/>
                <w:noProof/>
                <w:sz w:val="24"/>
                <w:szCs w:val="24"/>
              </w:rPr>
              <w:t>Versuchsaufbau</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_Toc494055332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55</w:t>
            </w:r>
            <w:r w:rsidRPr="00DA663D">
              <w:rPr>
                <w:rFonts w:ascii="Times New Roman" w:hAnsi="Times New Roman" w:cs="Times New Roman"/>
                <w:noProof/>
                <w:webHidden/>
                <w:sz w:val="24"/>
                <w:szCs w:val="24"/>
              </w:rPr>
              <w:fldChar w:fldCharType="end"/>
            </w:r>
          </w:hyperlink>
        </w:p>
        <w:p w14:paraId="55D7D95E" w14:textId="3971E6FF"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33" w:history="1">
            <w:r w:rsidRPr="00DA663D">
              <w:rPr>
                <w:rStyle w:val="Hyperlink"/>
                <w:rFonts w:ascii="Times New Roman" w:hAnsi="Times New Roman" w:cs="Times New Roman"/>
                <w:noProof/>
                <w:sz w:val="24"/>
                <w:szCs w:val="24"/>
              </w:rPr>
              <w:t>Versuchsablauf</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_Toc494055333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57</w:t>
            </w:r>
            <w:r w:rsidRPr="00DA663D">
              <w:rPr>
                <w:rFonts w:ascii="Times New Roman" w:hAnsi="Times New Roman" w:cs="Times New Roman"/>
                <w:noProof/>
                <w:webHidden/>
                <w:sz w:val="24"/>
                <w:szCs w:val="24"/>
              </w:rPr>
              <w:fldChar w:fldCharType="end"/>
            </w:r>
          </w:hyperlink>
        </w:p>
        <w:p w14:paraId="54BAC476" w14:textId="5C951C80"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34" w:history="1">
            <w:r w:rsidRPr="00DA663D">
              <w:rPr>
                <w:rStyle w:val="Hyperlink"/>
                <w:rFonts w:ascii="Times New Roman" w:hAnsi="Times New Roman" w:cs="Times New Roman"/>
                <w:noProof/>
                <w:sz w:val="24"/>
                <w:szCs w:val="24"/>
              </w:rPr>
              <w:t>Versuchsauswertung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_Toc494055334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58</w:t>
            </w:r>
            <w:r w:rsidRPr="00DA663D">
              <w:rPr>
                <w:rFonts w:ascii="Times New Roman" w:hAnsi="Times New Roman" w:cs="Times New Roman"/>
                <w:noProof/>
                <w:webHidden/>
                <w:sz w:val="24"/>
                <w:szCs w:val="24"/>
              </w:rPr>
              <w:fldChar w:fldCharType="end"/>
            </w:r>
          </w:hyperlink>
        </w:p>
        <w:p w14:paraId="1C0FD07D" w14:textId="622D1975"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35" w:history="1">
            <w:r w:rsidRPr="00DA663D">
              <w:rPr>
                <w:rStyle w:val="Hyperlink"/>
                <w:rFonts w:ascii="Times New Roman" w:hAnsi="Times New Roman" w:cs="Times New Roman"/>
                <w:noProof/>
                <w:sz w:val="24"/>
                <w:szCs w:val="24"/>
              </w:rPr>
              <w:t>Untersuchung der Immersion in einer VR-Anwendung mit haptischem Feedback</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_Toc494055335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61</w:t>
            </w:r>
            <w:r w:rsidRPr="00DA663D">
              <w:rPr>
                <w:rFonts w:ascii="Times New Roman" w:hAnsi="Times New Roman" w:cs="Times New Roman"/>
                <w:noProof/>
                <w:webHidden/>
                <w:sz w:val="24"/>
                <w:szCs w:val="24"/>
              </w:rPr>
              <w:fldChar w:fldCharType="end"/>
            </w:r>
          </w:hyperlink>
        </w:p>
        <w:p w14:paraId="25BE1B49" w14:textId="0070526E"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36" w:history="1">
            <w:r w:rsidRPr="00DA663D">
              <w:rPr>
                <w:rStyle w:val="Hyperlink"/>
                <w:rFonts w:ascii="Times New Roman" w:hAnsi="Times New Roman" w:cs="Times New Roman"/>
                <w:noProof/>
                <w:sz w:val="24"/>
                <w:szCs w:val="24"/>
              </w:rPr>
              <w:t>Problemstellung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_Toc494055336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62</w:t>
            </w:r>
            <w:r w:rsidRPr="00DA663D">
              <w:rPr>
                <w:rFonts w:ascii="Times New Roman" w:hAnsi="Times New Roman" w:cs="Times New Roman"/>
                <w:noProof/>
                <w:webHidden/>
                <w:sz w:val="24"/>
                <w:szCs w:val="24"/>
              </w:rPr>
              <w:fldChar w:fldCharType="end"/>
            </w:r>
          </w:hyperlink>
        </w:p>
        <w:p w14:paraId="09298B20" w14:textId="3991F036"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37" w:history="1">
            <w:r w:rsidRPr="00DA663D">
              <w:rPr>
                <w:rStyle w:val="Hyperlink"/>
                <w:rFonts w:ascii="Times New Roman" w:hAnsi="Times New Roman" w:cs="Times New Roman"/>
                <w:noProof/>
                <w:sz w:val="24"/>
                <w:szCs w:val="24"/>
              </w:rPr>
              <w:t>Versuchsaufbau</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_Toc494055337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63</w:t>
            </w:r>
            <w:r w:rsidRPr="00DA663D">
              <w:rPr>
                <w:rFonts w:ascii="Times New Roman" w:hAnsi="Times New Roman" w:cs="Times New Roman"/>
                <w:noProof/>
                <w:webHidden/>
                <w:sz w:val="24"/>
                <w:szCs w:val="24"/>
              </w:rPr>
              <w:fldChar w:fldCharType="end"/>
            </w:r>
          </w:hyperlink>
        </w:p>
        <w:p w14:paraId="19CB08AB" w14:textId="0CD2B35F"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38" w:history="1">
            <w:r w:rsidRPr="00DA663D">
              <w:rPr>
                <w:rStyle w:val="Hyperlink"/>
                <w:rFonts w:ascii="Times New Roman" w:hAnsi="Times New Roman" w:cs="Times New Roman"/>
                <w:noProof/>
                <w:sz w:val="24"/>
                <w:szCs w:val="24"/>
              </w:rPr>
              <w:t>Versuchsablauf</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_Toc494055338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64</w:t>
            </w:r>
            <w:r w:rsidRPr="00DA663D">
              <w:rPr>
                <w:rFonts w:ascii="Times New Roman" w:hAnsi="Times New Roman" w:cs="Times New Roman"/>
                <w:noProof/>
                <w:webHidden/>
                <w:sz w:val="24"/>
                <w:szCs w:val="24"/>
              </w:rPr>
              <w:fldChar w:fldCharType="end"/>
            </w:r>
          </w:hyperlink>
        </w:p>
        <w:p w14:paraId="1D184AE2" w14:textId="2260FEAF"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39" w:history="1">
            <w:r w:rsidRPr="00DA663D">
              <w:rPr>
                <w:rStyle w:val="Hyperlink"/>
                <w:rFonts w:ascii="Times New Roman" w:hAnsi="Times New Roman" w:cs="Times New Roman"/>
                <w:noProof/>
                <w:sz w:val="24"/>
                <w:szCs w:val="24"/>
              </w:rPr>
              <w:t>Versuchsauswertung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_Toc494055339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65</w:t>
            </w:r>
            <w:r w:rsidRPr="00DA663D">
              <w:rPr>
                <w:rFonts w:ascii="Times New Roman" w:hAnsi="Times New Roman" w:cs="Times New Roman"/>
                <w:noProof/>
                <w:webHidden/>
                <w:sz w:val="24"/>
                <w:szCs w:val="24"/>
              </w:rPr>
              <w:fldChar w:fldCharType="end"/>
            </w:r>
          </w:hyperlink>
        </w:p>
        <w:p w14:paraId="47FD93DF" w14:textId="5EC2E0B7"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40" w:history="1">
            <w:r w:rsidRPr="00DA663D">
              <w:rPr>
                <w:rStyle w:val="Hyperlink"/>
                <w:rFonts w:ascii="Times New Roman" w:hAnsi="Times New Roman" w:cs="Times New Roman"/>
                <w:noProof/>
                <w:sz w:val="24"/>
                <w:szCs w:val="24"/>
              </w:rPr>
              <w:t>Untersuchung der Immersion in einer VR-Anwendung mit erhöhter Latenzzeit</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_Toc494055340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67</w:t>
            </w:r>
            <w:r w:rsidRPr="00DA663D">
              <w:rPr>
                <w:rFonts w:ascii="Times New Roman" w:hAnsi="Times New Roman" w:cs="Times New Roman"/>
                <w:noProof/>
                <w:webHidden/>
                <w:sz w:val="24"/>
                <w:szCs w:val="24"/>
              </w:rPr>
              <w:fldChar w:fldCharType="end"/>
            </w:r>
          </w:hyperlink>
        </w:p>
        <w:p w14:paraId="661EAEB2" w14:textId="5C99C5C4"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41" w:history="1">
            <w:r w:rsidRPr="00DA663D">
              <w:rPr>
                <w:rStyle w:val="Hyperlink"/>
                <w:rFonts w:ascii="Times New Roman" w:hAnsi="Times New Roman" w:cs="Times New Roman"/>
                <w:noProof/>
                <w:sz w:val="24"/>
                <w:szCs w:val="24"/>
              </w:rPr>
              <w:t>Problemstellung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_Toc494055341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68</w:t>
            </w:r>
            <w:r w:rsidRPr="00DA663D">
              <w:rPr>
                <w:rFonts w:ascii="Times New Roman" w:hAnsi="Times New Roman" w:cs="Times New Roman"/>
                <w:noProof/>
                <w:webHidden/>
                <w:sz w:val="24"/>
                <w:szCs w:val="24"/>
              </w:rPr>
              <w:fldChar w:fldCharType="end"/>
            </w:r>
          </w:hyperlink>
        </w:p>
        <w:p w14:paraId="4220D6F4" w14:textId="7601C2E7"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42" w:history="1">
            <w:r w:rsidRPr="00DA663D">
              <w:rPr>
                <w:rStyle w:val="Hyperlink"/>
                <w:rFonts w:ascii="Times New Roman" w:hAnsi="Times New Roman" w:cs="Times New Roman"/>
                <w:noProof/>
                <w:sz w:val="24"/>
                <w:szCs w:val="24"/>
              </w:rPr>
              <w:t>Versuchsaufbau</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_Toc494055342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69</w:t>
            </w:r>
            <w:r w:rsidRPr="00DA663D">
              <w:rPr>
                <w:rFonts w:ascii="Times New Roman" w:hAnsi="Times New Roman" w:cs="Times New Roman"/>
                <w:noProof/>
                <w:webHidden/>
                <w:sz w:val="24"/>
                <w:szCs w:val="24"/>
              </w:rPr>
              <w:fldChar w:fldCharType="end"/>
            </w:r>
          </w:hyperlink>
        </w:p>
        <w:p w14:paraId="00E324E3" w14:textId="3EE5E994"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43" w:history="1">
            <w:r w:rsidRPr="00DA663D">
              <w:rPr>
                <w:rStyle w:val="Hyperlink"/>
                <w:rFonts w:ascii="Times New Roman" w:hAnsi="Times New Roman" w:cs="Times New Roman"/>
                <w:noProof/>
                <w:sz w:val="24"/>
                <w:szCs w:val="24"/>
              </w:rPr>
              <w:t>Versuchsablauf</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_Toc494055343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72</w:t>
            </w:r>
            <w:r w:rsidRPr="00DA663D">
              <w:rPr>
                <w:rFonts w:ascii="Times New Roman" w:hAnsi="Times New Roman" w:cs="Times New Roman"/>
                <w:noProof/>
                <w:webHidden/>
                <w:sz w:val="24"/>
                <w:szCs w:val="24"/>
              </w:rPr>
              <w:fldChar w:fldCharType="end"/>
            </w:r>
          </w:hyperlink>
        </w:p>
        <w:p w14:paraId="250ACE91" w14:textId="1E797E9D"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44" w:history="1">
            <w:r w:rsidRPr="00DA663D">
              <w:rPr>
                <w:rStyle w:val="Hyperlink"/>
                <w:rFonts w:ascii="Times New Roman" w:hAnsi="Times New Roman" w:cs="Times New Roman"/>
                <w:noProof/>
                <w:sz w:val="24"/>
                <w:szCs w:val="24"/>
              </w:rPr>
              <w:t>Versuchsauswertung Latenzversuch</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_Toc494055344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74</w:t>
            </w:r>
            <w:r w:rsidRPr="00DA663D">
              <w:rPr>
                <w:rFonts w:ascii="Times New Roman" w:hAnsi="Times New Roman" w:cs="Times New Roman"/>
                <w:noProof/>
                <w:webHidden/>
                <w:sz w:val="24"/>
                <w:szCs w:val="24"/>
              </w:rPr>
              <w:fldChar w:fldCharType="end"/>
            </w:r>
          </w:hyperlink>
        </w:p>
        <w:p w14:paraId="2AA349B3" w14:textId="7DD5DF24"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45" w:history="1">
            <w:r w:rsidRPr="00DA663D">
              <w:rPr>
                <w:rStyle w:val="Hyperlink"/>
                <w:rFonts w:ascii="Times New Roman" w:hAnsi="Times New Roman" w:cs="Times New Roman"/>
                <w:noProof/>
                <w:sz w:val="24"/>
                <w:szCs w:val="24"/>
              </w:rPr>
              <w:t>Messung mit 50 Bildern pro Sekunde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_Toc494055345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75</w:t>
            </w:r>
            <w:r w:rsidRPr="00DA663D">
              <w:rPr>
                <w:rFonts w:ascii="Times New Roman" w:hAnsi="Times New Roman" w:cs="Times New Roman"/>
                <w:noProof/>
                <w:webHidden/>
                <w:sz w:val="24"/>
                <w:szCs w:val="24"/>
              </w:rPr>
              <w:fldChar w:fldCharType="end"/>
            </w:r>
          </w:hyperlink>
        </w:p>
        <w:p w14:paraId="554F1FC5" w14:textId="3D95D7E0"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46" w:history="1">
            <w:r w:rsidRPr="00DA663D">
              <w:rPr>
                <w:rStyle w:val="Hyperlink"/>
                <w:rFonts w:ascii="Times New Roman" w:hAnsi="Times New Roman" w:cs="Times New Roman"/>
                <w:noProof/>
                <w:sz w:val="24"/>
                <w:szCs w:val="24"/>
              </w:rPr>
              <w:t>Messung mit 40 Bildern pro Sekunde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_Toc494055346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78</w:t>
            </w:r>
            <w:r w:rsidRPr="00DA663D">
              <w:rPr>
                <w:rFonts w:ascii="Times New Roman" w:hAnsi="Times New Roman" w:cs="Times New Roman"/>
                <w:noProof/>
                <w:webHidden/>
                <w:sz w:val="24"/>
                <w:szCs w:val="24"/>
              </w:rPr>
              <w:fldChar w:fldCharType="end"/>
            </w:r>
          </w:hyperlink>
        </w:p>
        <w:p w14:paraId="5782B28D" w14:textId="4020F594"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47" w:history="1">
            <w:r w:rsidRPr="00DA663D">
              <w:rPr>
                <w:rStyle w:val="Hyperlink"/>
                <w:rFonts w:ascii="Times New Roman" w:hAnsi="Times New Roman" w:cs="Times New Roman"/>
                <w:noProof/>
                <w:sz w:val="24"/>
                <w:szCs w:val="24"/>
              </w:rPr>
              <w:t>Messung mit 30 Bildern pro Sekunde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_Toc494055347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80</w:t>
            </w:r>
            <w:r w:rsidRPr="00DA663D">
              <w:rPr>
                <w:rFonts w:ascii="Times New Roman" w:hAnsi="Times New Roman" w:cs="Times New Roman"/>
                <w:noProof/>
                <w:webHidden/>
                <w:sz w:val="24"/>
                <w:szCs w:val="24"/>
              </w:rPr>
              <w:fldChar w:fldCharType="end"/>
            </w:r>
          </w:hyperlink>
        </w:p>
        <w:p w14:paraId="4C08B59F" w14:textId="22DCDD2A"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48" w:history="1">
            <w:r w:rsidRPr="00DA663D">
              <w:rPr>
                <w:rStyle w:val="Hyperlink"/>
                <w:rFonts w:ascii="Times New Roman" w:hAnsi="Times New Roman" w:cs="Times New Roman"/>
                <w:noProof/>
                <w:sz w:val="24"/>
                <w:szCs w:val="24"/>
              </w:rPr>
              <w:t>Messung mit 20 Bildern pro Sekunde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_Toc494055348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81</w:t>
            </w:r>
            <w:r w:rsidRPr="00DA663D">
              <w:rPr>
                <w:rFonts w:ascii="Times New Roman" w:hAnsi="Times New Roman" w:cs="Times New Roman"/>
                <w:noProof/>
                <w:webHidden/>
                <w:sz w:val="24"/>
                <w:szCs w:val="24"/>
              </w:rPr>
              <w:fldChar w:fldCharType="end"/>
            </w:r>
          </w:hyperlink>
        </w:p>
        <w:p w14:paraId="052C6BE8" w14:textId="17DF403C"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49" w:history="1">
            <w:r w:rsidRPr="00DA663D">
              <w:rPr>
                <w:rStyle w:val="Hyperlink"/>
                <w:rFonts w:ascii="Times New Roman" w:hAnsi="Times New Roman" w:cs="Times New Roman"/>
                <w:noProof/>
                <w:sz w:val="24"/>
                <w:szCs w:val="24"/>
              </w:rPr>
              <w:t>Messung mit 10 Bildern pro Sekunde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_Toc494055349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82</w:t>
            </w:r>
            <w:r w:rsidRPr="00DA663D">
              <w:rPr>
                <w:rFonts w:ascii="Times New Roman" w:hAnsi="Times New Roman" w:cs="Times New Roman"/>
                <w:noProof/>
                <w:webHidden/>
                <w:sz w:val="24"/>
                <w:szCs w:val="24"/>
              </w:rPr>
              <w:fldChar w:fldCharType="end"/>
            </w:r>
          </w:hyperlink>
        </w:p>
        <w:p w14:paraId="14346047" w14:textId="7BA53224"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0" w:history="1">
            <w:r w:rsidRPr="00DA663D">
              <w:rPr>
                <w:rStyle w:val="Hyperlink"/>
                <w:rFonts w:ascii="Times New Roman" w:hAnsi="Times New Roman" w:cs="Times New Roman"/>
                <w:noProof/>
                <w:sz w:val="24"/>
                <w:szCs w:val="24"/>
              </w:rPr>
              <w:t>Gesamtauswertung des Fragebogens – Gegenüberstellung  und Auflistung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_Toc494055350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83</w:t>
            </w:r>
            <w:r w:rsidRPr="00DA663D">
              <w:rPr>
                <w:rFonts w:ascii="Times New Roman" w:hAnsi="Times New Roman" w:cs="Times New Roman"/>
                <w:noProof/>
                <w:webHidden/>
                <w:sz w:val="24"/>
                <w:szCs w:val="24"/>
              </w:rPr>
              <w:fldChar w:fldCharType="end"/>
            </w:r>
          </w:hyperlink>
        </w:p>
        <w:p w14:paraId="385E31BA" w14:textId="02C1C1BC"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1" w:history="1">
            <w:r w:rsidRPr="00DA663D">
              <w:rPr>
                <w:rStyle w:val="Hyperlink"/>
                <w:rFonts w:ascii="Times New Roman" w:hAnsi="Times New Roman" w:cs="Times New Roman"/>
                <w:noProof/>
                <w:sz w:val="24"/>
                <w:szCs w:val="24"/>
              </w:rPr>
              <w:t>Resümee und Ausblick</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_Toc494055351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92</w:t>
            </w:r>
            <w:r w:rsidRPr="00DA663D">
              <w:rPr>
                <w:rFonts w:ascii="Times New Roman" w:hAnsi="Times New Roman" w:cs="Times New Roman"/>
                <w:noProof/>
                <w:webHidden/>
                <w:sz w:val="24"/>
                <w:szCs w:val="24"/>
              </w:rPr>
              <w:fldChar w:fldCharType="end"/>
            </w:r>
          </w:hyperlink>
        </w:p>
        <w:p w14:paraId="10A66D50" w14:textId="3E50AE64"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2" w:history="1">
            <w:r w:rsidRPr="00DA663D">
              <w:rPr>
                <w:rStyle w:val="Hyperlink"/>
                <w:rFonts w:ascii="Times New Roman" w:hAnsi="Times New Roman" w:cs="Times New Roman"/>
                <w:noProof/>
                <w:sz w:val="24"/>
                <w:szCs w:val="24"/>
              </w:rPr>
              <w:t>Fazit</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_Toc494055352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94</w:t>
            </w:r>
            <w:r w:rsidRPr="00DA663D">
              <w:rPr>
                <w:rFonts w:ascii="Times New Roman" w:hAnsi="Times New Roman" w:cs="Times New Roman"/>
                <w:noProof/>
                <w:webHidden/>
                <w:sz w:val="24"/>
                <w:szCs w:val="24"/>
              </w:rPr>
              <w:fldChar w:fldCharType="end"/>
            </w:r>
          </w:hyperlink>
        </w:p>
        <w:p w14:paraId="5BBC4724" w14:textId="633EBC43"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3" w:history="1">
            <w:r w:rsidRPr="00DA663D">
              <w:rPr>
                <w:rStyle w:val="Hyperlink"/>
                <w:rFonts w:ascii="Times New Roman" w:hAnsi="Times New Roman" w:cs="Times New Roman"/>
                <w:noProof/>
                <w:sz w:val="24"/>
                <w:szCs w:val="24"/>
              </w:rPr>
              <w:t>Literaturverzeichnis</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_Toc494055353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96</w:t>
            </w:r>
            <w:r w:rsidRPr="00DA663D">
              <w:rPr>
                <w:rFonts w:ascii="Times New Roman" w:hAnsi="Times New Roman" w:cs="Times New Roman"/>
                <w:noProof/>
                <w:webHidden/>
                <w:sz w:val="24"/>
                <w:szCs w:val="24"/>
              </w:rPr>
              <w:fldChar w:fldCharType="end"/>
            </w:r>
          </w:hyperlink>
        </w:p>
        <w:p w14:paraId="610208F1" w14:textId="5994E305"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4" w:history="1">
            <w:r w:rsidRPr="00DA663D">
              <w:rPr>
                <w:rStyle w:val="Hyperlink"/>
                <w:rFonts w:ascii="Times New Roman" w:hAnsi="Times New Roman" w:cs="Times New Roman"/>
                <w:noProof/>
                <w:sz w:val="24"/>
                <w:szCs w:val="24"/>
              </w:rPr>
              <w:t>Onlinequellen</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_Toc494055354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96</w:t>
            </w:r>
            <w:r w:rsidRPr="00DA663D">
              <w:rPr>
                <w:rFonts w:ascii="Times New Roman" w:hAnsi="Times New Roman" w:cs="Times New Roman"/>
                <w:noProof/>
                <w:webHidden/>
                <w:sz w:val="24"/>
                <w:szCs w:val="24"/>
              </w:rPr>
              <w:fldChar w:fldCharType="end"/>
            </w:r>
          </w:hyperlink>
        </w:p>
        <w:p w14:paraId="261DEFBA" w14:textId="136941C6"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5" w:history="1">
            <w:r w:rsidRPr="00DA663D">
              <w:rPr>
                <w:rStyle w:val="Hyperlink"/>
                <w:rFonts w:ascii="Times New Roman" w:hAnsi="Times New Roman" w:cs="Times New Roman"/>
                <w:noProof/>
                <w:sz w:val="24"/>
                <w:szCs w:val="24"/>
              </w:rPr>
              <w:t>Abbildungsverzeichnis</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_Toc494055355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97</w:t>
            </w:r>
            <w:r w:rsidRPr="00DA663D">
              <w:rPr>
                <w:rFonts w:ascii="Times New Roman" w:hAnsi="Times New Roman" w:cs="Times New Roman"/>
                <w:noProof/>
                <w:webHidden/>
                <w:sz w:val="24"/>
                <w:szCs w:val="24"/>
              </w:rPr>
              <w:fldChar w:fldCharType="end"/>
            </w:r>
          </w:hyperlink>
        </w:p>
        <w:p w14:paraId="658274CE" w14:textId="36A62329"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6" w:history="1">
            <w:r w:rsidRPr="00DA663D">
              <w:rPr>
                <w:rStyle w:val="Hyperlink"/>
                <w:rFonts w:ascii="Times New Roman" w:hAnsi="Times New Roman" w:cs="Times New Roman"/>
                <w:noProof/>
                <w:sz w:val="24"/>
                <w:szCs w:val="24"/>
              </w:rPr>
              <w:t>Tabellenverzeichnis</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_Toc494055356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99</w:t>
            </w:r>
            <w:r w:rsidRPr="00DA663D">
              <w:rPr>
                <w:rFonts w:ascii="Times New Roman" w:hAnsi="Times New Roman" w:cs="Times New Roman"/>
                <w:noProof/>
                <w:webHidden/>
                <w:sz w:val="24"/>
                <w:szCs w:val="24"/>
              </w:rPr>
              <w:fldChar w:fldCharType="end"/>
            </w:r>
          </w:hyperlink>
        </w:p>
        <w:p w14:paraId="58C7F28E" w14:textId="6CE6E32D"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7" w:history="1">
            <w:r w:rsidRPr="00DA663D">
              <w:rPr>
                <w:rStyle w:val="Hyperlink"/>
                <w:rFonts w:ascii="Times New Roman" w:hAnsi="Times New Roman" w:cs="Times New Roman"/>
                <w:noProof/>
                <w:sz w:val="24"/>
                <w:szCs w:val="24"/>
              </w:rPr>
              <w:t>Eidesstattliche Erklärung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_Toc494055357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100</w:t>
            </w:r>
            <w:r w:rsidRPr="00DA663D">
              <w:rPr>
                <w:rFonts w:ascii="Times New Roman" w:hAnsi="Times New Roman" w:cs="Times New Roman"/>
                <w:noProof/>
                <w:webHidden/>
                <w:sz w:val="24"/>
                <w:szCs w:val="24"/>
              </w:rPr>
              <w:fldChar w:fldCharType="end"/>
            </w:r>
          </w:hyperlink>
        </w:p>
        <w:p w14:paraId="09B104C3" w14:textId="33C2EF93"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8" w:history="1">
            <w:r w:rsidRPr="00DA663D">
              <w:rPr>
                <w:rStyle w:val="Hyperlink"/>
                <w:rFonts w:ascii="Times New Roman" w:hAnsi="Times New Roman" w:cs="Times New Roman"/>
                <w:noProof/>
                <w:sz w:val="24"/>
                <w:szCs w:val="24"/>
              </w:rPr>
              <w:t>Arbeitsaufteilung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_Toc494055358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100</w:t>
            </w:r>
            <w:r w:rsidRPr="00DA663D">
              <w:rPr>
                <w:rFonts w:ascii="Times New Roman" w:hAnsi="Times New Roman" w:cs="Times New Roman"/>
                <w:noProof/>
                <w:webHidden/>
                <w:sz w:val="24"/>
                <w:szCs w:val="24"/>
              </w:rPr>
              <w:fldChar w:fldCharType="end"/>
            </w:r>
          </w:hyperlink>
        </w:p>
        <w:p w14:paraId="671051C7" w14:textId="00E56003" w:rsidR="00DA663D" w:rsidRPr="00DA663D" w:rsidRDefault="00DA663D">
          <w:pPr>
            <w:pStyle w:val="Verzeichnis1"/>
            <w:tabs>
              <w:tab w:val="right" w:leader="dot" w:pos="9061"/>
            </w:tabs>
            <w:rPr>
              <w:rFonts w:ascii="Times New Roman" w:eastAsiaTheme="minorEastAsia" w:hAnsi="Times New Roman" w:cs="Times New Roman"/>
              <w:noProof/>
              <w:sz w:val="24"/>
              <w:szCs w:val="24"/>
              <w:lang w:eastAsia="de-DE"/>
            </w:rPr>
          </w:pPr>
          <w:hyperlink w:anchor="_Toc494055359" w:history="1">
            <w:r w:rsidRPr="00DA663D">
              <w:rPr>
                <w:rStyle w:val="Hyperlink"/>
                <w:rFonts w:ascii="Times New Roman" w:hAnsi="Times New Roman" w:cs="Times New Roman"/>
                <w:noProof/>
                <w:sz w:val="24"/>
                <w:szCs w:val="24"/>
              </w:rPr>
              <w:t>Anhang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_Toc494055359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101</w:t>
            </w:r>
            <w:r w:rsidRPr="00DA663D">
              <w:rPr>
                <w:rFonts w:ascii="Times New Roman" w:hAnsi="Times New Roman" w:cs="Times New Roman"/>
                <w:noProof/>
                <w:webHidden/>
                <w:sz w:val="24"/>
                <w:szCs w:val="24"/>
              </w:rPr>
              <w:fldChar w:fldCharType="end"/>
            </w:r>
          </w:hyperlink>
        </w:p>
        <w:p w14:paraId="781E2E2F" w14:textId="10E71EEF" w:rsidR="00DA663D" w:rsidRPr="00DA663D" w:rsidRDefault="00DA663D">
          <w:pPr>
            <w:pStyle w:val="Verzeichnis2"/>
            <w:tabs>
              <w:tab w:val="right" w:leader="dot" w:pos="9061"/>
            </w:tabs>
            <w:rPr>
              <w:rFonts w:ascii="Times New Roman" w:eastAsiaTheme="minorEastAsia" w:hAnsi="Times New Roman" w:cs="Times New Roman"/>
              <w:noProof/>
              <w:sz w:val="24"/>
              <w:szCs w:val="24"/>
              <w:lang w:eastAsia="de-DE"/>
            </w:rPr>
          </w:pPr>
          <w:hyperlink w:anchor="_Toc494055360" w:history="1">
            <w:r w:rsidRPr="00DA663D">
              <w:rPr>
                <w:rStyle w:val="Hyperlink"/>
                <w:rFonts w:ascii="Times New Roman" w:hAnsi="Times New Roman" w:cs="Times New Roman"/>
                <w:noProof/>
                <w:sz w:val="24"/>
                <w:szCs w:val="24"/>
              </w:rPr>
              <w:t>Latenzversuch Auswertung</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_Toc494055360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101</w:t>
            </w:r>
            <w:r w:rsidRPr="00DA663D">
              <w:rPr>
                <w:rFonts w:ascii="Times New Roman" w:hAnsi="Times New Roman" w:cs="Times New Roman"/>
                <w:noProof/>
                <w:webHidden/>
                <w:sz w:val="24"/>
                <w:szCs w:val="24"/>
              </w:rPr>
              <w:fldChar w:fldCharType="end"/>
            </w:r>
          </w:hyperlink>
        </w:p>
        <w:p w14:paraId="38DEBAAF" w14:textId="7AE3BB80" w:rsidR="00DA663D" w:rsidRPr="00DA663D" w:rsidRDefault="00DA663D">
          <w:pPr>
            <w:pStyle w:val="Verzeichnis3"/>
            <w:tabs>
              <w:tab w:val="right" w:leader="dot" w:pos="9061"/>
            </w:tabs>
            <w:rPr>
              <w:rFonts w:ascii="Times New Roman" w:eastAsiaTheme="minorEastAsia" w:hAnsi="Times New Roman" w:cs="Times New Roman"/>
              <w:noProof/>
              <w:sz w:val="24"/>
              <w:szCs w:val="24"/>
              <w:lang w:eastAsia="de-DE"/>
            </w:rPr>
          </w:pPr>
          <w:hyperlink w:anchor="_Toc494055361" w:history="1">
            <w:r w:rsidRPr="00DA663D">
              <w:rPr>
                <w:rStyle w:val="Hyperlink"/>
                <w:rFonts w:ascii="Times New Roman" w:hAnsi="Times New Roman" w:cs="Times New Roman"/>
                <w:noProof/>
                <w:sz w:val="24"/>
                <w:szCs w:val="24"/>
              </w:rPr>
              <w:t>Messung mit 50 Bildern pro Sekunde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_Toc494055361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101</w:t>
            </w:r>
            <w:r w:rsidRPr="00DA663D">
              <w:rPr>
                <w:rFonts w:ascii="Times New Roman" w:hAnsi="Times New Roman" w:cs="Times New Roman"/>
                <w:noProof/>
                <w:webHidden/>
                <w:sz w:val="24"/>
                <w:szCs w:val="24"/>
              </w:rPr>
              <w:fldChar w:fldCharType="end"/>
            </w:r>
          </w:hyperlink>
        </w:p>
        <w:p w14:paraId="53AC9DEB" w14:textId="5D672CB5" w:rsidR="00DA663D" w:rsidRDefault="00DA663D">
          <w:pPr>
            <w:pStyle w:val="Verzeichnis3"/>
            <w:tabs>
              <w:tab w:val="right" w:leader="dot" w:pos="9061"/>
            </w:tabs>
            <w:rPr>
              <w:rFonts w:eastAsiaTheme="minorEastAsia"/>
              <w:noProof/>
              <w:lang w:eastAsia="de-DE"/>
            </w:rPr>
          </w:pPr>
          <w:hyperlink w:anchor="_Toc494055362" w:history="1">
            <w:r w:rsidRPr="00DA663D">
              <w:rPr>
                <w:rStyle w:val="Hyperlink"/>
                <w:rFonts w:ascii="Times New Roman" w:hAnsi="Times New Roman" w:cs="Times New Roman"/>
                <w:noProof/>
                <w:sz w:val="24"/>
                <w:szCs w:val="24"/>
              </w:rPr>
              <w:t>Messung mit 40 Bildern pro Sekunde</w:t>
            </w:r>
            <w:r w:rsidRPr="00DA663D">
              <w:rPr>
                <w:rFonts w:ascii="Times New Roman" w:hAnsi="Times New Roman" w:cs="Times New Roman"/>
                <w:noProof/>
                <w:webHidden/>
                <w:sz w:val="24"/>
                <w:szCs w:val="24"/>
              </w:rPr>
              <w:tab/>
            </w:r>
            <w:r w:rsidRPr="00DA663D">
              <w:rPr>
                <w:rFonts w:ascii="Times New Roman" w:hAnsi="Times New Roman" w:cs="Times New Roman"/>
                <w:noProof/>
                <w:webHidden/>
                <w:sz w:val="24"/>
                <w:szCs w:val="24"/>
              </w:rPr>
              <w:fldChar w:fldCharType="begin"/>
            </w:r>
            <w:r w:rsidRPr="00DA663D">
              <w:rPr>
                <w:rFonts w:ascii="Times New Roman" w:hAnsi="Times New Roman" w:cs="Times New Roman"/>
                <w:noProof/>
                <w:webHidden/>
                <w:sz w:val="24"/>
                <w:szCs w:val="24"/>
              </w:rPr>
              <w:instrText xml:space="preserve"> PAGEREF _Toc494055362 \h </w:instrText>
            </w:r>
            <w:r w:rsidRPr="00DA663D">
              <w:rPr>
                <w:rFonts w:ascii="Times New Roman" w:hAnsi="Times New Roman" w:cs="Times New Roman"/>
                <w:noProof/>
                <w:webHidden/>
                <w:sz w:val="24"/>
                <w:szCs w:val="24"/>
              </w:rPr>
            </w:r>
            <w:r w:rsidRPr="00DA663D">
              <w:rPr>
                <w:rFonts w:ascii="Times New Roman" w:hAnsi="Times New Roman" w:cs="Times New Roman"/>
                <w:noProof/>
                <w:webHidden/>
                <w:sz w:val="24"/>
                <w:szCs w:val="24"/>
              </w:rPr>
              <w:fldChar w:fldCharType="separate"/>
            </w:r>
            <w:r w:rsidR="008A6A9D">
              <w:rPr>
                <w:rFonts w:ascii="Times New Roman" w:hAnsi="Times New Roman" w:cs="Times New Roman"/>
                <w:noProof/>
                <w:webHidden/>
                <w:sz w:val="24"/>
                <w:szCs w:val="24"/>
              </w:rPr>
              <w:t>102</w:t>
            </w:r>
            <w:r w:rsidRPr="00DA663D">
              <w:rPr>
                <w:rFonts w:ascii="Times New Roman" w:hAnsi="Times New Roman" w:cs="Times New Roman"/>
                <w:noProof/>
                <w:webHidden/>
                <w:sz w:val="24"/>
                <w:szCs w:val="24"/>
              </w:rPr>
              <w:fldChar w:fldCharType="end"/>
            </w:r>
          </w:hyperlink>
        </w:p>
        <w:p w14:paraId="352CFC0C" w14:textId="3445ECE0" w:rsidR="00F63014" w:rsidRPr="00F670CF" w:rsidRDefault="00841AA4" w:rsidP="000A237F">
          <w:pPr>
            <w:jc w:val="both"/>
            <w:rPr>
              <w:rFonts w:ascii="Times New Roman" w:hAnsi="Times New Roman" w:cs="Times New Roman"/>
              <w:sz w:val="24"/>
              <w:szCs w:val="24"/>
            </w:rPr>
          </w:pPr>
          <w:r w:rsidRPr="00F670CF">
            <w:rPr>
              <w:rFonts w:ascii="Times New Roman" w:hAnsi="Times New Roman" w:cs="Times New Roman"/>
              <w:b/>
              <w:bCs/>
              <w:sz w:val="24"/>
              <w:szCs w:val="24"/>
            </w:rPr>
            <w:fldChar w:fldCharType="end"/>
          </w:r>
        </w:p>
        <w:bookmarkStart w:id="0" w:name="_GoBack" w:displacedByCustomXml="next"/>
        <w:bookmarkEnd w:id="0" w:displacedByCustomXml="next"/>
      </w:sdtContent>
    </w:sdt>
    <w:p w14:paraId="12265005" w14:textId="1332C3CC" w:rsidR="00F1287B" w:rsidRDefault="00F1287B">
      <w:pPr>
        <w:rPr>
          <w:rFonts w:ascii="Times New Roman" w:hAnsi="Times New Roman" w:cs="Times New Roman"/>
          <w:sz w:val="24"/>
          <w:szCs w:val="24"/>
        </w:rPr>
      </w:pPr>
      <w:r>
        <w:rPr>
          <w:rFonts w:ascii="Times New Roman" w:hAnsi="Times New Roman" w:cs="Times New Roman"/>
          <w:sz w:val="24"/>
          <w:szCs w:val="24"/>
        </w:rPr>
        <w:br w:type="page"/>
      </w:r>
    </w:p>
    <w:p w14:paraId="14B46584" w14:textId="77777777" w:rsidR="000B671A" w:rsidRPr="00A16BF7" w:rsidRDefault="1C140F3E" w:rsidP="000A237F">
      <w:pPr>
        <w:pStyle w:val="berschrift1"/>
        <w:spacing w:line="360" w:lineRule="auto"/>
        <w:jc w:val="both"/>
        <w:rPr>
          <w:rFonts w:ascii="Times New Roman" w:hAnsi="Times New Roman" w:cs="Times New Roman"/>
          <w:sz w:val="32"/>
          <w:szCs w:val="24"/>
        </w:rPr>
      </w:pPr>
      <w:bookmarkStart w:id="1" w:name="_Toc493682113"/>
      <w:bookmarkStart w:id="2" w:name="_Toc493693681"/>
      <w:bookmarkStart w:id="3" w:name="_Toc493696939"/>
      <w:bookmarkStart w:id="4" w:name="_Toc493699913"/>
      <w:bookmarkStart w:id="5" w:name="_Toc493701855"/>
      <w:bookmarkStart w:id="6" w:name="_Toc494055301"/>
      <w:r w:rsidRPr="00A16BF7">
        <w:rPr>
          <w:rFonts w:ascii="Times New Roman" w:hAnsi="Times New Roman" w:cs="Times New Roman"/>
          <w:sz w:val="32"/>
          <w:szCs w:val="24"/>
        </w:rPr>
        <w:lastRenderedPageBreak/>
        <w:t>Abstract</w:t>
      </w:r>
      <w:bookmarkEnd w:id="1"/>
      <w:bookmarkEnd w:id="2"/>
      <w:bookmarkEnd w:id="3"/>
      <w:bookmarkEnd w:id="4"/>
      <w:bookmarkEnd w:id="5"/>
      <w:bookmarkEnd w:id="6"/>
    </w:p>
    <w:p w14:paraId="67A72921" w14:textId="77777777" w:rsidR="00C42278" w:rsidRPr="00F670CF" w:rsidRDefault="00C42278" w:rsidP="000A237F">
      <w:pPr>
        <w:jc w:val="both"/>
        <w:rPr>
          <w:rFonts w:ascii="Times New Roman" w:hAnsi="Times New Roman" w:cs="Times New Roman"/>
          <w:sz w:val="24"/>
          <w:szCs w:val="24"/>
        </w:rPr>
      </w:pPr>
    </w:p>
    <w:p w14:paraId="12E1CF54" w14:textId="7C440505" w:rsidR="00E52C1F" w:rsidRPr="00F670CF" w:rsidRDefault="00B43299" w:rsidP="000A237F">
      <w:pPr>
        <w:pStyle w:val="StandardWeb"/>
        <w:spacing w:before="0" w:beforeAutospacing="0" w:after="160" w:afterAutospacing="0" w:line="360" w:lineRule="auto"/>
        <w:jc w:val="both"/>
      </w:pPr>
      <w:r w:rsidRPr="00F670CF">
        <w:t xml:space="preserve">In </w:t>
      </w:r>
      <w:r w:rsidR="00E2600C" w:rsidRPr="00F670CF">
        <w:t>VR-Anwendungen</w:t>
      </w:r>
      <w:r w:rsidRPr="00F670CF">
        <w:rPr>
          <w:rStyle w:val="Funotenzeichen"/>
        </w:rPr>
        <w:footnoteReference w:id="2"/>
      </w:r>
      <w:r w:rsidR="00E2600C" w:rsidRPr="00F670CF">
        <w:t xml:space="preserve"> spielt </w:t>
      </w:r>
      <w:r w:rsidR="006044A5" w:rsidRPr="00F670CF">
        <w:t xml:space="preserve">neben der visuellen Präsentation </w:t>
      </w:r>
      <w:r w:rsidR="00E2600C" w:rsidRPr="00F670CF">
        <w:t xml:space="preserve">das </w:t>
      </w:r>
      <w:r w:rsidR="096D01F2" w:rsidRPr="00F670CF">
        <w:t>haptisches</w:t>
      </w:r>
      <w:r w:rsidR="00E52C1F" w:rsidRPr="00F670CF">
        <w:t xml:space="preserve"> Feedback</w:t>
      </w:r>
      <w:r w:rsidR="00E2600C" w:rsidRPr="00F670CF">
        <w:t xml:space="preserve"> ein</w:t>
      </w:r>
      <w:r w:rsidR="006E4CBA" w:rsidRPr="00F670CF">
        <w:t>e</w:t>
      </w:r>
      <w:r w:rsidR="00E2600C" w:rsidRPr="00F670CF">
        <w:t xml:space="preserve"> wichtige Rolle für den Grad der </w:t>
      </w:r>
      <w:r w:rsidR="00B82022" w:rsidRPr="00F670CF">
        <w:t>Immersion und damit für das Eintauchen in die virtuelle Welt</w:t>
      </w:r>
      <w:r w:rsidR="00E52C1F" w:rsidRPr="00F670CF">
        <w:t>. Uns interessiert</w:t>
      </w:r>
      <w:r w:rsidR="00576558" w:rsidRPr="00F670CF">
        <w:t xml:space="preserve"> </w:t>
      </w:r>
      <w:r w:rsidR="096D01F2" w:rsidRPr="00F670CF">
        <w:t>aufgrund dessen</w:t>
      </w:r>
      <w:r w:rsidR="00E2600C" w:rsidRPr="00F670CF">
        <w:t xml:space="preserve">, </w:t>
      </w:r>
      <w:r w:rsidR="00E52C1F" w:rsidRPr="00F670CF">
        <w:t>wie durch den momentanen Stand der Technik dieses immersive Erlebnis verbessert werden kann.</w:t>
      </w:r>
    </w:p>
    <w:p w14:paraId="7BDB720C" w14:textId="2B4AD91E" w:rsidR="00E52C1F" w:rsidRPr="00F670CF" w:rsidRDefault="1C140F3E" w:rsidP="000A237F">
      <w:pPr>
        <w:pStyle w:val="StandardWeb"/>
        <w:spacing w:before="0" w:beforeAutospacing="0" w:after="160" w:afterAutospacing="0" w:line="360" w:lineRule="auto"/>
        <w:jc w:val="both"/>
      </w:pPr>
      <w:r w:rsidRPr="00F670CF">
        <w:t>Das Ziel einer ersten Untersuchung war es, zu erforschen, welche Möglichkeiten bestehen, um eine verbesserte Immersion durch haptisches Feedback in VR-Räumen zu ermöglichen.</w:t>
      </w:r>
    </w:p>
    <w:p w14:paraId="2CB340D4" w14:textId="77777777" w:rsidR="00E52C1F" w:rsidRPr="00F670CF" w:rsidRDefault="1C140F3E" w:rsidP="000A237F">
      <w:pPr>
        <w:pStyle w:val="StandardWeb"/>
        <w:spacing w:before="0" w:beforeAutospacing="0" w:after="160" w:afterAutospacing="0" w:line="360" w:lineRule="auto"/>
        <w:jc w:val="both"/>
      </w:pPr>
      <w:r w:rsidRPr="00F670CF">
        <w:t>Hohe Latenzzeiten haben große Auswirkungen auf den Grad der Präsenz und Immersion in virtuellen Räumen. Daher war das Ziel der zweiten Untersuchung, festzustellen welche Übertragungszeiten gewährleistet sein müssen, um ein natürliches, immersives Spielerlebnis zu gewährleisten.</w:t>
      </w:r>
    </w:p>
    <w:p w14:paraId="73CAD244" w14:textId="268902CB" w:rsidR="00E52C1F" w:rsidRPr="00F670CF" w:rsidRDefault="1C140F3E" w:rsidP="000A237F">
      <w:pPr>
        <w:pStyle w:val="StandardWeb"/>
        <w:spacing w:before="0" w:beforeAutospacing="0" w:after="160" w:afterAutospacing="0" w:line="360" w:lineRule="auto"/>
        <w:jc w:val="both"/>
      </w:pPr>
      <w:r w:rsidRPr="00F670CF">
        <w:t xml:space="preserve">Zunächst wird die Vorauswahl der technischen Systeme im Theorieteil dargestellt und begründet. Diese misst sich an ihrer Eignung für die Integration von haptischem Feedback. </w:t>
      </w:r>
      <w:r w:rsidR="00E734E4">
        <w:t>Die</w:t>
      </w:r>
      <w:r w:rsidRPr="00F670CF">
        <w:t xml:space="preserve"> Eignung wird einerseits durch Eigenuntersuchung, wie auch Literaturrecherche verifiziert. Das praktische Vorgehen besteht dari</w:t>
      </w:r>
      <w:r w:rsidR="00BA680D">
        <w:t>n, VR-Systeme mit einer Spiele-</w:t>
      </w:r>
      <w:r w:rsidRPr="00F670CF">
        <w:t>Engine zu verbinden und anhand von vorab festgelegten Kriterien ihre Eignung abzuwägen.</w:t>
      </w:r>
    </w:p>
    <w:p w14:paraId="46F15EF5" w14:textId="4C94EC3D" w:rsidR="00051D88" w:rsidRPr="00F670CF" w:rsidRDefault="1C140F3E" w:rsidP="000A237F">
      <w:pPr>
        <w:pStyle w:val="StandardWeb"/>
        <w:spacing w:before="0" w:beforeAutospacing="0" w:after="160" w:afterAutospacing="0" w:line="360" w:lineRule="auto"/>
        <w:jc w:val="both"/>
      </w:pPr>
      <w:r w:rsidRPr="00F670CF">
        <w:t xml:space="preserve">Nach Abschließen dieser Vorauswahl, wird mit der empirischen Untersuchung zum haptischen Feedback begonnen. Das heißt, es wird eine VR-Umgebung erstellt, die eine reale Oberfläche nutzt um dem User haptisches Feedback im VR-Raum zu geben. </w:t>
      </w:r>
    </w:p>
    <w:p w14:paraId="34D4B858" w14:textId="045755F8" w:rsidR="00E52C1F" w:rsidRPr="00F670CF" w:rsidRDefault="1C140F3E" w:rsidP="000A237F">
      <w:pPr>
        <w:pStyle w:val="StandardWeb"/>
        <w:spacing w:before="0" w:beforeAutospacing="0" w:after="160" w:afterAutospacing="0" w:line="360" w:lineRule="auto"/>
        <w:jc w:val="both"/>
      </w:pPr>
      <w:r w:rsidRPr="00F670CF">
        <w:t xml:space="preserve">Im Anschluss wurde eine VR-Umgebung erstellt, in der sich unterschiedliche Latenzzeiten durch das Festlegen der Bildwiederholfrequenz einstellen lassen. Hier sollen die Auswirkungen der unterschiedlichen Latenzzeiten auf die Immersion untersucht werden. Diese Messwerte dienen dazu, eine klare Vorgabe für die Bildwiederholfrequenz zu finden. </w:t>
      </w:r>
    </w:p>
    <w:p w14:paraId="5FB0CB8D" w14:textId="29EE9C16" w:rsidR="00EF44F3" w:rsidRDefault="1C140F3E" w:rsidP="000A237F">
      <w:pPr>
        <w:pStyle w:val="StandardWeb"/>
        <w:spacing w:before="0" w:beforeAutospacing="0" w:after="160" w:afterAutospacing="0" w:line="360" w:lineRule="auto"/>
        <w:jc w:val="both"/>
      </w:pPr>
      <w:r w:rsidRPr="00F670CF">
        <w:t>Wir versprechen uns davon verwendbare Ergebnisse</w:t>
      </w:r>
      <w:r w:rsidR="00EF44F3">
        <w:t xml:space="preserve"> für die Weiterentwicklung von v</w:t>
      </w:r>
      <w:r w:rsidRPr="00F670CF">
        <w:t>irtueller Realität. Wir wollen darstellen, wie unverzichtbar haptisches Feedback in VR-Umgebungen für die Immersion ist und wollen aufzeigen, welche Auswirkungen verschiedene Latenzzeiten auf das Erfahren der virtuellen Realitäten des Anwenders hat.</w:t>
      </w:r>
    </w:p>
    <w:p w14:paraId="49C7BC3A" w14:textId="29EE9C16" w:rsidR="00EF44F3" w:rsidRDefault="00EF44F3">
      <w:pPr>
        <w:rPr>
          <w:rFonts w:ascii="Times New Roman" w:eastAsia="Times New Roman" w:hAnsi="Times New Roman" w:cs="Times New Roman"/>
          <w:sz w:val="24"/>
          <w:szCs w:val="24"/>
          <w:lang w:eastAsia="de-DE"/>
        </w:rPr>
      </w:pPr>
      <w:r>
        <w:br w:type="page"/>
      </w:r>
    </w:p>
    <w:p w14:paraId="631F506B" w14:textId="77777777" w:rsidR="00B55EEB" w:rsidRPr="00CF29FD" w:rsidRDefault="1C140F3E" w:rsidP="000A237F">
      <w:pPr>
        <w:pStyle w:val="berschrift1"/>
        <w:spacing w:line="360" w:lineRule="auto"/>
        <w:jc w:val="both"/>
        <w:rPr>
          <w:rFonts w:ascii="Times New Roman" w:hAnsi="Times New Roman" w:cs="Times New Roman"/>
          <w:sz w:val="32"/>
          <w:szCs w:val="24"/>
        </w:rPr>
      </w:pPr>
      <w:bookmarkStart w:id="7" w:name="_Toc493682114"/>
      <w:bookmarkStart w:id="8" w:name="_Toc493693682"/>
      <w:bookmarkStart w:id="9" w:name="_Toc493699914"/>
      <w:bookmarkStart w:id="10" w:name="_Toc493696940"/>
      <w:bookmarkStart w:id="11" w:name="_Toc493701856"/>
      <w:bookmarkStart w:id="12" w:name="_Toc494055302"/>
      <w:r w:rsidRPr="00CF29FD">
        <w:rPr>
          <w:rFonts w:ascii="Times New Roman" w:hAnsi="Times New Roman" w:cs="Times New Roman"/>
          <w:sz w:val="32"/>
          <w:szCs w:val="24"/>
        </w:rPr>
        <w:lastRenderedPageBreak/>
        <w:t>Einleitung</w:t>
      </w:r>
      <w:bookmarkEnd w:id="12"/>
      <w:r w:rsidRPr="00CF29FD">
        <w:rPr>
          <w:rFonts w:ascii="Times New Roman" w:hAnsi="Times New Roman" w:cs="Times New Roman"/>
          <w:sz w:val="32"/>
          <w:szCs w:val="24"/>
        </w:rPr>
        <w:t xml:space="preserve"> </w:t>
      </w:r>
      <w:bookmarkEnd w:id="7"/>
      <w:bookmarkEnd w:id="8"/>
      <w:bookmarkEnd w:id="9"/>
      <w:bookmarkEnd w:id="10"/>
      <w:bookmarkEnd w:id="11"/>
    </w:p>
    <w:p w14:paraId="435D151A" w14:textId="77777777" w:rsidR="009A4709" w:rsidRPr="00F670CF" w:rsidRDefault="009A4709" w:rsidP="000A237F">
      <w:pPr>
        <w:jc w:val="both"/>
        <w:rPr>
          <w:rFonts w:ascii="Times New Roman" w:hAnsi="Times New Roman" w:cs="Times New Roman"/>
          <w:sz w:val="24"/>
          <w:szCs w:val="24"/>
        </w:rPr>
      </w:pPr>
    </w:p>
    <w:p w14:paraId="64FF666D" w14:textId="03C2EEE4" w:rsidR="00B80543" w:rsidRPr="00F670CF" w:rsidRDefault="00BF41C4"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t>
      </w:r>
      <w:r w:rsidR="003F5B4C" w:rsidRPr="00F670CF">
        <w:rPr>
          <w:rFonts w:ascii="Times New Roman" w:hAnsi="Times New Roman" w:cs="Times New Roman"/>
          <w:sz w:val="24"/>
          <w:szCs w:val="24"/>
        </w:rPr>
        <w:t>Virtual</w:t>
      </w:r>
      <w:r w:rsidR="004C3935" w:rsidRPr="00F670CF">
        <w:rPr>
          <w:rFonts w:ascii="Times New Roman" w:hAnsi="Times New Roman" w:cs="Times New Roman"/>
          <w:sz w:val="24"/>
          <w:szCs w:val="24"/>
        </w:rPr>
        <w:t xml:space="preserve"> Reality</w:t>
      </w:r>
      <w:r w:rsidRPr="00F670CF">
        <w:rPr>
          <w:rFonts w:ascii="Times New Roman" w:hAnsi="Times New Roman" w:cs="Times New Roman"/>
          <w:sz w:val="24"/>
          <w:szCs w:val="24"/>
        </w:rPr>
        <w:t>“</w:t>
      </w:r>
      <w:r w:rsidR="004C3935" w:rsidRPr="00F670CF">
        <w:rPr>
          <w:rFonts w:ascii="Times New Roman" w:hAnsi="Times New Roman" w:cs="Times New Roman"/>
          <w:sz w:val="24"/>
          <w:szCs w:val="24"/>
        </w:rPr>
        <w:t xml:space="preserve"> ist in den letzten Jahren für</w:t>
      </w:r>
      <w:r w:rsidR="009A4709" w:rsidRPr="00F670CF">
        <w:rPr>
          <w:rFonts w:ascii="Times New Roman" w:hAnsi="Times New Roman" w:cs="Times New Roman"/>
          <w:sz w:val="24"/>
          <w:szCs w:val="24"/>
        </w:rPr>
        <w:t xml:space="preserve"> mehr </w:t>
      </w:r>
      <w:r w:rsidR="004C3935" w:rsidRPr="00F670CF">
        <w:rPr>
          <w:rFonts w:ascii="Times New Roman" w:hAnsi="Times New Roman" w:cs="Times New Roman"/>
          <w:sz w:val="24"/>
          <w:szCs w:val="24"/>
        </w:rPr>
        <w:t>Menschen zugänglich geworden</w:t>
      </w:r>
      <w:r w:rsidR="009A4709" w:rsidRPr="00F670CF">
        <w:rPr>
          <w:rFonts w:ascii="Times New Roman" w:hAnsi="Times New Roman" w:cs="Times New Roman"/>
          <w:sz w:val="24"/>
          <w:szCs w:val="24"/>
        </w:rPr>
        <w:t xml:space="preserve"> als</w:t>
      </w:r>
      <w:r w:rsidR="00D76224" w:rsidRPr="00F670CF">
        <w:rPr>
          <w:rFonts w:ascii="Times New Roman" w:hAnsi="Times New Roman" w:cs="Times New Roman"/>
          <w:sz w:val="24"/>
          <w:szCs w:val="24"/>
        </w:rPr>
        <w:t xml:space="preserve"> es</w:t>
      </w:r>
      <w:r w:rsidR="009A4709" w:rsidRPr="00F670CF">
        <w:rPr>
          <w:rFonts w:ascii="Times New Roman" w:hAnsi="Times New Roman" w:cs="Times New Roman"/>
          <w:sz w:val="24"/>
          <w:szCs w:val="24"/>
        </w:rPr>
        <w:t xml:space="preserve"> früher der Fall war</w:t>
      </w:r>
      <w:r w:rsidR="004C3935" w:rsidRPr="00F670CF">
        <w:rPr>
          <w:rFonts w:ascii="Times New Roman" w:hAnsi="Times New Roman" w:cs="Times New Roman"/>
          <w:sz w:val="24"/>
          <w:szCs w:val="24"/>
        </w:rPr>
        <w:t xml:space="preserve">. </w:t>
      </w:r>
      <w:r w:rsidR="004D236A" w:rsidRPr="00F670CF">
        <w:rPr>
          <w:rFonts w:ascii="Times New Roman" w:hAnsi="Times New Roman" w:cs="Times New Roman"/>
          <w:sz w:val="24"/>
          <w:szCs w:val="24"/>
        </w:rPr>
        <w:t>Aus einer teuren technischen Spielerei ist ein</w:t>
      </w:r>
      <w:r w:rsidR="0083330F" w:rsidRPr="00F670CF">
        <w:rPr>
          <w:rFonts w:ascii="Times New Roman" w:hAnsi="Times New Roman" w:cs="Times New Roman"/>
          <w:sz w:val="24"/>
          <w:szCs w:val="24"/>
        </w:rPr>
        <w:t xml:space="preserve"> m</w:t>
      </w:r>
      <w:r w:rsidR="004D236A" w:rsidRPr="00F670CF">
        <w:rPr>
          <w:rFonts w:ascii="Times New Roman" w:hAnsi="Times New Roman" w:cs="Times New Roman"/>
          <w:sz w:val="24"/>
          <w:szCs w:val="24"/>
        </w:rPr>
        <w:t xml:space="preserve">assenmarkttaugliches Unterhaltungssystem geworden. Mit VR-Systemen wie der </w:t>
      </w:r>
      <w:r w:rsidR="0072141C" w:rsidRPr="0072141C">
        <w:rPr>
          <w:rFonts w:ascii="Times New Roman" w:hAnsi="Times New Roman" w:cs="Times New Roman"/>
          <w:i/>
          <w:sz w:val="24"/>
          <w:szCs w:val="24"/>
        </w:rPr>
        <w:t>Oculus Rift</w:t>
      </w:r>
      <w:r w:rsidR="004D236A" w:rsidRPr="00F670CF">
        <w:rPr>
          <w:rFonts w:ascii="Times New Roman" w:hAnsi="Times New Roman" w:cs="Times New Roman"/>
          <w:sz w:val="24"/>
          <w:szCs w:val="24"/>
        </w:rPr>
        <w:t xml:space="preserve">,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004D236A" w:rsidRPr="00F670CF">
        <w:rPr>
          <w:rFonts w:ascii="Times New Roman" w:hAnsi="Times New Roman" w:cs="Times New Roman"/>
          <w:sz w:val="24"/>
          <w:szCs w:val="24"/>
        </w:rPr>
        <w:t xml:space="preserve"> oder </w:t>
      </w:r>
      <w:r w:rsidR="00D76224" w:rsidRPr="00F670CF">
        <w:rPr>
          <w:rFonts w:ascii="Times New Roman" w:hAnsi="Times New Roman" w:cs="Times New Roman"/>
          <w:sz w:val="24"/>
          <w:szCs w:val="24"/>
        </w:rPr>
        <w:t xml:space="preserve">der </w:t>
      </w:r>
      <w:r w:rsidR="0072141C" w:rsidRPr="0072141C">
        <w:rPr>
          <w:rFonts w:ascii="Times New Roman" w:hAnsi="Times New Roman" w:cs="Times New Roman"/>
          <w:i/>
          <w:sz w:val="24"/>
          <w:szCs w:val="24"/>
        </w:rPr>
        <w:t>Playstation VR</w:t>
      </w:r>
      <w:r w:rsidR="004D236A" w:rsidRPr="00F670CF">
        <w:rPr>
          <w:rFonts w:ascii="Times New Roman" w:hAnsi="Times New Roman" w:cs="Times New Roman"/>
          <w:sz w:val="24"/>
          <w:szCs w:val="24"/>
        </w:rPr>
        <w:t xml:space="preserve"> </w:t>
      </w:r>
      <w:r w:rsidR="004C3935" w:rsidRPr="00F670CF">
        <w:rPr>
          <w:rFonts w:ascii="Times New Roman" w:hAnsi="Times New Roman" w:cs="Times New Roman"/>
          <w:sz w:val="24"/>
          <w:szCs w:val="24"/>
        </w:rPr>
        <w:t xml:space="preserve">lassen sich mittlerweile in vielen Wohnzimmern </w:t>
      </w:r>
      <w:r w:rsidR="007F467C" w:rsidRPr="00F670CF">
        <w:rPr>
          <w:rFonts w:ascii="Times New Roman" w:hAnsi="Times New Roman" w:cs="Times New Roman"/>
          <w:sz w:val="24"/>
          <w:szCs w:val="24"/>
        </w:rPr>
        <w:t>virtuelle Welten erleben, sei es mit High-End-</w:t>
      </w:r>
      <w:r w:rsidR="004C3935" w:rsidRPr="00F670CF">
        <w:rPr>
          <w:rFonts w:ascii="Times New Roman" w:hAnsi="Times New Roman" w:cs="Times New Roman"/>
          <w:sz w:val="24"/>
          <w:szCs w:val="24"/>
        </w:rPr>
        <w:t>VR-Systeme</w:t>
      </w:r>
      <w:r w:rsidRPr="00F670CF">
        <w:rPr>
          <w:rFonts w:ascii="Times New Roman" w:hAnsi="Times New Roman" w:cs="Times New Roman"/>
          <w:sz w:val="24"/>
          <w:szCs w:val="24"/>
        </w:rPr>
        <w:t>n</w:t>
      </w:r>
      <w:r w:rsidR="004C3935" w:rsidRPr="00F670CF">
        <w:rPr>
          <w:rFonts w:ascii="Times New Roman" w:hAnsi="Times New Roman" w:cs="Times New Roman"/>
          <w:sz w:val="24"/>
          <w:szCs w:val="24"/>
        </w:rPr>
        <w:t xml:space="preserve"> </w:t>
      </w:r>
      <w:r w:rsidR="007F467C" w:rsidRPr="00F670CF">
        <w:rPr>
          <w:rFonts w:ascii="Times New Roman" w:hAnsi="Times New Roman" w:cs="Times New Roman"/>
          <w:sz w:val="24"/>
          <w:szCs w:val="24"/>
        </w:rPr>
        <w:t xml:space="preserve">oder </w:t>
      </w:r>
      <w:r w:rsidR="003B7B1D" w:rsidRPr="00F670CF">
        <w:rPr>
          <w:rFonts w:ascii="Times New Roman" w:hAnsi="Times New Roman" w:cs="Times New Roman"/>
          <w:sz w:val="24"/>
          <w:szCs w:val="24"/>
        </w:rPr>
        <w:t>in der mobilen Variante mit dem eigenen Smartphone</w:t>
      </w:r>
      <w:r w:rsidR="002D5647" w:rsidRPr="00F670CF">
        <w:rPr>
          <w:rFonts w:ascii="Times New Roman" w:hAnsi="Times New Roman" w:cs="Times New Roman"/>
          <w:sz w:val="24"/>
          <w:szCs w:val="24"/>
        </w:rPr>
        <w:t>, so</w:t>
      </w:r>
      <w:r w:rsidR="0083330F" w:rsidRPr="00F670CF">
        <w:rPr>
          <w:rFonts w:ascii="Times New Roman" w:hAnsi="Times New Roman" w:cs="Times New Roman"/>
          <w:sz w:val="24"/>
          <w:szCs w:val="24"/>
        </w:rPr>
        <w:t xml:space="preserve"> wird prognostiziert, dass die Anzahl der Virtual-Reality-Nutzer von 6,5 Millionen im Jahr 2016 auf 24,4 Millionen im Jahr 2020 steigen wird.</w:t>
      </w:r>
      <w:r w:rsidR="0083330F" w:rsidRPr="00F670CF">
        <w:rPr>
          <w:rStyle w:val="Funotenzeichen"/>
          <w:rFonts w:ascii="Times New Roman" w:hAnsi="Times New Roman" w:cs="Times New Roman"/>
          <w:sz w:val="24"/>
          <w:szCs w:val="24"/>
        </w:rPr>
        <w:footnoteReference w:id="3"/>
      </w:r>
      <w:r w:rsidR="0083330F" w:rsidRPr="00F670CF">
        <w:rPr>
          <w:rFonts w:ascii="Times New Roman" w:hAnsi="Times New Roman" w:cs="Times New Roman"/>
          <w:sz w:val="24"/>
          <w:szCs w:val="24"/>
        </w:rPr>
        <w:t xml:space="preserve"> </w:t>
      </w:r>
    </w:p>
    <w:p w14:paraId="28FFD5A8" w14:textId="3FCC3B29" w:rsidR="004C3935"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Entwicklung zu immer ausgereifteren Anwendungen, die virtuelle Welten realistischer und immersiver erlebbar machen, sind am Markt zu erkennen. Daher befasst sich die vorliegende Thesis mit den Möglichkeiten, die es aufbauend auf den aktuellen Stand der Technik, möglich machen, durch haptisches Feedback ein immersiveres Erlebnis in virtuellen Welten zu generieren.</w:t>
      </w:r>
    </w:p>
    <w:p w14:paraId="79B4458D" w14:textId="1FBDC7D5" w:rsidR="00154CFB"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Zu Beginn werden einige grundlegende Begriffe zum Thema „Virtual Reality“ erläutert und ein Einblick in den technischen Stand und die bereits heute bestehenden verschiedenen Anwendungsbereiche gegeben. Es wird gezeigt, wie durch aktuelle Technik bereits auf haptisches Feedback zurückgegriffen wird und mit Hilfe der Untersuchungen wird ein Ausblick auf die Verbesserungsmöglichkeiten der Immersion durch haptisches Feedback gegeben.</w:t>
      </w:r>
    </w:p>
    <w:p w14:paraId="147D153E" w14:textId="1FBDC7D5" w:rsidR="00077DE4"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Des Weiteren wird auf die Latenz eines VR-Systems eingegangen und erforscht, welche Auswirkungen diese auf das Erlebnis in der virtuellen Umgebung hat. </w:t>
      </w:r>
    </w:p>
    <w:p w14:paraId="13DD22EB" w14:textId="0DA1D535" w:rsidR="00F9115A" w:rsidRDefault="00154CF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25914C0B" w14:textId="77777777" w:rsidR="00B55EEB" w:rsidRPr="00A16BF7" w:rsidRDefault="1C140F3E" w:rsidP="000A237F">
      <w:pPr>
        <w:pStyle w:val="berschrift2"/>
        <w:spacing w:line="360" w:lineRule="auto"/>
        <w:jc w:val="both"/>
        <w:rPr>
          <w:rFonts w:cs="Times New Roman"/>
          <w:sz w:val="28"/>
          <w:szCs w:val="24"/>
        </w:rPr>
      </w:pPr>
      <w:bookmarkStart w:id="13" w:name="_Toc493682115"/>
      <w:bookmarkStart w:id="14" w:name="_Toc493693683"/>
      <w:bookmarkStart w:id="15" w:name="_Toc493696941"/>
      <w:bookmarkStart w:id="16" w:name="_Toc493699915"/>
      <w:bookmarkStart w:id="17" w:name="_Toc493701857"/>
      <w:bookmarkStart w:id="18" w:name="_Toc494055303"/>
      <w:r w:rsidRPr="00A16BF7">
        <w:rPr>
          <w:rFonts w:cs="Times New Roman"/>
          <w:sz w:val="28"/>
          <w:szCs w:val="24"/>
        </w:rPr>
        <w:lastRenderedPageBreak/>
        <w:t>Was ist VR?</w:t>
      </w:r>
      <w:bookmarkEnd w:id="13"/>
      <w:bookmarkEnd w:id="14"/>
      <w:bookmarkEnd w:id="15"/>
      <w:bookmarkEnd w:id="16"/>
      <w:bookmarkEnd w:id="17"/>
      <w:bookmarkEnd w:id="18"/>
    </w:p>
    <w:p w14:paraId="521EFE16" w14:textId="77777777" w:rsidR="00BC03F9" w:rsidRPr="00F670CF" w:rsidRDefault="00BC03F9" w:rsidP="000A237F">
      <w:pPr>
        <w:jc w:val="both"/>
        <w:rPr>
          <w:rFonts w:ascii="Times New Roman" w:hAnsi="Times New Roman" w:cs="Times New Roman"/>
          <w:sz w:val="24"/>
          <w:szCs w:val="24"/>
        </w:rPr>
      </w:pPr>
    </w:p>
    <w:p w14:paraId="0A0685C3" w14:textId="4317453F" w:rsidR="00852731" w:rsidRPr="00F670CF" w:rsidRDefault="007B30A7"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Der Begriff der „Virtuellen Realität“, i</w:t>
      </w:r>
      <w:r w:rsidR="00AC56F4" w:rsidRPr="00F670CF">
        <w:rPr>
          <w:rFonts w:ascii="Times New Roman" w:hAnsi="Times New Roman" w:cs="Times New Roman"/>
          <w:sz w:val="24"/>
          <w:szCs w:val="24"/>
        </w:rPr>
        <w:t xml:space="preserve">n Kurzform „VR“ beschreibt </w:t>
      </w:r>
      <w:r w:rsidR="00874243" w:rsidRPr="00F670CF">
        <w:rPr>
          <w:rFonts w:ascii="Times New Roman" w:hAnsi="Times New Roman" w:cs="Times New Roman"/>
          <w:sz w:val="24"/>
          <w:szCs w:val="24"/>
        </w:rPr>
        <w:t>eine computergenerierte Umgebung</w:t>
      </w:r>
      <w:r w:rsidRPr="00F670CF">
        <w:rPr>
          <w:rFonts w:ascii="Times New Roman" w:hAnsi="Times New Roman" w:cs="Times New Roman"/>
          <w:sz w:val="24"/>
          <w:szCs w:val="24"/>
        </w:rPr>
        <w:t xml:space="preserve"> in der sich, i</w:t>
      </w:r>
      <w:r w:rsidR="008F43E4" w:rsidRPr="00F670CF">
        <w:rPr>
          <w:rFonts w:ascii="Times New Roman" w:hAnsi="Times New Roman" w:cs="Times New Roman"/>
          <w:sz w:val="24"/>
          <w:szCs w:val="24"/>
        </w:rPr>
        <w:t xml:space="preserve">m Idealfall, frei bewegt </w:t>
      </w:r>
      <w:r w:rsidRPr="00F670CF">
        <w:rPr>
          <w:rFonts w:ascii="Times New Roman" w:hAnsi="Times New Roman" w:cs="Times New Roman"/>
          <w:sz w:val="24"/>
          <w:szCs w:val="24"/>
        </w:rPr>
        <w:t>und mit der interagiert werden kann.</w:t>
      </w:r>
      <w:r w:rsidR="00ED28F9">
        <w:rPr>
          <w:rFonts w:ascii="Times New Roman" w:hAnsi="Times New Roman" w:cs="Times New Roman"/>
          <w:sz w:val="24"/>
          <w:szCs w:val="24"/>
        </w:rPr>
        <w:t xml:space="preserve"> </w:t>
      </w:r>
      <w:r w:rsidR="00BC03F9" w:rsidRPr="27E755B7">
        <w:fldChar w:fldCharType="begin"/>
      </w:r>
      <w:r w:rsidR="00BC03F9" w:rsidRPr="00F670CF">
        <w:rPr>
          <w:rFonts w:ascii="Times New Roman" w:hAnsi="Times New Roman" w:cs="Times New Roman"/>
          <w:sz w:val="24"/>
          <w:szCs w:val="24"/>
        </w:rPr>
        <w:instrText>ADDIN CITAVI.PLACEHOLDER 28d272f8-75c3-44ed-a39c-987577c0be85 PFBsYWNlaG9sZGVyPg0KICA8QWRkSW5WZXJzaW9uPjUuNi4wLjI8L0FkZEluVmVyc2lvbj4NCiAgPElkPjI4ZDI3MmY4LTc1YzMtNDRlZC1hMzljLTk4NzU3N2MwYmU4NTwvSWQ+DQogIDxFbnRyaWVzPg0KICAgIDxFbnRyeT4NCiAgICAgIDxJZD5lNjY5ZDAyMy0zYTZlLTQ3ZjEtODViNy0wNzUxODZkOTVlOTk8L0lkPg0KICAgICAgPFJlZmVyZW5jZUlkPjUwZWQ4M2RmLWM2NWYtNDQwMC1hZmFiLWQ0MzQ3YTVkMWU3Mz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luY2UsIDIwMDQpPC9UZXh0Pg0KICAgIDwvVGV4dFVuaXQ+DQogIDwvVGV4dFVuaXRzPg0KPC9QbGFjZWhvbGRlcj4=</w:instrText>
      </w:r>
      <w:r w:rsidR="00BC03F9" w:rsidRPr="27E755B7">
        <w:rPr>
          <w:rFonts w:ascii="Times New Roman" w:hAnsi="Times New Roman" w:cs="Times New Roman"/>
          <w:sz w:val="24"/>
          <w:szCs w:val="24"/>
        </w:rPr>
        <w:fldChar w:fldCharType="separate"/>
      </w:r>
      <w:bookmarkStart w:id="19" w:name="_CTVP00128d272f875c344eda39c987577c0be85"/>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Vince, 2004</w:t>
      </w:r>
      <w:r w:rsidR="00ED28F9">
        <w:rPr>
          <w:rFonts w:ascii="Times New Roman" w:hAnsi="Times New Roman" w:cs="Times New Roman"/>
          <w:sz w:val="24"/>
          <w:szCs w:val="24"/>
        </w:rPr>
        <w:t>, S. 1-2</w:t>
      </w:r>
      <w:r w:rsidR="00446797" w:rsidRPr="00F670CF">
        <w:rPr>
          <w:rFonts w:ascii="Times New Roman" w:hAnsi="Times New Roman" w:cs="Times New Roman"/>
          <w:sz w:val="24"/>
          <w:szCs w:val="24"/>
        </w:rPr>
        <w:t>)</w:t>
      </w:r>
      <w:bookmarkEnd w:id="19"/>
      <w:r w:rsidR="00BC03F9" w:rsidRPr="27E755B7">
        <w:fldChar w:fldCharType="end"/>
      </w:r>
    </w:p>
    <w:p w14:paraId="37462F4E" w14:textId="4B37CBDA" w:rsidR="000A586A"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Objekte in der virtuellen Welt können berührt und manipuliert werden. Die Sinneseindrücke entsprechen dabei denen der Realität. So ist die</w:t>
      </w:r>
      <w:r w:rsidRPr="00F670CF">
        <w:rPr>
          <w:rFonts w:ascii="Times New Roman" w:hAnsi="Times New Roman" w:cs="Times New Roman"/>
          <w:i/>
          <w:iCs/>
          <w:sz w:val="24"/>
          <w:szCs w:val="24"/>
        </w:rPr>
        <w:t xml:space="preserve"> Idealvorstellung</w:t>
      </w:r>
      <w:r w:rsidRPr="00F670CF">
        <w:rPr>
          <w:rFonts w:ascii="Times New Roman" w:hAnsi="Times New Roman" w:cs="Times New Roman"/>
          <w:sz w:val="24"/>
          <w:szCs w:val="24"/>
        </w:rPr>
        <w:t xml:space="preserve"> einer virtuellen Realität, die auch schon im Jahr 1964 von E. Sutherland definiert wurde, folgende:</w:t>
      </w:r>
    </w:p>
    <w:p w14:paraId="1A919649" w14:textId="59B0827A" w:rsidR="00AC56F4" w:rsidRPr="00F670CF" w:rsidRDefault="00AC56F4"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„The ultimate display would, of course, be a room within which the computer can control the existence of matter. A chair displayed in such a room would be good enough to sit in. Handcuffs displayed in such a room would be confining, and a bullet displayed in such a room would be fatal. With </w:t>
      </w:r>
      <w:r w:rsidR="00AA6336" w:rsidRPr="00F670CF">
        <w:rPr>
          <w:rFonts w:ascii="Times New Roman" w:hAnsi="Times New Roman" w:cs="Times New Roman"/>
          <w:sz w:val="24"/>
          <w:szCs w:val="24"/>
        </w:rPr>
        <w:t>App</w:t>
      </w:r>
      <w:r w:rsidRPr="00F670CF">
        <w:rPr>
          <w:rFonts w:ascii="Times New Roman" w:hAnsi="Times New Roman" w:cs="Times New Roman"/>
          <w:sz w:val="24"/>
          <w:szCs w:val="24"/>
        </w:rPr>
        <w:t>ropriate programming such a display could literally be the Wonderland into which Alice walked</w:t>
      </w:r>
      <w:r w:rsidR="007A2CBE" w:rsidRPr="00F670CF">
        <w:rPr>
          <w:rFonts w:ascii="Times New Roman" w:hAnsi="Times New Roman" w:cs="Times New Roman"/>
          <w:sz w:val="24"/>
          <w:szCs w:val="24"/>
        </w:rPr>
        <w:t>.</w:t>
      </w:r>
      <w:r w:rsidRPr="00F670CF">
        <w:rPr>
          <w:rFonts w:ascii="Times New Roman" w:hAnsi="Times New Roman" w:cs="Times New Roman"/>
          <w:sz w:val="24"/>
          <w:szCs w:val="24"/>
        </w:rPr>
        <w:t>“</w:t>
      </w:r>
      <w:r w:rsidR="000A649F" w:rsidRPr="00F670CF">
        <w:rPr>
          <w:rFonts w:ascii="Times New Roman" w:hAnsi="Times New Roman" w:cs="Times New Roman"/>
          <w:sz w:val="24"/>
          <w:szCs w:val="24"/>
        </w:rPr>
        <w:t xml:space="preserve"> </w:t>
      </w:r>
      <w:r w:rsidR="000A649F" w:rsidRPr="27E755B7">
        <w:fldChar w:fldCharType="begin"/>
      </w:r>
      <w:r w:rsidR="00446797" w:rsidRPr="00F670CF">
        <w:rPr>
          <w:rFonts w:ascii="Times New Roman" w:hAnsi="Times New Roman" w:cs="Times New Roman"/>
          <w:sz w:val="24"/>
          <w:szCs w:val="24"/>
        </w:rPr>
        <w:instrText>ADDIN CITAVI.PLACEHOLDER be6ff981-ec21-48b3-a0ba-2a8e36ee6280 PFBsYWNlaG9sZGVyPg0KICA8QWRkSW5WZXJzaW9uPjUuNi4wLjI8L0FkZEluVmVyc2lvbj4NCiAgPElkPmJlNmZmOTgxLWVjMjEtNDhiMy1hMGJhLTJhOGUzNmVlNjI4MDwvSWQ+DQogIDxFbnRyaWVzPg0KICAgIDxFbnRyeT4NCiAgICAgIDxJZD4xMjA0MzFlNS0yZGI0LTQ2NzUtOTg4Yi1kY2QyYzFmN2NkZjQ8L0lkPg0KICAgICAgPFJlZmVyZW5jZUlkPjY0YjMyY2NhLTc2OWUtNGEwMy1hMWY3LWNkZmU1YzZkOWZjZT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1dGhlcmxhbmQsIDE5NjUpPC9UZXh0Pg0KICAgIDwvVGV4dFVuaXQ+DQogIDwvVGV4dFVuaXRzPg0KPC9QbGFjZWhvbGRlcj4=</w:instrText>
      </w:r>
      <w:r w:rsidR="000A649F" w:rsidRPr="27E755B7">
        <w:rPr>
          <w:rFonts w:ascii="Times New Roman" w:hAnsi="Times New Roman" w:cs="Times New Roman"/>
          <w:sz w:val="24"/>
          <w:szCs w:val="24"/>
        </w:rPr>
        <w:fldChar w:fldCharType="separate"/>
      </w:r>
      <w:bookmarkStart w:id="20" w:name="_CTVP001be6ff981ec2148b3a0ba2a8e36ee6280"/>
      <w:r w:rsidR="00446797" w:rsidRPr="00F670CF">
        <w:rPr>
          <w:rFonts w:ascii="Times New Roman" w:hAnsi="Times New Roman" w:cs="Times New Roman"/>
          <w:sz w:val="24"/>
          <w:szCs w:val="24"/>
        </w:rPr>
        <w:t>(Sutherland, 1965)</w:t>
      </w:r>
      <w:bookmarkEnd w:id="20"/>
      <w:r w:rsidR="000A649F" w:rsidRPr="27E755B7">
        <w:fldChar w:fldCharType="end"/>
      </w:r>
    </w:p>
    <w:p w14:paraId="5E3F24EA" w14:textId="77777777" w:rsidR="00366F26"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Ein virtuelles System bietet durch eine besonders natürliche und intuitive Form der Interaktion mit der simulierten dreidimensionalen Umgebung eine besondere Art der Mensch-Maschinen-Interaktion. </w:t>
      </w:r>
    </w:p>
    <w:p w14:paraId="37782044" w14:textId="4F46D15A" w:rsidR="00860EC5" w:rsidRPr="00F670CF" w:rsidRDefault="00860EC5"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Das VR-System besteht </w:t>
      </w:r>
      <w:r w:rsidR="006816EC" w:rsidRPr="00F670CF">
        <w:rPr>
          <w:rFonts w:ascii="Times New Roman" w:hAnsi="Times New Roman" w:cs="Times New Roman"/>
          <w:sz w:val="24"/>
          <w:szCs w:val="24"/>
        </w:rPr>
        <w:t xml:space="preserve">dabei </w:t>
      </w:r>
      <w:r w:rsidRPr="00F670CF">
        <w:rPr>
          <w:rFonts w:ascii="Times New Roman" w:hAnsi="Times New Roman" w:cs="Times New Roman"/>
          <w:sz w:val="24"/>
          <w:szCs w:val="24"/>
        </w:rPr>
        <w:t xml:space="preserve">aus Hardware und Software, die in der </w:t>
      </w:r>
      <w:r w:rsidR="0092397E" w:rsidRPr="00F670CF">
        <w:rPr>
          <w:rFonts w:ascii="Times New Roman" w:hAnsi="Times New Roman" w:cs="Times New Roman"/>
          <w:sz w:val="24"/>
          <w:szCs w:val="24"/>
        </w:rPr>
        <w:t>Lage</w:t>
      </w:r>
      <w:r w:rsidRPr="00F670CF">
        <w:rPr>
          <w:rFonts w:ascii="Times New Roman" w:hAnsi="Times New Roman" w:cs="Times New Roman"/>
          <w:sz w:val="24"/>
          <w:szCs w:val="24"/>
        </w:rPr>
        <w:t xml:space="preserve"> sind, die virtuelle Realität zu erzeugen.</w:t>
      </w:r>
      <w:r w:rsidR="001F5FC6" w:rsidRPr="00F670CF">
        <w:rPr>
          <w:rFonts w:ascii="Times New Roman" w:hAnsi="Times New Roman" w:cs="Times New Roman"/>
          <w:sz w:val="24"/>
          <w:szCs w:val="24"/>
        </w:rPr>
        <w:t xml:space="preserve"> Die dargestellte Realität </w:t>
      </w:r>
      <w:r w:rsidR="0092397E" w:rsidRPr="00F670CF">
        <w:rPr>
          <w:rFonts w:ascii="Times New Roman" w:hAnsi="Times New Roman" w:cs="Times New Roman"/>
          <w:sz w:val="24"/>
          <w:szCs w:val="24"/>
        </w:rPr>
        <w:t xml:space="preserve">stellt </w:t>
      </w:r>
      <w:r w:rsidR="006816EC" w:rsidRPr="00F670CF">
        <w:rPr>
          <w:rFonts w:ascii="Times New Roman" w:hAnsi="Times New Roman" w:cs="Times New Roman"/>
          <w:sz w:val="24"/>
          <w:szCs w:val="24"/>
        </w:rPr>
        <w:t xml:space="preserve">eine </w:t>
      </w:r>
      <w:r w:rsidR="001F5FC6" w:rsidRPr="00F670CF">
        <w:rPr>
          <w:rFonts w:ascii="Times New Roman" w:hAnsi="Times New Roman" w:cs="Times New Roman"/>
          <w:sz w:val="24"/>
          <w:szCs w:val="24"/>
        </w:rPr>
        <w:t>virtuelle Welt</w:t>
      </w:r>
      <w:r w:rsidR="0092397E" w:rsidRPr="00F670CF">
        <w:rPr>
          <w:rFonts w:ascii="Times New Roman" w:hAnsi="Times New Roman" w:cs="Times New Roman"/>
          <w:sz w:val="24"/>
          <w:szCs w:val="24"/>
        </w:rPr>
        <w:t xml:space="preserve"> </w:t>
      </w:r>
      <w:r w:rsidR="001F5FC6" w:rsidRPr="00F670CF">
        <w:rPr>
          <w:rFonts w:ascii="Times New Roman" w:hAnsi="Times New Roman" w:cs="Times New Roman"/>
          <w:sz w:val="24"/>
          <w:szCs w:val="24"/>
        </w:rPr>
        <w:t xml:space="preserve">mit erzeugten Objekten </w:t>
      </w:r>
      <w:r w:rsidR="0092397E" w:rsidRPr="00F670CF">
        <w:rPr>
          <w:rFonts w:ascii="Times New Roman" w:hAnsi="Times New Roman" w:cs="Times New Roman"/>
          <w:sz w:val="24"/>
          <w:szCs w:val="24"/>
        </w:rPr>
        <w:t>dar</w:t>
      </w:r>
      <w:r w:rsidR="001F5FC6" w:rsidRPr="00F670CF">
        <w:rPr>
          <w:rFonts w:ascii="Times New Roman" w:hAnsi="Times New Roman" w:cs="Times New Roman"/>
          <w:sz w:val="24"/>
          <w:szCs w:val="24"/>
        </w:rPr>
        <w:t xml:space="preserve">, die bestimmte Verhaltensbeschreibungen unterliegen und eine gezielte Anordnung im Raum besitzen. </w:t>
      </w:r>
      <w:r w:rsidR="00840937" w:rsidRPr="00F670CF">
        <w:rPr>
          <w:rFonts w:ascii="Times New Roman" w:hAnsi="Times New Roman" w:cs="Times New Roman"/>
          <w:sz w:val="24"/>
          <w:szCs w:val="24"/>
        </w:rPr>
        <w:t xml:space="preserve">Die vom VR-System </w:t>
      </w:r>
      <w:r w:rsidR="0092397E" w:rsidRPr="00F670CF">
        <w:rPr>
          <w:rFonts w:ascii="Times New Roman" w:hAnsi="Times New Roman" w:cs="Times New Roman"/>
          <w:sz w:val="24"/>
          <w:szCs w:val="24"/>
        </w:rPr>
        <w:t>dargestellte</w:t>
      </w:r>
      <w:r w:rsidR="00840937" w:rsidRPr="00F670CF">
        <w:rPr>
          <w:rFonts w:ascii="Times New Roman" w:hAnsi="Times New Roman" w:cs="Times New Roman"/>
          <w:sz w:val="24"/>
          <w:szCs w:val="24"/>
        </w:rPr>
        <w:t xml:space="preserve"> Welt ist die virtuelle Umgebung für den Nutzer</w:t>
      </w:r>
      <w:r w:rsidR="006816EC" w:rsidRPr="00F670CF">
        <w:rPr>
          <w:rFonts w:ascii="Times New Roman" w:hAnsi="Times New Roman" w:cs="Times New Roman"/>
          <w:sz w:val="24"/>
          <w:szCs w:val="24"/>
        </w:rPr>
        <w:t xml:space="preserve">, in der er sich bewegt und mit der er </w:t>
      </w:r>
      <w:r w:rsidR="004B4653" w:rsidRPr="00F670CF">
        <w:rPr>
          <w:rFonts w:ascii="Times New Roman" w:hAnsi="Times New Roman" w:cs="Times New Roman"/>
          <w:sz w:val="24"/>
          <w:szCs w:val="24"/>
        </w:rPr>
        <w:t>interagiert</w:t>
      </w:r>
      <w:r w:rsidR="00840937" w:rsidRPr="00F670CF">
        <w:rPr>
          <w:rFonts w:ascii="Times New Roman" w:hAnsi="Times New Roman" w:cs="Times New Roman"/>
          <w:sz w:val="24"/>
          <w:szCs w:val="24"/>
        </w:rPr>
        <w:t>.</w:t>
      </w:r>
      <w:r w:rsidR="00685900" w:rsidRPr="00F670CF">
        <w:rPr>
          <w:rFonts w:ascii="Times New Roman" w:hAnsi="Times New Roman" w:cs="Times New Roman"/>
          <w:sz w:val="24"/>
          <w:szCs w:val="24"/>
        </w:rPr>
        <w:t xml:space="preserve"> </w:t>
      </w:r>
      <w:r w:rsidR="00C428A8" w:rsidRPr="27E755B7">
        <w:fldChar w:fldCharType="begin"/>
      </w:r>
      <w:r w:rsidR="00446797" w:rsidRPr="00F670CF">
        <w:rPr>
          <w:rFonts w:ascii="Times New Roman" w:hAnsi="Times New Roman" w:cs="Times New Roman"/>
          <w:sz w:val="24"/>
          <w:szCs w:val="24"/>
        </w:rPr>
        <w:instrText>ADDIN CITAVI.PLACEHOLDER d5159825-0412-4bb7-b74c-4b23059c2e44 PFBsYWNlaG9sZGVyPg0KICA8QWRkSW5WZXJzaW9uPjUuNi4wLjI8L0FkZEluVmVyc2lvbj4NCiAgPElkPmQ1MTU5ODI1LTA0MTItNGJiNy1iNzRjLTRiMjMwNTljMmU0NDwvSWQ+DQogIDxFbnRyaWVzPg0KICAgIDxFbnRyeT4NCiAgICAgIDxJZD5kZTcyM2Q0Ny1hZDMyLTQ5N2UtOTY4OC0yYTNmNjUyNDFjZDM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C428A8" w:rsidRPr="27E755B7">
        <w:rPr>
          <w:rFonts w:ascii="Times New Roman" w:hAnsi="Times New Roman" w:cs="Times New Roman"/>
          <w:sz w:val="24"/>
          <w:szCs w:val="24"/>
        </w:rPr>
        <w:fldChar w:fldCharType="separate"/>
      </w:r>
      <w:bookmarkStart w:id="21" w:name="_CTVP001d515982504124bb7b74c4b23059c2e44"/>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Dörner</w:t>
      </w:r>
      <w:r w:rsidR="00446797" w:rsidRPr="00F670CF">
        <w:rPr>
          <w:rFonts w:ascii="Times New Roman" w:hAnsi="Times New Roman" w:cs="Times New Roman"/>
          <w:i/>
          <w:iCs/>
          <w:sz w:val="24"/>
          <w:szCs w:val="24"/>
        </w:rPr>
        <w:t xml:space="preserve"> et al.</w:t>
      </w:r>
      <w:r w:rsidR="00446797" w:rsidRPr="00F670CF">
        <w:rPr>
          <w:rFonts w:ascii="Times New Roman" w:hAnsi="Times New Roman" w:cs="Times New Roman"/>
          <w:sz w:val="24"/>
          <w:szCs w:val="24"/>
        </w:rPr>
        <w:t>, 2013</w:t>
      </w:r>
      <w:r w:rsidR="00ED28F9">
        <w:rPr>
          <w:rFonts w:ascii="Times New Roman" w:hAnsi="Times New Roman" w:cs="Times New Roman"/>
          <w:sz w:val="24"/>
          <w:szCs w:val="24"/>
        </w:rPr>
        <w:t>, S. 7</w:t>
      </w:r>
      <w:r w:rsidR="00446797" w:rsidRPr="00F670CF">
        <w:rPr>
          <w:rFonts w:ascii="Times New Roman" w:hAnsi="Times New Roman" w:cs="Times New Roman"/>
          <w:sz w:val="24"/>
          <w:szCs w:val="24"/>
        </w:rPr>
        <w:t>)</w:t>
      </w:r>
      <w:bookmarkEnd w:id="21"/>
      <w:r w:rsidR="00C428A8" w:rsidRPr="27E755B7">
        <w:fldChar w:fldCharType="end"/>
      </w:r>
      <w:r w:rsidR="789AAC1D" w:rsidRPr="00F670CF">
        <w:rPr>
          <w:rFonts w:ascii="Times New Roman" w:hAnsi="Times New Roman" w:cs="Times New Roman"/>
          <w:sz w:val="24"/>
          <w:szCs w:val="24"/>
        </w:rPr>
        <w:t xml:space="preserve">  </w:t>
      </w:r>
    </w:p>
    <w:p w14:paraId="167AA2D4" w14:textId="41D3E241" w:rsidR="00086276" w:rsidRPr="00F670CF" w:rsidRDefault="007B30A7"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„Um eine perfekte virtuelle Realität zumindest in Ansätzen zu verwirklichen, müssen Reize erzeugt werden, die einen Menschen die virtuelle Realität wahrnehmen lassen.“</w:t>
      </w:r>
      <w:r w:rsidR="00086276" w:rsidRPr="00F670CF">
        <w:rPr>
          <w:rFonts w:ascii="Times New Roman" w:hAnsi="Times New Roman" w:cs="Times New Roman"/>
          <w:sz w:val="24"/>
          <w:szCs w:val="24"/>
        </w:rPr>
        <w:t xml:space="preserve"> </w:t>
      </w:r>
      <w:r w:rsidR="008372FD" w:rsidRPr="27E755B7">
        <w:fldChar w:fldCharType="begin"/>
      </w:r>
      <w:r w:rsidR="00446797" w:rsidRPr="00F670CF">
        <w:rPr>
          <w:rFonts w:ascii="Times New Roman" w:hAnsi="Times New Roman" w:cs="Times New Roman"/>
          <w:sz w:val="24"/>
          <w:szCs w:val="24"/>
        </w:rPr>
        <w:instrText>ADDIN CITAVI.PLACEHOLDER d9db7acb-285b-42fe-8a66-93d7157bdacf PFBsYWNlaG9sZGVyPg0KICA8QWRkSW5WZXJzaW9uPjUuNi4wLjI8L0FkZEluVmVyc2lvbj4NCiAgPElkPmQ5ZGI3YWNiLTI4NWItNDJmZS04YTY2LTkzZDcxNTdiZGFjZjwvSWQ+DQogIDxFbnRyaWVzPg0KICAgIDxFbnRyeT4NCiAgICAgIDxJZD4yZTYwNmY1My02NTg3LTQ2MDktYTNkNS04ZTkyZGYyZjY3M2M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8372FD" w:rsidRPr="27E755B7">
        <w:rPr>
          <w:rFonts w:ascii="Times New Roman" w:hAnsi="Times New Roman" w:cs="Times New Roman"/>
          <w:sz w:val="24"/>
          <w:szCs w:val="24"/>
        </w:rPr>
        <w:fldChar w:fldCharType="separate"/>
      </w:r>
      <w:bookmarkStart w:id="22" w:name="_CTVP001d9db7acb285b42fe8a6693d7157bdacf"/>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Dörner</w:t>
      </w:r>
      <w:r w:rsidR="00446797" w:rsidRPr="00F670CF">
        <w:rPr>
          <w:rFonts w:ascii="Times New Roman" w:hAnsi="Times New Roman" w:cs="Times New Roman"/>
          <w:i/>
          <w:iCs/>
          <w:sz w:val="24"/>
          <w:szCs w:val="24"/>
        </w:rPr>
        <w:t xml:space="preserve"> et al.</w:t>
      </w:r>
      <w:r w:rsidR="00446797" w:rsidRPr="00F670CF">
        <w:rPr>
          <w:rFonts w:ascii="Times New Roman" w:hAnsi="Times New Roman" w:cs="Times New Roman"/>
          <w:sz w:val="24"/>
          <w:szCs w:val="24"/>
        </w:rPr>
        <w:t>, 2013</w:t>
      </w:r>
      <w:r w:rsidR="00ED28F9">
        <w:rPr>
          <w:rFonts w:ascii="Times New Roman" w:hAnsi="Times New Roman" w:cs="Times New Roman"/>
          <w:sz w:val="24"/>
          <w:szCs w:val="24"/>
        </w:rPr>
        <w:t>, S. 5</w:t>
      </w:r>
      <w:r w:rsidR="00446797" w:rsidRPr="00F670CF">
        <w:rPr>
          <w:rFonts w:ascii="Times New Roman" w:hAnsi="Times New Roman" w:cs="Times New Roman"/>
          <w:sz w:val="24"/>
          <w:szCs w:val="24"/>
        </w:rPr>
        <w:t>)</w:t>
      </w:r>
      <w:bookmarkEnd w:id="22"/>
      <w:r w:rsidR="008372FD" w:rsidRPr="27E755B7">
        <w:fldChar w:fldCharType="end"/>
      </w:r>
    </w:p>
    <w:p w14:paraId="79C5557C" w14:textId="6B93CDEC" w:rsidR="001D675B"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So würden in einer optimalen virtuellen Umgebung alle Reize, die der Mensch wahrnimmt, durch den Computer generiert werden, und zwar in einer Qualität, wie der Mensch sie in der realen Welt gewohnt ist. So hätten also auch Handlungen und Interaktionen den gleichen Effekt wie in der realen Welt. </w:t>
      </w:r>
    </w:p>
    <w:p w14:paraId="226D7846" w14:textId="61C755C3" w:rsidR="00204E39"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 die visuelle Wahrnehmung eines jeden Menschen die Realität auf individuelle Weise interpretiert und es keinen eindeutigen Zusammenhang zwischen der Realität und der visuellen </w:t>
      </w:r>
      <w:r w:rsidRPr="00F670CF">
        <w:rPr>
          <w:rFonts w:ascii="Times New Roman" w:hAnsi="Times New Roman" w:cs="Times New Roman"/>
          <w:sz w:val="24"/>
          <w:szCs w:val="24"/>
        </w:rPr>
        <w:lastRenderedPageBreak/>
        <w:t>Wahrnehmung des einzelnen gibt, kann die Wahrnehmung auf verschiedene Weise manipuliert werden. (vgl. Dörner</w:t>
      </w:r>
      <w:r w:rsidR="00ED28F9">
        <w:rPr>
          <w:rFonts w:ascii="Times New Roman" w:hAnsi="Times New Roman" w:cs="Times New Roman"/>
          <w:sz w:val="24"/>
          <w:szCs w:val="24"/>
        </w:rPr>
        <w:t xml:space="preserve"> </w:t>
      </w:r>
      <w:r w:rsidR="00ED28F9">
        <w:rPr>
          <w:rFonts w:ascii="Times New Roman" w:hAnsi="Times New Roman" w:cs="Times New Roman"/>
          <w:i/>
          <w:sz w:val="24"/>
          <w:szCs w:val="24"/>
        </w:rPr>
        <w:t>et al.</w:t>
      </w:r>
      <w:r w:rsidR="00ED28F9">
        <w:rPr>
          <w:rFonts w:ascii="Times New Roman" w:hAnsi="Times New Roman" w:cs="Times New Roman"/>
          <w:sz w:val="24"/>
          <w:szCs w:val="24"/>
        </w:rPr>
        <w:t>, 2013</w:t>
      </w:r>
      <w:r w:rsidRPr="00F670CF">
        <w:rPr>
          <w:rFonts w:ascii="Times New Roman" w:hAnsi="Times New Roman" w:cs="Times New Roman"/>
          <w:sz w:val="24"/>
          <w:szCs w:val="24"/>
        </w:rPr>
        <w:t xml:space="preserve">) </w:t>
      </w:r>
    </w:p>
    <w:p w14:paraId="5CABE394" w14:textId="093EDF12" w:rsidR="00771259"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So ist der Ansatz von virtueller Realität, eine Realität zu schaffen, die die Sinnesreize soweit täuscht, dass sich der Betrachter mit der Unterscheidung zwischen der virtuellen, computergenerierten Welt und der realen Welt, die ihn umgibt, schwertut und so auch körperlich auf virtuell erschaffene Reize reagiert.</w:t>
      </w:r>
    </w:p>
    <w:p w14:paraId="49468FEA" w14:textId="3D80D19B" w:rsidR="001C6C1D"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Reize, die über die virtuelle Realität angesteuert werden, betreffen zum größten Teil die visuelle Wahrnehmung, da diese die größte Informationsquelle zur Wahrnehmung der Umgebung darstellt. Weitere wichtige Reize, die eine Immersion in der virtuellen Welt verstärken, bedienen die auditive Wahrnehmung, so wie die taktile und die haptis</w:t>
      </w:r>
      <w:r w:rsidR="00ED28F9">
        <w:rPr>
          <w:rFonts w:ascii="Times New Roman" w:hAnsi="Times New Roman" w:cs="Times New Roman"/>
          <w:sz w:val="24"/>
          <w:szCs w:val="24"/>
        </w:rPr>
        <w:t xml:space="preserve">che Wahrnehmung, auf die im Kapitel </w:t>
      </w:r>
      <w:r w:rsidR="00ED28F9" w:rsidRPr="00ED28F9">
        <w:rPr>
          <w:rFonts w:ascii="Times New Roman" w:hAnsi="Times New Roman" w:cs="Times New Roman"/>
          <w:i/>
          <w:sz w:val="24"/>
          <w:szCs w:val="24"/>
        </w:rPr>
        <w:t>Hardware</w:t>
      </w:r>
      <w:r w:rsidR="00ED28F9">
        <w:rPr>
          <w:rFonts w:ascii="Times New Roman" w:hAnsi="Times New Roman" w:cs="Times New Roman"/>
          <w:sz w:val="24"/>
          <w:szCs w:val="24"/>
        </w:rPr>
        <w:t xml:space="preserve"> später </w:t>
      </w:r>
      <w:r w:rsidRPr="00F670CF">
        <w:rPr>
          <w:rFonts w:ascii="Times New Roman" w:hAnsi="Times New Roman" w:cs="Times New Roman"/>
          <w:sz w:val="24"/>
          <w:szCs w:val="24"/>
        </w:rPr>
        <w:t>genauer eingegangen wird. (vgl. Dörner</w:t>
      </w:r>
      <w:r w:rsidR="00ED28F9">
        <w:rPr>
          <w:rFonts w:ascii="Times New Roman" w:hAnsi="Times New Roman" w:cs="Times New Roman"/>
          <w:sz w:val="24"/>
          <w:szCs w:val="24"/>
        </w:rPr>
        <w:t xml:space="preserve"> </w:t>
      </w:r>
      <w:r w:rsidR="00ED28F9">
        <w:rPr>
          <w:rFonts w:ascii="Times New Roman" w:hAnsi="Times New Roman" w:cs="Times New Roman"/>
          <w:i/>
          <w:sz w:val="24"/>
          <w:szCs w:val="24"/>
        </w:rPr>
        <w:t>et al.</w:t>
      </w:r>
      <w:r w:rsidR="00ED28F9">
        <w:rPr>
          <w:rFonts w:ascii="Times New Roman" w:hAnsi="Times New Roman" w:cs="Times New Roman"/>
          <w:sz w:val="24"/>
          <w:szCs w:val="24"/>
        </w:rPr>
        <w:t>, 2013</w:t>
      </w:r>
      <w:r w:rsidRPr="00F670CF">
        <w:rPr>
          <w:rFonts w:ascii="Times New Roman" w:hAnsi="Times New Roman" w:cs="Times New Roman"/>
          <w:sz w:val="24"/>
          <w:szCs w:val="24"/>
        </w:rPr>
        <w:t>)</w:t>
      </w:r>
    </w:p>
    <w:p w14:paraId="330BD41B" w14:textId="561CBE2B" w:rsidR="008B156D"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Ein weiterer wichtiger Aspekt für eine glaubwürdige virtuelle Welt, in die der Anwender eintauchen kann, ist neben der grafischen, detaillierten Darstellung der Welt, und der virtuellen Präsenz in dieser Welt auch die physische Interaktionsmöglichkeit. So hat der Benutzer der eine VR-Welt betritt, das Bedürfnis, mit dieser interagieren zu können. Dafür müssen Interaktionen möglich sein, deren Auswirkungen in der Welt simuliert und dargestellt werden. Diese Art der Simulation bestimmt das Verhalten der virtuellen Welt. Zum einen werden Aktionen des Menschen, der mit der Welt interagiert, zum anderen aber auch interaktionsunabhängige Dinge wie Wasserbewegungen, Tag-Nacht-Wechsel und ähnliches, simuliert.</w:t>
      </w:r>
    </w:p>
    <w:p w14:paraId="67D4F050" w14:textId="69D0FA8C" w:rsidR="00577E73"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Dabei kann entweder versucht werden, die Realität möglichst genau abzubilden, indem sich auf physikalische Gesetze bezogen wird, oder aber es wird die Möglichkeit genutzt, die Welt frei zu gestalten und eigene Verhaltensweisen von Objekten zu definieren, um Welten zu schaffen, die abseits eines perfekten realistischen Abbilds der Realität liegen. (vgl. Dörner</w:t>
      </w:r>
      <w:r w:rsidR="00ED28F9">
        <w:rPr>
          <w:rFonts w:ascii="Times New Roman" w:hAnsi="Times New Roman" w:cs="Times New Roman"/>
          <w:i/>
          <w:sz w:val="24"/>
          <w:szCs w:val="24"/>
        </w:rPr>
        <w:t xml:space="preserve"> et al.</w:t>
      </w:r>
      <w:r w:rsidR="00ED28F9">
        <w:rPr>
          <w:rFonts w:ascii="Times New Roman" w:hAnsi="Times New Roman" w:cs="Times New Roman"/>
          <w:sz w:val="24"/>
          <w:szCs w:val="24"/>
        </w:rPr>
        <w:t>, 2013</w:t>
      </w:r>
      <w:r w:rsidRPr="00F670CF">
        <w:rPr>
          <w:rFonts w:ascii="Times New Roman" w:hAnsi="Times New Roman" w:cs="Times New Roman"/>
          <w:sz w:val="24"/>
          <w:szCs w:val="24"/>
        </w:rPr>
        <w:t>)</w:t>
      </w:r>
    </w:p>
    <w:p w14:paraId="73D45E7A" w14:textId="1FEDF0A2" w:rsidR="007A7229" w:rsidRDefault="007A7229">
      <w:pPr>
        <w:rPr>
          <w:rFonts w:ascii="Times New Roman" w:hAnsi="Times New Roman" w:cs="Times New Roman"/>
          <w:b/>
          <w:sz w:val="24"/>
          <w:szCs w:val="24"/>
        </w:rPr>
      </w:pPr>
      <w:r>
        <w:rPr>
          <w:rFonts w:ascii="Times New Roman" w:hAnsi="Times New Roman" w:cs="Times New Roman"/>
          <w:b/>
          <w:sz w:val="24"/>
          <w:szCs w:val="24"/>
        </w:rPr>
        <w:br w:type="page"/>
      </w:r>
    </w:p>
    <w:p w14:paraId="24886EDD" w14:textId="1FEDF0A2" w:rsidR="00ED3F74" w:rsidRPr="00A16BF7" w:rsidRDefault="1C140F3E" w:rsidP="007A7229">
      <w:pPr>
        <w:pStyle w:val="berschrift2"/>
        <w:rPr>
          <w:sz w:val="28"/>
        </w:rPr>
      </w:pPr>
      <w:bookmarkStart w:id="23" w:name="_Toc494055304"/>
      <w:r w:rsidRPr="00A16BF7">
        <w:rPr>
          <w:sz w:val="28"/>
        </w:rPr>
        <w:lastRenderedPageBreak/>
        <w:t>Seit wann gibt es VR und wie hat es sich entwickelt?</w:t>
      </w:r>
      <w:bookmarkEnd w:id="23"/>
    </w:p>
    <w:p w14:paraId="2CACFDBB" w14:textId="1FEDF0A2" w:rsidR="007A7229" w:rsidRPr="007A7229" w:rsidRDefault="007A7229" w:rsidP="007A7229"/>
    <w:p w14:paraId="2111DACB" w14:textId="2BDD6524" w:rsidR="008B43E0"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Entwicklung virtueller Realitäten fand schon in den 60er Jahren statt, in denen Sutherland im Rahmen seiner Forschung zu immersiven Technologien das Werk „The Ultimate Display“ verfasste und darin erste theoretische Ansätze zum Erleben virtueller Welten festhielt. Mit der Etablierung der heutigen VR-Systeme am Massenmarkt ist die Technologie für alle zugänglich geworden und hat den Status einer technischen Spielerei hinter sich gelassen und ist zu einem ernstzunehmenden Medium geworden.</w:t>
      </w:r>
    </w:p>
    <w:p w14:paraId="450374AA" w14:textId="1179FB48" w:rsidR="00AE25CF"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Dabei kombiniert VR auf technischer Seite mehrere Technologien miteinander, um ein immersives Erlebnis entstehen zu lassen, </w:t>
      </w:r>
      <w:r w:rsidR="002F4BA6" w:rsidRPr="00F670CF">
        <w:rPr>
          <w:rFonts w:ascii="Times New Roman" w:hAnsi="Times New Roman" w:cs="Times New Roman"/>
          <w:sz w:val="24"/>
          <w:szCs w:val="24"/>
        </w:rPr>
        <w:t>dass</w:t>
      </w:r>
      <w:r w:rsidRPr="00F670CF">
        <w:rPr>
          <w:rFonts w:ascii="Times New Roman" w:hAnsi="Times New Roman" w:cs="Times New Roman"/>
          <w:sz w:val="24"/>
          <w:szCs w:val="24"/>
        </w:rPr>
        <w:t xml:space="preserve"> die Möglichkeiten die ein herkömmliches Desktop-System bietet</w:t>
      </w:r>
      <w:r w:rsidR="006632A3">
        <w:rPr>
          <w:rFonts w:ascii="Times New Roman" w:hAnsi="Times New Roman" w:cs="Times New Roman"/>
          <w:sz w:val="24"/>
          <w:szCs w:val="24"/>
        </w:rPr>
        <w:t xml:space="preserve">, </w:t>
      </w:r>
      <w:r w:rsidR="006632A3" w:rsidRPr="00F670CF">
        <w:rPr>
          <w:rFonts w:ascii="Times New Roman" w:hAnsi="Times New Roman" w:cs="Times New Roman"/>
          <w:sz w:val="24"/>
          <w:szCs w:val="24"/>
        </w:rPr>
        <w:t>übersteigt</w:t>
      </w:r>
      <w:r w:rsidRPr="00F670CF">
        <w:rPr>
          <w:rFonts w:ascii="Times New Roman" w:hAnsi="Times New Roman" w:cs="Times New Roman"/>
          <w:sz w:val="24"/>
          <w:szCs w:val="24"/>
        </w:rPr>
        <w:t>. Um den Anwender in eine virtuelle Realität zu integrieren, werden Head-Mounted-Displays eingesetzt, kurz HMDs. Diese HMDs sind 3D-Displays, mit einem stereoskopischen Sichtfeld das ein Tiefengefühl vermittelt. Diese Displays werden, je nach System, mit unterschiedlichen Motion-Tracking-Systemen ergänzt. Die Motion-Tracking-Systeme übertragen Körper- und Kopfbewegungen des Anwenders im realen Raum auf die virtuelle Welt in der die Positionsveränderung berechnet und anschließend auf dem Display des Anwenders angezeigt werden.</w:t>
      </w:r>
    </w:p>
    <w:p w14:paraId="309F6C36" w14:textId="22E08B53" w:rsidR="00BF60A0" w:rsidRPr="00F670CF" w:rsidRDefault="00AE25CF"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Zur Bedienung und Steuerung in der virtuellen Welt kommen oftmals neue, eigens für die neuen Anwendungsmöglichkeiten erstellte Eingabegeräte zum Einsatz, auf die zu einem späteren Zeitpunkt noch genauer einge</w:t>
      </w:r>
      <w:r w:rsidR="00FB2E1D" w:rsidRPr="00F670CF">
        <w:rPr>
          <w:rFonts w:ascii="Times New Roman" w:hAnsi="Times New Roman" w:cs="Times New Roman"/>
          <w:sz w:val="24"/>
          <w:szCs w:val="24"/>
        </w:rPr>
        <w:t>gangen wird</w:t>
      </w:r>
      <w:r w:rsidRPr="00F670CF">
        <w:rPr>
          <w:rFonts w:ascii="Times New Roman" w:hAnsi="Times New Roman" w:cs="Times New Roman"/>
          <w:sz w:val="24"/>
          <w:szCs w:val="24"/>
        </w:rPr>
        <w:t>.</w:t>
      </w:r>
      <w:r w:rsidR="008D5341" w:rsidRPr="00F670CF">
        <w:rPr>
          <w:rFonts w:ascii="Times New Roman" w:hAnsi="Times New Roman" w:cs="Times New Roman"/>
          <w:sz w:val="24"/>
          <w:szCs w:val="24"/>
        </w:rPr>
        <w:t xml:space="preserve"> </w:t>
      </w:r>
      <w:r w:rsidR="008D5341" w:rsidRPr="27E755B7">
        <w:fldChar w:fldCharType="begin"/>
      </w:r>
      <w:r w:rsidR="00446797" w:rsidRPr="00F670CF">
        <w:rPr>
          <w:rFonts w:ascii="Times New Roman" w:hAnsi="Times New Roman" w:cs="Times New Roman"/>
          <w:sz w:val="24"/>
          <w:szCs w:val="24"/>
        </w:rPr>
        <w:instrText>ADDIN CITAVI.PLACEHOLDER 56bb0aec-8ab5-43a3-a06d-ebb38d1251ec PFBsYWNlaG9sZGVyPg0KICA8QWRkSW5WZXJzaW9uPjUuNi4wLjI8L0FkZEluVmVyc2lvbj4NCiAgPElkPjU2YmIwYWVjLThhYjUtNDNhMy1hMDZkLWViYjM4ZDEyNTFlYzwvSWQ+DQogIDxFbnRyaWVzPg0KICAgIDxFbnRyeT4NCiAgICAgIDxJZD4yOTU2YTc1MS0yYmRiLTRhMzUtOGYzNS1lZTg1Y2FlMmFkZWI8L0lkPg0KICAgICAgPFJlZmVyZW5jZUlkPmI5NjBmYjVmLTEwNzktNDA3Mi05NmM3LTk1ZjdiZTYyN2QxOD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gICAgICAgPFRpdGxlPkxlYXJuaW5nIHZpcnR1YWwgcmVhbGl0eTwvVGl0bGU+DQogICAgICAgIDxZZWFyPjIwMTU8L1llYXI+DQogICAgICA8L1JlZmVyZW5jZT4NCiAgICA8L0VudHJ5Pg0KICA8L0VudHJpZXM+DQogIDxUZXh0PihQYXJpc2ks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YXJpc2ksIDIwMTUpPC9UZXh0Pg0KICAgIDwvVGV4dFVuaXQ+DQogIDwvVGV4dFVuaXRzPg0KPC9QbGFjZWhvbGRlcj4=</w:instrText>
      </w:r>
      <w:r w:rsidR="008D5341" w:rsidRPr="27E755B7">
        <w:rPr>
          <w:rFonts w:ascii="Times New Roman" w:hAnsi="Times New Roman" w:cs="Times New Roman"/>
          <w:sz w:val="24"/>
          <w:szCs w:val="24"/>
        </w:rPr>
        <w:fldChar w:fldCharType="separate"/>
      </w:r>
      <w:bookmarkStart w:id="24" w:name="_CTVP00156bb0aec8ab543a3a06debb38d1251ec"/>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Parisi, 2015)</w:t>
      </w:r>
      <w:bookmarkEnd w:id="24"/>
      <w:r w:rsidR="008D5341" w:rsidRPr="27E755B7">
        <w:fldChar w:fldCharType="end"/>
      </w:r>
    </w:p>
    <w:p w14:paraId="7B4B2D2E" w14:textId="4DDB435A" w:rsidR="007A7229" w:rsidRDefault="007A7229">
      <w:pPr>
        <w:rPr>
          <w:rFonts w:ascii="Times New Roman" w:hAnsi="Times New Roman" w:cs="Times New Roman"/>
          <w:sz w:val="24"/>
          <w:szCs w:val="24"/>
        </w:rPr>
      </w:pPr>
      <w:r>
        <w:rPr>
          <w:rFonts w:ascii="Times New Roman" w:hAnsi="Times New Roman" w:cs="Times New Roman"/>
          <w:sz w:val="24"/>
          <w:szCs w:val="24"/>
        </w:rPr>
        <w:br w:type="page"/>
      </w:r>
    </w:p>
    <w:p w14:paraId="0E1127BD" w14:textId="4DDB435A" w:rsidR="00ED3F74" w:rsidRPr="00A16BF7" w:rsidRDefault="1C140F3E" w:rsidP="000A237F">
      <w:pPr>
        <w:pStyle w:val="berschrift2"/>
        <w:jc w:val="both"/>
        <w:rPr>
          <w:rFonts w:cs="Times New Roman"/>
          <w:sz w:val="28"/>
          <w:szCs w:val="24"/>
        </w:rPr>
      </w:pPr>
      <w:bookmarkStart w:id="25" w:name="_Toc493682116"/>
      <w:bookmarkStart w:id="26" w:name="_Toc493693684"/>
      <w:bookmarkStart w:id="27" w:name="_Toc493699916"/>
      <w:bookmarkStart w:id="28" w:name="_Toc493696942"/>
      <w:bookmarkStart w:id="29" w:name="_Toc493701858"/>
      <w:bookmarkStart w:id="30" w:name="_Toc494055305"/>
      <w:r w:rsidRPr="00A16BF7">
        <w:rPr>
          <w:rFonts w:cs="Times New Roman"/>
          <w:sz w:val="28"/>
          <w:szCs w:val="24"/>
        </w:rPr>
        <w:lastRenderedPageBreak/>
        <w:t>Anwendungsbereiche</w:t>
      </w:r>
      <w:bookmarkEnd w:id="30"/>
      <w:r w:rsidRPr="00A16BF7">
        <w:rPr>
          <w:rFonts w:cs="Times New Roman"/>
          <w:sz w:val="28"/>
          <w:szCs w:val="24"/>
        </w:rPr>
        <w:t xml:space="preserve"> </w:t>
      </w:r>
      <w:bookmarkEnd w:id="25"/>
      <w:bookmarkEnd w:id="26"/>
      <w:bookmarkEnd w:id="27"/>
      <w:bookmarkEnd w:id="28"/>
      <w:bookmarkEnd w:id="29"/>
    </w:p>
    <w:p w14:paraId="432E48F7" w14:textId="4DDB435A" w:rsidR="00154CFB" w:rsidRPr="00F670CF" w:rsidRDefault="00154CFB" w:rsidP="000A237F">
      <w:pPr>
        <w:jc w:val="both"/>
        <w:rPr>
          <w:rFonts w:ascii="Times New Roman" w:hAnsi="Times New Roman" w:cs="Times New Roman"/>
          <w:sz w:val="24"/>
          <w:szCs w:val="24"/>
        </w:rPr>
      </w:pPr>
    </w:p>
    <w:p w14:paraId="61B1F442" w14:textId="1FF22408" w:rsidR="00EA0896" w:rsidRPr="00F670CF" w:rsidRDefault="00573B41"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Der Markt</w:t>
      </w:r>
      <w:r w:rsidR="003D1430" w:rsidRPr="00F670CF">
        <w:rPr>
          <w:rFonts w:ascii="Times New Roman" w:hAnsi="Times New Roman" w:cs="Times New Roman"/>
          <w:sz w:val="24"/>
          <w:szCs w:val="24"/>
        </w:rPr>
        <w:t>,</w:t>
      </w:r>
      <w:r w:rsidRPr="00F670CF">
        <w:rPr>
          <w:rFonts w:ascii="Times New Roman" w:hAnsi="Times New Roman" w:cs="Times New Roman"/>
          <w:sz w:val="24"/>
          <w:szCs w:val="24"/>
        </w:rPr>
        <w:t xml:space="preserve"> der </w:t>
      </w:r>
      <w:r w:rsidR="00285D94" w:rsidRPr="00F670CF">
        <w:rPr>
          <w:rFonts w:ascii="Times New Roman" w:hAnsi="Times New Roman" w:cs="Times New Roman"/>
          <w:sz w:val="24"/>
          <w:szCs w:val="24"/>
        </w:rPr>
        <w:t xml:space="preserve">für die Masse erschwinglicher </w:t>
      </w:r>
      <w:r w:rsidR="004706A9" w:rsidRPr="00F670CF">
        <w:rPr>
          <w:rFonts w:ascii="Times New Roman" w:hAnsi="Times New Roman" w:cs="Times New Roman"/>
          <w:sz w:val="24"/>
          <w:szCs w:val="24"/>
        </w:rPr>
        <w:t>VR-Systeme,</w:t>
      </w:r>
      <w:r w:rsidRPr="00F670CF">
        <w:rPr>
          <w:rFonts w:ascii="Times New Roman" w:hAnsi="Times New Roman" w:cs="Times New Roman"/>
          <w:sz w:val="24"/>
          <w:szCs w:val="24"/>
        </w:rPr>
        <w:t xml:space="preserve"> hat sich </w:t>
      </w:r>
      <w:r w:rsidR="004706A9" w:rsidRPr="00F670CF">
        <w:rPr>
          <w:rFonts w:ascii="Times New Roman" w:hAnsi="Times New Roman" w:cs="Times New Roman"/>
          <w:sz w:val="24"/>
          <w:szCs w:val="24"/>
        </w:rPr>
        <w:t xml:space="preserve">in den letzten Jahren stark erweitert. </w:t>
      </w:r>
      <w:r w:rsidR="00A922EF" w:rsidRPr="00F670CF">
        <w:rPr>
          <w:rFonts w:ascii="Times New Roman" w:hAnsi="Times New Roman" w:cs="Times New Roman"/>
          <w:sz w:val="24"/>
          <w:szCs w:val="24"/>
        </w:rPr>
        <w:t>Nachdem</w:t>
      </w:r>
      <w:r w:rsidRPr="00F670CF">
        <w:rPr>
          <w:rFonts w:ascii="Times New Roman" w:hAnsi="Times New Roman" w:cs="Times New Roman"/>
          <w:sz w:val="24"/>
          <w:szCs w:val="24"/>
        </w:rPr>
        <w:t xml:space="preserve"> 2013 die </w:t>
      </w:r>
      <w:r w:rsidR="0072141C" w:rsidRPr="0072141C">
        <w:rPr>
          <w:rFonts w:ascii="Times New Roman" w:hAnsi="Times New Roman" w:cs="Times New Roman"/>
          <w:i/>
          <w:sz w:val="24"/>
          <w:szCs w:val="24"/>
        </w:rPr>
        <w:t>Oculus Rift</w:t>
      </w:r>
      <w:r w:rsidRPr="00F670CF">
        <w:rPr>
          <w:rFonts w:ascii="Times New Roman" w:hAnsi="Times New Roman" w:cs="Times New Roman"/>
          <w:sz w:val="24"/>
          <w:szCs w:val="24"/>
        </w:rPr>
        <w:t xml:space="preserve"> erschienen ist, sind </w:t>
      </w:r>
      <w:r w:rsidR="009C270A">
        <w:rPr>
          <w:rFonts w:ascii="Times New Roman" w:hAnsi="Times New Roman" w:cs="Times New Roman"/>
          <w:sz w:val="24"/>
          <w:szCs w:val="24"/>
        </w:rPr>
        <w:t>diesem</w:t>
      </w:r>
      <w:r w:rsidRPr="00F670CF">
        <w:rPr>
          <w:rFonts w:ascii="Times New Roman" w:hAnsi="Times New Roman" w:cs="Times New Roman"/>
          <w:sz w:val="24"/>
          <w:szCs w:val="24"/>
        </w:rPr>
        <w:t xml:space="preserve"> Beispiel viele</w:t>
      </w:r>
      <w:r w:rsidR="0090160A" w:rsidRPr="00F670CF">
        <w:rPr>
          <w:rFonts w:ascii="Times New Roman" w:hAnsi="Times New Roman" w:cs="Times New Roman"/>
          <w:sz w:val="24"/>
          <w:szCs w:val="24"/>
        </w:rPr>
        <w:t xml:space="preserve"> Hersteller</w:t>
      </w:r>
      <w:r w:rsidRPr="00F670CF">
        <w:rPr>
          <w:rFonts w:ascii="Times New Roman" w:hAnsi="Times New Roman" w:cs="Times New Roman"/>
          <w:sz w:val="24"/>
          <w:szCs w:val="24"/>
        </w:rPr>
        <w:t xml:space="preserve"> gefolgt, so </w:t>
      </w:r>
      <w:r w:rsidR="00531D1D">
        <w:rPr>
          <w:rFonts w:ascii="Times New Roman" w:hAnsi="Times New Roman" w:cs="Times New Roman"/>
          <w:sz w:val="24"/>
          <w:szCs w:val="24"/>
        </w:rPr>
        <w:t>auch</w:t>
      </w:r>
      <w:r w:rsidRPr="00F670CF">
        <w:rPr>
          <w:rFonts w:ascii="Times New Roman" w:hAnsi="Times New Roman" w:cs="Times New Roman"/>
          <w:sz w:val="24"/>
          <w:szCs w:val="24"/>
        </w:rPr>
        <w:t xml:space="preserve"> Samsung</w:t>
      </w:r>
      <w:r w:rsidR="001F25FF" w:rsidRPr="00F670CF">
        <w:rPr>
          <w:rFonts w:ascii="Times New Roman" w:hAnsi="Times New Roman" w:cs="Times New Roman"/>
          <w:sz w:val="24"/>
          <w:szCs w:val="24"/>
        </w:rPr>
        <w:t xml:space="preserve"> mit</w:t>
      </w:r>
      <w:r w:rsidRPr="00F670CF">
        <w:rPr>
          <w:rFonts w:ascii="Times New Roman" w:hAnsi="Times New Roman" w:cs="Times New Roman"/>
          <w:sz w:val="24"/>
          <w:szCs w:val="24"/>
        </w:rPr>
        <w:t xml:space="preserve"> </w:t>
      </w:r>
      <w:r w:rsidR="001F25FF" w:rsidRPr="00F670CF">
        <w:rPr>
          <w:rFonts w:ascii="Times New Roman" w:hAnsi="Times New Roman" w:cs="Times New Roman"/>
          <w:sz w:val="24"/>
          <w:szCs w:val="24"/>
        </w:rPr>
        <w:t>„</w:t>
      </w:r>
      <w:r w:rsidRPr="0072141C">
        <w:rPr>
          <w:rFonts w:ascii="Times New Roman" w:hAnsi="Times New Roman" w:cs="Times New Roman"/>
          <w:i/>
          <w:sz w:val="24"/>
          <w:szCs w:val="24"/>
        </w:rPr>
        <w:t>Gear VR</w:t>
      </w:r>
      <w:r w:rsidR="001F25FF" w:rsidRPr="00F670CF">
        <w:rPr>
          <w:rFonts w:ascii="Times New Roman" w:hAnsi="Times New Roman" w:cs="Times New Roman"/>
          <w:sz w:val="24"/>
          <w:szCs w:val="24"/>
        </w:rPr>
        <w:t>“</w:t>
      </w:r>
      <w:r w:rsidR="00285D94" w:rsidRPr="00F670CF">
        <w:rPr>
          <w:rFonts w:ascii="Times New Roman" w:hAnsi="Times New Roman" w:cs="Times New Roman"/>
          <w:sz w:val="24"/>
          <w:szCs w:val="24"/>
        </w:rPr>
        <w:t xml:space="preserve"> und</w:t>
      </w:r>
      <w:r w:rsidRPr="00F670CF">
        <w:rPr>
          <w:rFonts w:ascii="Times New Roman" w:hAnsi="Times New Roman" w:cs="Times New Roman"/>
          <w:sz w:val="24"/>
          <w:szCs w:val="24"/>
        </w:rPr>
        <w:t xml:space="preserve"> </w:t>
      </w:r>
      <w:r w:rsidRPr="0072141C">
        <w:rPr>
          <w:rFonts w:ascii="Times New Roman" w:hAnsi="Times New Roman" w:cs="Times New Roman"/>
          <w:i/>
          <w:sz w:val="24"/>
          <w:szCs w:val="24"/>
        </w:rPr>
        <w:t>Google</w:t>
      </w:r>
      <w:r w:rsidRPr="00F670CF">
        <w:rPr>
          <w:rFonts w:ascii="Times New Roman" w:hAnsi="Times New Roman" w:cs="Times New Roman"/>
          <w:sz w:val="24"/>
          <w:szCs w:val="24"/>
        </w:rPr>
        <w:t xml:space="preserve"> </w:t>
      </w:r>
      <w:r w:rsidR="001F25FF" w:rsidRPr="00F670CF">
        <w:rPr>
          <w:rFonts w:ascii="Times New Roman" w:hAnsi="Times New Roman" w:cs="Times New Roman"/>
          <w:sz w:val="24"/>
          <w:szCs w:val="24"/>
        </w:rPr>
        <w:t>mit „</w:t>
      </w:r>
      <w:r w:rsidR="0072141C" w:rsidRPr="0072141C">
        <w:rPr>
          <w:rFonts w:ascii="Times New Roman" w:hAnsi="Times New Roman" w:cs="Times New Roman"/>
          <w:i/>
          <w:sz w:val="24"/>
          <w:szCs w:val="24"/>
        </w:rPr>
        <w:t xml:space="preserve">Cardboard </w:t>
      </w:r>
      <w:r w:rsidRPr="0072141C">
        <w:rPr>
          <w:rFonts w:ascii="Times New Roman" w:hAnsi="Times New Roman" w:cs="Times New Roman"/>
          <w:i/>
          <w:sz w:val="24"/>
          <w:szCs w:val="24"/>
        </w:rPr>
        <w:t>VR</w:t>
      </w:r>
      <w:r w:rsidR="001F25FF" w:rsidRPr="00F670CF">
        <w:rPr>
          <w:rFonts w:ascii="Times New Roman" w:hAnsi="Times New Roman" w:cs="Times New Roman"/>
          <w:sz w:val="24"/>
          <w:szCs w:val="24"/>
        </w:rPr>
        <w:t>“</w:t>
      </w:r>
      <w:r w:rsidR="00285D94" w:rsidRPr="00F670CF">
        <w:rPr>
          <w:rFonts w:ascii="Times New Roman" w:hAnsi="Times New Roman" w:cs="Times New Roman"/>
          <w:sz w:val="24"/>
          <w:szCs w:val="24"/>
        </w:rPr>
        <w:t xml:space="preserve"> in der Smartphone-Variante</w:t>
      </w:r>
      <w:r w:rsidRPr="00F670CF">
        <w:rPr>
          <w:rFonts w:ascii="Times New Roman" w:hAnsi="Times New Roman" w:cs="Times New Roman"/>
          <w:sz w:val="24"/>
          <w:szCs w:val="24"/>
        </w:rPr>
        <w:t xml:space="preserve">,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und </w:t>
      </w:r>
      <w:r w:rsidR="0072141C" w:rsidRPr="0072141C">
        <w:rPr>
          <w:rFonts w:ascii="Times New Roman" w:hAnsi="Times New Roman" w:cs="Times New Roman"/>
          <w:i/>
          <w:sz w:val="24"/>
          <w:szCs w:val="24"/>
        </w:rPr>
        <w:t>Playstation VR</w:t>
      </w:r>
      <w:r w:rsidR="00285D94" w:rsidRPr="00F670CF">
        <w:rPr>
          <w:rFonts w:ascii="Times New Roman" w:hAnsi="Times New Roman" w:cs="Times New Roman"/>
          <w:sz w:val="24"/>
          <w:szCs w:val="24"/>
        </w:rPr>
        <w:t xml:space="preserve"> im High-End-Bereich</w:t>
      </w:r>
      <w:r w:rsidRPr="00F670CF">
        <w:rPr>
          <w:rFonts w:ascii="Times New Roman" w:hAnsi="Times New Roman" w:cs="Times New Roman"/>
          <w:sz w:val="24"/>
          <w:szCs w:val="24"/>
        </w:rPr>
        <w:t>. Durch diese Vielfalt an Anbietern</w:t>
      </w:r>
      <w:r w:rsidR="001F25FF" w:rsidRPr="00F670CF">
        <w:rPr>
          <w:rFonts w:ascii="Times New Roman" w:hAnsi="Times New Roman" w:cs="Times New Roman"/>
          <w:sz w:val="24"/>
          <w:szCs w:val="24"/>
        </w:rPr>
        <w:t xml:space="preserve"> und VR-Systemen</w:t>
      </w:r>
      <w:r w:rsidRPr="00F670CF">
        <w:rPr>
          <w:rFonts w:ascii="Times New Roman" w:hAnsi="Times New Roman" w:cs="Times New Roman"/>
          <w:sz w:val="24"/>
          <w:szCs w:val="24"/>
        </w:rPr>
        <w:t xml:space="preserve"> steht der Zugang zu virtuellen Welten vielen Leuten offen. Dadurch sind besonders in den letzten Jahren die Einsatzgebiete von VR-Systemen enorm gewachsen</w:t>
      </w:r>
      <w:r w:rsidR="00E358E9" w:rsidRPr="00F670CF">
        <w:rPr>
          <w:rFonts w:ascii="Times New Roman" w:hAnsi="Times New Roman" w:cs="Times New Roman"/>
          <w:sz w:val="24"/>
          <w:szCs w:val="24"/>
        </w:rPr>
        <w:t>.</w:t>
      </w:r>
      <w:r w:rsidR="00EA0896" w:rsidRPr="00F670CF">
        <w:rPr>
          <w:rStyle w:val="Funotenzeichen"/>
          <w:rFonts w:ascii="Times New Roman" w:hAnsi="Times New Roman" w:cs="Times New Roman"/>
          <w:sz w:val="24"/>
          <w:szCs w:val="24"/>
        </w:rPr>
        <w:t xml:space="preserve"> </w:t>
      </w:r>
      <w:r w:rsidR="003E4FFC" w:rsidRPr="27E755B7">
        <w:fldChar w:fldCharType="begin"/>
      </w:r>
      <w:r w:rsidR="00446797" w:rsidRPr="00F670CF">
        <w:rPr>
          <w:rFonts w:ascii="Times New Roman" w:hAnsi="Times New Roman" w:cs="Times New Roman"/>
          <w:sz w:val="24"/>
          <w:szCs w:val="24"/>
        </w:rPr>
        <w:instrText>ADDIN CITAVI.PLACEHOLDER bf0cd7cd-dbed-435f-8331-ada39c490217 PFBsYWNlaG9sZGVyPg0KICA8QWRkSW5WZXJzaW9uPjUuNi4wLjI8L0FkZEluVmVyc2lvbj4NCiAgPElkPmJmMGNkN2NkLWRiZWQtNDM1Zi04MzMxLWFkYTM5YzQ5MDIxNzwvSWQ+DQogIDxFbnRyaWVzPg0KICAgIDxFbnRyeT4NCiAgICAgIDxJZD5mYTgxMDkxZS0yMjAwLTQ5YTEtYTBmYS05ZmI3MGQ3ZTQ4Mzc8L0lkPg0KICAgICAgPFJlZmVyZW5jZUlkPmI5NjBmYjVmLTEwNzktNDA3Mi05NmM3LTk1ZjdiZTYyN2QxOD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gICAgICAgPFRpdGxlPkxlYXJuaW5nIHZpcnR1YWwgcmVhbGl0eTwvVGl0bGU+DQogICAgICAgIDxZZWFyPjIwMTU8L1llYXI+DQogICAgICA8L1JlZmVyZW5jZT4NCiAgICA8L0VudHJ5Pg0KICA8L0VudHJpZXM+DQogIDxUZXh0PihQYXJpc2ks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YXJpc2ksIDIwMTUpPC9UZXh0Pg0KICAgIDwvVGV4dFVuaXQ+DQogIDwvVGV4dFVuaXRzPg0KPC9QbGFjZWhvbGRlcj4=</w:instrText>
      </w:r>
      <w:r w:rsidR="003E4FFC" w:rsidRPr="27E755B7">
        <w:rPr>
          <w:rFonts w:ascii="Times New Roman" w:hAnsi="Times New Roman" w:cs="Times New Roman"/>
          <w:sz w:val="24"/>
          <w:szCs w:val="24"/>
        </w:rPr>
        <w:fldChar w:fldCharType="separate"/>
      </w:r>
      <w:bookmarkStart w:id="31" w:name="_CTVP001bf0cd7cddbed435f8331ada39c490217"/>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Parisi, 2015)</w:t>
      </w:r>
      <w:bookmarkEnd w:id="31"/>
      <w:r w:rsidR="003E4FFC" w:rsidRPr="27E755B7">
        <w:fldChar w:fldCharType="end"/>
      </w:r>
    </w:p>
    <w:p w14:paraId="14ACA45C" w14:textId="7740ADA4" w:rsidR="007C264B"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In der Vergangenheit war der Zugang zu VR-S</w:t>
      </w:r>
      <w:r w:rsidR="00B218C9">
        <w:rPr>
          <w:rFonts w:ascii="Times New Roman" w:hAnsi="Times New Roman" w:cs="Times New Roman"/>
          <w:sz w:val="24"/>
          <w:szCs w:val="24"/>
        </w:rPr>
        <w:t>ystemen für die Öffentlichkeit ein</w:t>
      </w:r>
      <w:r w:rsidR="0072141C">
        <w:rPr>
          <w:rFonts w:ascii="Times New Roman" w:hAnsi="Times New Roman" w:cs="Times New Roman"/>
          <w:sz w:val="24"/>
          <w:szCs w:val="24"/>
        </w:rPr>
        <w:t>g</w:t>
      </w:r>
      <w:r w:rsidRPr="00F670CF">
        <w:rPr>
          <w:rFonts w:ascii="Times New Roman" w:hAnsi="Times New Roman" w:cs="Times New Roman"/>
          <w:sz w:val="24"/>
          <w:szCs w:val="24"/>
        </w:rPr>
        <w:t xml:space="preserve">eschränkt. VR-Systeme wurden zum größten Teil nur in wissenschaftlichen </w:t>
      </w:r>
      <w:r w:rsidR="007F106D" w:rsidRPr="00F670CF">
        <w:rPr>
          <w:rFonts w:ascii="Times New Roman" w:hAnsi="Times New Roman" w:cs="Times New Roman"/>
          <w:sz w:val="24"/>
          <w:szCs w:val="24"/>
        </w:rPr>
        <w:t>Institutionen</w:t>
      </w:r>
      <w:r w:rsidRPr="00F670CF">
        <w:rPr>
          <w:rFonts w:ascii="Times New Roman" w:hAnsi="Times New Roman" w:cs="Times New Roman"/>
          <w:sz w:val="24"/>
          <w:szCs w:val="24"/>
        </w:rPr>
        <w:t xml:space="preserve">, der Industrie oder im Militär eingesetzt. Mit der Weiterentwicklung der Head-Mounted-Displays (HMD) haben Hersteller wie </w:t>
      </w:r>
      <w:r w:rsidR="0072141C" w:rsidRPr="0072141C">
        <w:rPr>
          <w:rFonts w:ascii="Times New Roman" w:hAnsi="Times New Roman" w:cs="Times New Roman"/>
          <w:i/>
          <w:sz w:val="24"/>
          <w:szCs w:val="24"/>
        </w:rPr>
        <w:t>Oculus</w:t>
      </w:r>
      <w:r w:rsidRPr="00F670CF">
        <w:rPr>
          <w:rFonts w:ascii="Times New Roman" w:hAnsi="Times New Roman" w:cs="Times New Roman"/>
          <w:sz w:val="24"/>
          <w:szCs w:val="24"/>
        </w:rPr>
        <w:t xml:space="preserve">, </w:t>
      </w:r>
      <w:r w:rsidR="0072141C" w:rsidRPr="0072141C">
        <w:rPr>
          <w:rFonts w:ascii="Times New Roman" w:hAnsi="Times New Roman" w:cs="Times New Roman"/>
          <w:i/>
          <w:sz w:val="24"/>
          <w:szCs w:val="24"/>
        </w:rPr>
        <w:t>HTC</w:t>
      </w:r>
      <w:r w:rsidRPr="00F670CF">
        <w:rPr>
          <w:rFonts w:ascii="Times New Roman" w:hAnsi="Times New Roman" w:cs="Times New Roman"/>
          <w:sz w:val="24"/>
          <w:szCs w:val="24"/>
        </w:rPr>
        <w:t xml:space="preserve"> und </w:t>
      </w:r>
      <w:r w:rsidR="0072141C" w:rsidRPr="0072141C">
        <w:rPr>
          <w:rFonts w:ascii="Times New Roman" w:hAnsi="Times New Roman" w:cs="Times New Roman"/>
          <w:i/>
          <w:sz w:val="24"/>
          <w:szCs w:val="24"/>
        </w:rPr>
        <w:t xml:space="preserve">Sony </w:t>
      </w:r>
      <w:r w:rsidRPr="00F670CF">
        <w:rPr>
          <w:rFonts w:ascii="Times New Roman" w:hAnsi="Times New Roman" w:cs="Times New Roman"/>
          <w:sz w:val="24"/>
          <w:szCs w:val="24"/>
        </w:rPr>
        <w:t xml:space="preserve">das Potential der VR-Technik in der Unterhaltungsindustrie erkannt und mit den aktuellen VR-Systemen, massenmarkttaugliche Geräte auf den Markt gebracht, welche das Feld der Anwendungsmöglichkeiten neben Gaming und Unterhaltung auf viele weitere Gebiete erweitern. </w:t>
      </w:r>
    </w:p>
    <w:p w14:paraId="091690F9" w14:textId="070C3795" w:rsidR="004231A9"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So werden auch heute schon VR-Systeme in vielen Branchen auf unterschiedliche Art eingesetzt. So tauchen sie vermehrt in der Industrie, in der Medizin, der Forschung oder</w:t>
      </w:r>
      <w:r w:rsidR="0072141C">
        <w:rPr>
          <w:rFonts w:ascii="Times New Roman" w:hAnsi="Times New Roman" w:cs="Times New Roman"/>
          <w:sz w:val="24"/>
          <w:szCs w:val="24"/>
        </w:rPr>
        <w:t xml:space="preserve"> der Touristik auf.</w:t>
      </w:r>
      <w:r w:rsidRPr="00F670CF">
        <w:rPr>
          <w:rFonts w:ascii="Times New Roman" w:hAnsi="Times New Roman" w:cs="Times New Roman"/>
          <w:sz w:val="24"/>
          <w:szCs w:val="24"/>
        </w:rPr>
        <w:t xml:space="preserve"> Beispielsweise werden sie in der Industrie benutzt um Prototypen neuer Autos zu visualisieren oder bei der Herstellung Fertigungsprozesse zu optimieren, Gefahrensituationen zu vermindern und Kosten einzusparen. Große Firmen beginnen VR-Systeme zu nutzen, um Konferenzen in virtuellen Räumen abzuhalten oder Geschäftsdaten mit Hilfe der VR-Technik zu visualisieren. Auch im Verkauf werden VR-Systeme eingesetzt, so kann dem Kunden das Produkt in der virtuellen Realität in 360° präsentiert werden und Kundenwünsche, sowie Änderungen, können direkt übernommen und visualisiert werden. </w:t>
      </w:r>
    </w:p>
    <w:p w14:paraId="02F48197" w14:textId="5DA5C137" w:rsidR="00235519" w:rsidRPr="00F670CF" w:rsidRDefault="00A35E80"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In der Medizin können Operationen geplant und geübt werden</w:t>
      </w:r>
      <w:r w:rsidR="004231A9" w:rsidRPr="00F670CF">
        <w:rPr>
          <w:rFonts w:ascii="Times New Roman" w:hAnsi="Times New Roman" w:cs="Times New Roman"/>
          <w:sz w:val="24"/>
          <w:szCs w:val="24"/>
        </w:rPr>
        <w:t xml:space="preserve">, </w:t>
      </w:r>
      <w:r w:rsidR="00A40E88" w:rsidRPr="00F670CF">
        <w:rPr>
          <w:rFonts w:ascii="Times New Roman" w:hAnsi="Times New Roman" w:cs="Times New Roman"/>
          <w:sz w:val="24"/>
          <w:szCs w:val="24"/>
        </w:rPr>
        <w:t xml:space="preserve">oder die VR-Technik für </w:t>
      </w:r>
      <w:r w:rsidR="004231A9" w:rsidRPr="00F670CF">
        <w:rPr>
          <w:rFonts w:ascii="Times New Roman" w:hAnsi="Times New Roman" w:cs="Times New Roman"/>
          <w:sz w:val="24"/>
          <w:szCs w:val="24"/>
        </w:rPr>
        <w:t xml:space="preserve">Therapiezwecke </w:t>
      </w:r>
      <w:r w:rsidR="006A48F2" w:rsidRPr="00F670CF">
        <w:rPr>
          <w:rFonts w:ascii="Times New Roman" w:hAnsi="Times New Roman" w:cs="Times New Roman"/>
          <w:sz w:val="24"/>
          <w:szCs w:val="24"/>
        </w:rPr>
        <w:t>eingesetzt</w:t>
      </w:r>
      <w:r w:rsidR="004231A9" w:rsidRPr="00F670CF">
        <w:rPr>
          <w:rFonts w:ascii="Times New Roman" w:hAnsi="Times New Roman" w:cs="Times New Roman"/>
          <w:sz w:val="24"/>
          <w:szCs w:val="24"/>
        </w:rPr>
        <w:t xml:space="preserve"> werden. E</w:t>
      </w:r>
      <w:r w:rsidRPr="00F670CF">
        <w:rPr>
          <w:rFonts w:ascii="Times New Roman" w:hAnsi="Times New Roman" w:cs="Times New Roman"/>
          <w:sz w:val="24"/>
          <w:szCs w:val="24"/>
        </w:rPr>
        <w:t>benso nutzt das Militär VR-Systeme, um ihr Personal auszubilden und für bestimmte Situationen zu trainieren</w:t>
      </w:r>
      <w:r w:rsidR="00D01D76" w:rsidRPr="00F670CF">
        <w:rPr>
          <w:rFonts w:ascii="Times New Roman" w:hAnsi="Times New Roman" w:cs="Times New Roman"/>
          <w:sz w:val="24"/>
          <w:szCs w:val="24"/>
        </w:rPr>
        <w:t xml:space="preserve">. </w:t>
      </w:r>
      <w:r w:rsidR="003E4FFC" w:rsidRPr="27E755B7">
        <w:fldChar w:fldCharType="begin"/>
      </w:r>
      <w:r w:rsidR="003E4FFC" w:rsidRPr="00F670CF">
        <w:rPr>
          <w:rFonts w:ascii="Times New Roman" w:hAnsi="Times New Roman" w:cs="Times New Roman"/>
          <w:sz w:val="24"/>
          <w:szCs w:val="24"/>
        </w:rPr>
        <w:instrText>ADDIN CITAVI.PLACEHOLDER 515b4f7d-d9df-4438-8f2d-20e0edb8d427 PFBsYWNlaG9sZGVyPg0KICA8QWRkSW5WZXJzaW9uPjUuNi4wLjI8L0FkZEluVmVyc2lvbj4NCiAgPElkPjUxNWI0ZjdkLWQ5ZGYtNDQzOC04ZjJkLTIwZTBlZGI4ZDQyNzwvSWQ+DQogIDxFbnRyaWVzPg0KICAgIDxFbnRyeT4NCiAgICAgIDxJZD40ODFiODZjOS1hN2M4LTRhZDktOTQ0Yi00ZTVkNDk3MmIzYTI8L0lkPg0KICAgICAgPFJlZmVyZW5jZUlkPjRiMDFjOTlmLTdkNjktNDFkMS1hOWVkLTUzMGExOWVmMTkzY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b3BvbGQsIEguLCBVbnRlcm1laWVyLCBBLiwgMjAxNyk8L1RleHQ+DQogICAgPC9UZXh0VW5pdD4NCiAgPC9UZXh0VW5pdHM+DQo8L1BsYWNlaG9sZGVyPg==</w:instrText>
      </w:r>
      <w:r w:rsidR="003E4FFC" w:rsidRPr="27E755B7">
        <w:rPr>
          <w:rFonts w:ascii="Times New Roman" w:hAnsi="Times New Roman" w:cs="Times New Roman"/>
          <w:sz w:val="24"/>
          <w:szCs w:val="24"/>
        </w:rPr>
        <w:fldChar w:fldCharType="separate"/>
      </w:r>
      <w:bookmarkStart w:id="32" w:name="_CTVP001515b4f7dd9df44388f2d20e0edb8d427"/>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Leopold, H., Untermeier, A., 2017)</w:t>
      </w:r>
      <w:bookmarkEnd w:id="32"/>
      <w:r w:rsidR="003E4FFC" w:rsidRPr="27E755B7">
        <w:fldChar w:fldCharType="end"/>
      </w:r>
    </w:p>
    <w:p w14:paraId="791C29C3" w14:textId="5E27BACA" w:rsidR="00DC7A7D" w:rsidRDefault="00DC7A7D">
      <w:pPr>
        <w:rPr>
          <w:rFonts w:ascii="Times New Roman" w:hAnsi="Times New Roman" w:cs="Times New Roman"/>
          <w:sz w:val="24"/>
          <w:szCs w:val="24"/>
        </w:rPr>
      </w:pPr>
      <w:r>
        <w:rPr>
          <w:rFonts w:ascii="Times New Roman" w:hAnsi="Times New Roman" w:cs="Times New Roman"/>
          <w:sz w:val="24"/>
          <w:szCs w:val="24"/>
        </w:rPr>
        <w:br w:type="page"/>
      </w:r>
    </w:p>
    <w:p w14:paraId="512E48B8" w14:textId="4DDB435A" w:rsidR="008651D3" w:rsidRPr="00CF29FD" w:rsidRDefault="1C140F3E" w:rsidP="000A237F">
      <w:pPr>
        <w:pStyle w:val="berschrift1"/>
        <w:jc w:val="both"/>
        <w:rPr>
          <w:rFonts w:ascii="Times New Roman" w:hAnsi="Times New Roman" w:cs="Times New Roman"/>
          <w:sz w:val="32"/>
          <w:szCs w:val="24"/>
        </w:rPr>
      </w:pPr>
      <w:bookmarkStart w:id="33" w:name="_Toc493682117"/>
      <w:bookmarkStart w:id="34" w:name="_Toc493693685"/>
      <w:bookmarkStart w:id="35" w:name="_Toc493696943"/>
      <w:bookmarkStart w:id="36" w:name="_Toc493699917"/>
      <w:bookmarkStart w:id="37" w:name="_Toc493701859"/>
      <w:bookmarkStart w:id="38" w:name="_Toc494055306"/>
      <w:r w:rsidRPr="00CF29FD">
        <w:rPr>
          <w:rFonts w:ascii="Times New Roman" w:hAnsi="Times New Roman" w:cs="Times New Roman"/>
          <w:sz w:val="32"/>
          <w:szCs w:val="24"/>
        </w:rPr>
        <w:lastRenderedPageBreak/>
        <w:t>VR-Systeme</w:t>
      </w:r>
      <w:bookmarkEnd w:id="33"/>
      <w:bookmarkEnd w:id="34"/>
      <w:bookmarkEnd w:id="35"/>
      <w:bookmarkEnd w:id="36"/>
      <w:bookmarkEnd w:id="37"/>
      <w:bookmarkEnd w:id="38"/>
    </w:p>
    <w:p w14:paraId="0EDC7099" w14:textId="4DDB435A" w:rsidR="00191E0F" w:rsidRPr="00F670CF" w:rsidRDefault="00191E0F" w:rsidP="000A237F">
      <w:pPr>
        <w:jc w:val="both"/>
        <w:rPr>
          <w:rFonts w:ascii="Times New Roman" w:hAnsi="Times New Roman" w:cs="Times New Roman"/>
          <w:sz w:val="24"/>
          <w:szCs w:val="24"/>
        </w:rPr>
      </w:pPr>
    </w:p>
    <w:p w14:paraId="3A51DA57" w14:textId="28275AF7" w:rsidR="006D5E07" w:rsidRPr="00F670CF" w:rsidRDefault="00BA1B89"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VR-Anwendungen nutzen unterschiedliche Systeme zur Realisierung der virtuellen Realität</w:t>
      </w:r>
      <w:r w:rsidR="004C508A" w:rsidRPr="00F670CF">
        <w:rPr>
          <w:rFonts w:ascii="Times New Roman" w:hAnsi="Times New Roman" w:cs="Times New Roman"/>
          <w:sz w:val="24"/>
          <w:szCs w:val="24"/>
        </w:rPr>
        <w:t>.</w:t>
      </w:r>
      <w:r w:rsidR="00F93D43" w:rsidRPr="00F670CF">
        <w:rPr>
          <w:rFonts w:ascii="Times New Roman" w:hAnsi="Times New Roman" w:cs="Times New Roman"/>
          <w:sz w:val="24"/>
          <w:szCs w:val="24"/>
        </w:rPr>
        <w:t xml:space="preserve"> </w:t>
      </w:r>
      <w:r w:rsidR="002B6714" w:rsidRPr="00F670CF">
        <w:rPr>
          <w:rFonts w:ascii="Times New Roman" w:hAnsi="Times New Roman" w:cs="Times New Roman"/>
          <w:sz w:val="24"/>
          <w:szCs w:val="24"/>
        </w:rPr>
        <w:t>Neben den VR-Brille</w:t>
      </w:r>
      <w:r w:rsidR="00AD3148" w:rsidRPr="00F670CF">
        <w:rPr>
          <w:rFonts w:ascii="Times New Roman" w:hAnsi="Times New Roman" w:cs="Times New Roman"/>
          <w:sz w:val="24"/>
          <w:szCs w:val="24"/>
        </w:rPr>
        <w:t xml:space="preserve">n, auf die im Kapitel </w:t>
      </w:r>
      <w:r w:rsidR="10BCCE55" w:rsidRPr="0072141C">
        <w:rPr>
          <w:rStyle w:val="Hyperlink"/>
          <w:rFonts w:ascii="Times New Roman" w:hAnsi="Times New Roman" w:cs="Times New Roman"/>
          <w:color w:val="auto"/>
          <w:sz w:val="24"/>
          <w:szCs w:val="24"/>
          <w:u w:val="none"/>
        </w:rPr>
        <w:t>Hardware</w:t>
      </w:r>
      <w:r w:rsidR="00AD3148" w:rsidRPr="0072141C">
        <w:rPr>
          <w:rFonts w:ascii="Times New Roman" w:hAnsi="Times New Roman" w:cs="Times New Roman"/>
          <w:sz w:val="24"/>
          <w:szCs w:val="24"/>
        </w:rPr>
        <w:t xml:space="preserve"> </w:t>
      </w:r>
      <w:r w:rsidR="00AD3148" w:rsidRPr="00F670CF">
        <w:rPr>
          <w:rFonts w:ascii="Times New Roman" w:hAnsi="Times New Roman" w:cs="Times New Roman"/>
          <w:sz w:val="24"/>
          <w:szCs w:val="24"/>
        </w:rPr>
        <w:t>nä</w:t>
      </w:r>
      <w:r w:rsidR="002B6714" w:rsidRPr="00F670CF">
        <w:rPr>
          <w:rFonts w:ascii="Times New Roman" w:hAnsi="Times New Roman" w:cs="Times New Roman"/>
          <w:sz w:val="24"/>
          <w:szCs w:val="24"/>
        </w:rPr>
        <w:t xml:space="preserve">her </w:t>
      </w:r>
      <w:r w:rsidR="00AD3148" w:rsidRPr="00F670CF">
        <w:rPr>
          <w:rFonts w:ascii="Times New Roman" w:hAnsi="Times New Roman" w:cs="Times New Roman"/>
          <w:sz w:val="24"/>
          <w:szCs w:val="24"/>
        </w:rPr>
        <w:t>eingegangen wird, gibt es auch r</w:t>
      </w:r>
      <w:r w:rsidR="002B6714" w:rsidRPr="00F670CF">
        <w:rPr>
          <w:rFonts w:ascii="Times New Roman" w:hAnsi="Times New Roman" w:cs="Times New Roman"/>
          <w:sz w:val="24"/>
          <w:szCs w:val="24"/>
        </w:rPr>
        <w:t xml:space="preserve">aumfüllende VR-Systeme mit fest </w:t>
      </w:r>
      <w:r w:rsidR="00494737" w:rsidRPr="00F670CF">
        <w:rPr>
          <w:rFonts w:ascii="Times New Roman" w:hAnsi="Times New Roman" w:cs="Times New Roman"/>
          <w:sz w:val="24"/>
          <w:szCs w:val="24"/>
        </w:rPr>
        <w:t>im Raum angebrachten</w:t>
      </w:r>
      <w:r w:rsidR="00A13825" w:rsidRPr="00F670CF">
        <w:rPr>
          <w:rFonts w:ascii="Times New Roman" w:hAnsi="Times New Roman" w:cs="Times New Roman"/>
          <w:sz w:val="24"/>
          <w:szCs w:val="24"/>
        </w:rPr>
        <w:t xml:space="preserve"> Displays und Tracking Systemen</w:t>
      </w:r>
      <w:r w:rsidR="006D5E07" w:rsidRPr="00F670CF">
        <w:rPr>
          <w:rFonts w:ascii="Times New Roman" w:hAnsi="Times New Roman" w:cs="Times New Roman"/>
          <w:sz w:val="24"/>
          <w:szCs w:val="24"/>
        </w:rPr>
        <w:t>.</w:t>
      </w:r>
      <w:r w:rsidR="00C249E2" w:rsidRPr="00F670CF">
        <w:rPr>
          <w:rFonts w:ascii="Times New Roman" w:hAnsi="Times New Roman" w:cs="Times New Roman"/>
          <w:sz w:val="24"/>
          <w:szCs w:val="24"/>
        </w:rPr>
        <w:t xml:space="preserve"> </w:t>
      </w:r>
      <w:r w:rsidR="006D5E07" w:rsidRPr="00F670CF">
        <w:rPr>
          <w:rFonts w:ascii="Times New Roman" w:hAnsi="Times New Roman" w:cs="Times New Roman"/>
          <w:sz w:val="24"/>
          <w:szCs w:val="24"/>
        </w:rPr>
        <w:t>Ein Beispiel für diese Art der VR-Technik sind die sogenannten „</w:t>
      </w:r>
      <w:r w:rsidR="00385019" w:rsidRPr="0072141C">
        <w:rPr>
          <w:rFonts w:ascii="Times New Roman" w:hAnsi="Times New Roman" w:cs="Times New Roman"/>
          <w:i/>
          <w:sz w:val="24"/>
          <w:szCs w:val="24"/>
        </w:rPr>
        <w:t>CAVES</w:t>
      </w:r>
      <w:r w:rsidR="006D5E07" w:rsidRPr="00F670CF">
        <w:rPr>
          <w:rFonts w:ascii="Times New Roman" w:hAnsi="Times New Roman" w:cs="Times New Roman"/>
          <w:sz w:val="24"/>
          <w:szCs w:val="24"/>
        </w:rPr>
        <w:t>“</w:t>
      </w:r>
      <w:r w:rsidR="00B503B3" w:rsidRPr="00F670CF">
        <w:rPr>
          <w:rFonts w:ascii="Times New Roman" w:hAnsi="Times New Roman" w:cs="Times New Roman"/>
          <w:sz w:val="24"/>
          <w:szCs w:val="24"/>
        </w:rPr>
        <w:t>, bei denen der Nutzer komplett von Bildschirmen umgeben ist</w:t>
      </w:r>
      <w:r w:rsidR="006D7B90" w:rsidRPr="00F670CF">
        <w:rPr>
          <w:rFonts w:ascii="Times New Roman" w:hAnsi="Times New Roman" w:cs="Times New Roman"/>
          <w:sz w:val="24"/>
          <w:szCs w:val="24"/>
        </w:rPr>
        <w:t xml:space="preserve"> und die Bewegungen per</w:t>
      </w:r>
      <w:r w:rsidR="0016661E" w:rsidRPr="00F670CF">
        <w:rPr>
          <w:rFonts w:ascii="Times New Roman" w:hAnsi="Times New Roman" w:cs="Times New Roman"/>
          <w:sz w:val="24"/>
          <w:szCs w:val="24"/>
        </w:rPr>
        <w:t xml:space="preserve"> </w:t>
      </w:r>
      <w:r w:rsidR="006D7B90" w:rsidRPr="00F670CF">
        <w:rPr>
          <w:rFonts w:ascii="Times New Roman" w:hAnsi="Times New Roman" w:cs="Times New Roman"/>
          <w:sz w:val="24"/>
          <w:szCs w:val="24"/>
        </w:rPr>
        <w:t>Tra</w:t>
      </w:r>
      <w:r w:rsidR="0072141C">
        <w:rPr>
          <w:rFonts w:ascii="Times New Roman" w:hAnsi="Times New Roman" w:cs="Times New Roman"/>
          <w:sz w:val="24"/>
          <w:szCs w:val="24"/>
        </w:rPr>
        <w:t>c</w:t>
      </w:r>
      <w:r w:rsidR="006D7B90" w:rsidRPr="00F670CF">
        <w:rPr>
          <w:rFonts w:ascii="Times New Roman" w:hAnsi="Times New Roman" w:cs="Times New Roman"/>
          <w:sz w:val="24"/>
          <w:szCs w:val="24"/>
        </w:rPr>
        <w:t xml:space="preserve">king-Systemen </w:t>
      </w:r>
      <w:r w:rsidR="00622F16" w:rsidRPr="00F670CF">
        <w:rPr>
          <w:rFonts w:ascii="Times New Roman" w:hAnsi="Times New Roman" w:cs="Times New Roman"/>
          <w:sz w:val="24"/>
          <w:szCs w:val="24"/>
        </w:rPr>
        <w:t>integriert werden</w:t>
      </w:r>
      <w:r w:rsidR="00315E2A" w:rsidRPr="00F670CF">
        <w:rPr>
          <w:rFonts w:ascii="Times New Roman" w:hAnsi="Times New Roman" w:cs="Times New Roman"/>
          <w:sz w:val="24"/>
          <w:szCs w:val="24"/>
        </w:rPr>
        <w:t xml:space="preserve">. Diese Form der Interaktion mischt </w:t>
      </w:r>
      <w:r w:rsidR="00315E2A" w:rsidRPr="00F670CF">
        <w:rPr>
          <w:rFonts w:ascii="Times New Roman" w:hAnsi="Times New Roman" w:cs="Times New Roman"/>
          <w:i/>
          <w:iCs/>
          <w:sz w:val="24"/>
          <w:szCs w:val="24"/>
        </w:rPr>
        <w:t>Augumented Reality</w:t>
      </w:r>
      <w:r w:rsidR="00315E2A" w:rsidRPr="00F670CF">
        <w:rPr>
          <w:rFonts w:ascii="Times New Roman" w:hAnsi="Times New Roman" w:cs="Times New Roman"/>
          <w:sz w:val="24"/>
          <w:szCs w:val="24"/>
        </w:rPr>
        <w:t xml:space="preserve"> und </w:t>
      </w:r>
      <w:r w:rsidR="00315E2A" w:rsidRPr="00F670CF">
        <w:rPr>
          <w:rFonts w:ascii="Times New Roman" w:hAnsi="Times New Roman" w:cs="Times New Roman"/>
          <w:i/>
          <w:iCs/>
          <w:sz w:val="24"/>
          <w:szCs w:val="24"/>
        </w:rPr>
        <w:t>Virtual Realit</w:t>
      </w:r>
      <w:r w:rsidR="00315E2A" w:rsidRPr="00F670CF">
        <w:rPr>
          <w:rFonts w:ascii="Times New Roman" w:hAnsi="Times New Roman" w:cs="Times New Roman"/>
          <w:sz w:val="24"/>
          <w:szCs w:val="24"/>
        </w:rPr>
        <w:t>y. Da</w:t>
      </w:r>
      <w:r w:rsidR="00087405" w:rsidRPr="00F670CF">
        <w:rPr>
          <w:rFonts w:ascii="Times New Roman" w:hAnsi="Times New Roman" w:cs="Times New Roman"/>
          <w:sz w:val="24"/>
          <w:szCs w:val="24"/>
        </w:rPr>
        <w:t xml:space="preserve">bei ist es leicht möglich, reale Objekte in die </w:t>
      </w:r>
      <w:r w:rsidR="00E93182" w:rsidRPr="00F670CF">
        <w:rPr>
          <w:rFonts w:ascii="Times New Roman" w:hAnsi="Times New Roman" w:cs="Times New Roman"/>
          <w:sz w:val="24"/>
          <w:szCs w:val="24"/>
        </w:rPr>
        <w:t>Systeme</w:t>
      </w:r>
      <w:r w:rsidR="00087405" w:rsidRPr="00F670CF">
        <w:rPr>
          <w:rFonts w:ascii="Times New Roman" w:hAnsi="Times New Roman" w:cs="Times New Roman"/>
          <w:sz w:val="24"/>
          <w:szCs w:val="24"/>
        </w:rPr>
        <w:t xml:space="preserve"> zu integrieren was zu einem Hohen Grad der Immersion führen kann</w:t>
      </w:r>
      <w:r w:rsidR="006D5E07" w:rsidRPr="00F670CF">
        <w:rPr>
          <w:rFonts w:ascii="Times New Roman" w:hAnsi="Times New Roman" w:cs="Times New Roman"/>
          <w:sz w:val="24"/>
          <w:szCs w:val="24"/>
        </w:rPr>
        <w:t>.</w:t>
      </w:r>
      <w:r w:rsidR="009A2B70" w:rsidRPr="00F670CF">
        <w:rPr>
          <w:rFonts w:ascii="Times New Roman" w:hAnsi="Times New Roman" w:cs="Times New Roman"/>
          <w:sz w:val="24"/>
          <w:szCs w:val="24"/>
        </w:rPr>
        <w:t xml:space="preserve"> </w:t>
      </w:r>
      <w:r w:rsidR="006D5E07" w:rsidRPr="27E755B7">
        <w:fldChar w:fldCharType="begin"/>
      </w:r>
      <w:r w:rsidR="006D5E07" w:rsidRPr="00F670CF">
        <w:rPr>
          <w:rFonts w:ascii="Times New Roman" w:hAnsi="Times New Roman" w:cs="Times New Roman"/>
          <w:sz w:val="24"/>
          <w:szCs w:val="24"/>
        </w:rPr>
        <w:instrText>ADDIN CITAVI.PLACEHOLDER 3f2445f2-84a6-49d8-bb5d-26f938101b89 PFBsYWNlaG9sZGVyPg0KICA8QWRkSW5WZXJzaW9uPjUuNi4wLjI8L0FkZEluVmVyc2lvbj4NCiAgPElkPjNmMjQ0NWYyLTg0YTYtNDlkOC1iYjVkLTI2ZjkzODEwMWI4OTwvSWQ+DQogIDxFbnRyaWVzPg0KICAgIDxFbnRyeT4NCiAgICAgIDxJZD42YWM4NDBiNS02OGQ4LTQzZmItOWNmYS1mNWE5ZGI4YzEyNjg8L0lkPg0KICAgICAgPFJlZmVyZW5jZUlkPjNlYzU4ZTBjLWVkYmItNGUwNS1hMTY4LWQ3NGI0ZmM0MTQxZj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mVyYWxkLCAyMDE2KTwvVGV4dD4NCiAgICA8L1RleHRVbml0Pg0KICA8L1RleHRVbml0cz4NCjwvUGxhY2Vob2xkZXI+</w:instrText>
      </w:r>
      <w:r w:rsidR="006D5E07" w:rsidRPr="27E755B7">
        <w:rPr>
          <w:rFonts w:ascii="Times New Roman" w:hAnsi="Times New Roman" w:cs="Times New Roman"/>
          <w:sz w:val="24"/>
          <w:szCs w:val="24"/>
        </w:rPr>
        <w:fldChar w:fldCharType="separate"/>
      </w:r>
      <w:bookmarkStart w:id="39" w:name="_CTVP0013f2445f284a649d8bb5d26f938101b89"/>
      <w:r w:rsidR="006D5E07" w:rsidRPr="00F670CF">
        <w:rPr>
          <w:rFonts w:ascii="Times New Roman" w:hAnsi="Times New Roman" w:cs="Times New Roman"/>
          <w:sz w:val="24"/>
          <w:szCs w:val="24"/>
        </w:rPr>
        <w:t>(vgl. Jerald, 2016, S. 32-34)</w:t>
      </w:r>
      <w:bookmarkEnd w:id="39"/>
      <w:r w:rsidR="006D5E07" w:rsidRPr="27E755B7">
        <w:fldChar w:fldCharType="end"/>
      </w:r>
    </w:p>
    <w:p w14:paraId="77A896A1" w14:textId="608CA17F" w:rsidR="00254548" w:rsidRPr="00F670CF" w:rsidRDefault="00254548" w:rsidP="000A237F">
      <w:pPr>
        <w:spacing w:line="360" w:lineRule="auto"/>
        <w:jc w:val="both"/>
        <w:rPr>
          <w:rFonts w:ascii="Times New Roman" w:eastAsiaTheme="majorEastAsia" w:hAnsi="Times New Roman" w:cs="Times New Roman"/>
          <w:color w:val="244061"/>
          <w:sz w:val="24"/>
          <w:szCs w:val="24"/>
        </w:rPr>
      </w:pPr>
      <w:r w:rsidRPr="00F670CF">
        <w:rPr>
          <w:rFonts w:ascii="Times New Roman" w:hAnsi="Times New Roman" w:cs="Times New Roman"/>
          <w:sz w:val="24"/>
          <w:szCs w:val="24"/>
        </w:rPr>
        <w:t>Im Dezember 2013 kam</w:t>
      </w:r>
      <w:r w:rsidR="00064A6F" w:rsidRPr="00F670CF">
        <w:rPr>
          <w:rFonts w:ascii="Times New Roman" w:hAnsi="Times New Roman" w:cs="Times New Roman"/>
          <w:sz w:val="24"/>
          <w:szCs w:val="24"/>
        </w:rPr>
        <w:t xml:space="preserve"> die </w:t>
      </w:r>
      <w:r w:rsidR="0072141C" w:rsidRPr="0072141C">
        <w:rPr>
          <w:rFonts w:ascii="Times New Roman" w:hAnsi="Times New Roman" w:cs="Times New Roman"/>
          <w:i/>
          <w:sz w:val="24"/>
          <w:szCs w:val="24"/>
        </w:rPr>
        <w:t>Oculus Rift</w:t>
      </w:r>
      <w:r w:rsidR="00064A6F" w:rsidRPr="00F670CF">
        <w:rPr>
          <w:rFonts w:ascii="Times New Roman" w:hAnsi="Times New Roman" w:cs="Times New Roman"/>
          <w:sz w:val="24"/>
          <w:szCs w:val="24"/>
        </w:rPr>
        <w:t xml:space="preserve"> auf den Markt und </w:t>
      </w:r>
      <w:r w:rsidR="00B404D3" w:rsidRPr="00F670CF">
        <w:rPr>
          <w:rFonts w:ascii="Times New Roman" w:hAnsi="Times New Roman" w:cs="Times New Roman"/>
          <w:sz w:val="24"/>
          <w:szCs w:val="24"/>
        </w:rPr>
        <w:t xml:space="preserve">hat </w:t>
      </w:r>
      <w:r w:rsidR="00DD74C3" w:rsidRPr="00F670CF">
        <w:rPr>
          <w:rFonts w:ascii="Times New Roman" w:hAnsi="Times New Roman" w:cs="Times New Roman"/>
          <w:sz w:val="24"/>
          <w:szCs w:val="24"/>
        </w:rPr>
        <w:t>mit ihrem Erfolg</w:t>
      </w:r>
      <w:r w:rsidR="00064A6F" w:rsidRPr="00F670CF">
        <w:rPr>
          <w:rFonts w:ascii="Times New Roman" w:hAnsi="Times New Roman" w:cs="Times New Roman"/>
          <w:sz w:val="24"/>
          <w:szCs w:val="24"/>
        </w:rPr>
        <w:t xml:space="preserve"> </w:t>
      </w:r>
      <w:r w:rsidR="00B404D3" w:rsidRPr="00F670CF">
        <w:rPr>
          <w:rFonts w:ascii="Times New Roman" w:hAnsi="Times New Roman" w:cs="Times New Roman"/>
          <w:sz w:val="24"/>
          <w:szCs w:val="24"/>
        </w:rPr>
        <w:t>maßgeblich dazu beigetragen, dass sich die weiteren VR-Systeme am Markt etablieren konnten</w:t>
      </w:r>
      <w:r w:rsidR="004B4653" w:rsidRPr="00F670CF">
        <w:rPr>
          <w:rFonts w:ascii="Times New Roman" w:hAnsi="Times New Roman" w:cs="Times New Roman"/>
          <w:sz w:val="24"/>
          <w:szCs w:val="24"/>
        </w:rPr>
        <w:t>.</w:t>
      </w:r>
      <w:r w:rsidR="00064A6F" w:rsidRPr="00F670CF">
        <w:rPr>
          <w:rFonts w:ascii="Times New Roman" w:hAnsi="Times New Roman" w:cs="Times New Roman"/>
          <w:sz w:val="24"/>
          <w:szCs w:val="24"/>
        </w:rPr>
        <w:t xml:space="preserve"> F</w:t>
      </w:r>
      <w:r w:rsidRPr="00F670CF">
        <w:rPr>
          <w:rFonts w:ascii="Times New Roman" w:hAnsi="Times New Roman" w:cs="Times New Roman"/>
          <w:sz w:val="24"/>
          <w:szCs w:val="24"/>
        </w:rPr>
        <w:t>inanziert wurde das Ganze zuerst</w:t>
      </w:r>
      <w:r w:rsidR="00EA34F0" w:rsidRPr="00F670CF">
        <w:rPr>
          <w:rFonts w:ascii="Times New Roman" w:hAnsi="Times New Roman" w:cs="Times New Roman"/>
          <w:sz w:val="24"/>
          <w:szCs w:val="24"/>
        </w:rPr>
        <w:t xml:space="preserve"> über eine Kickstarter Kampagne, die ihr Ziel nach nur 4 Stunden bereits erreicht hatte.</w:t>
      </w:r>
      <w:r w:rsidR="007A7AC2" w:rsidRPr="00F670CF">
        <w:rPr>
          <w:rFonts w:ascii="Times New Roman" w:hAnsi="Times New Roman" w:cs="Times New Roman"/>
          <w:sz w:val="24"/>
          <w:szCs w:val="24"/>
        </w:rPr>
        <w:t xml:space="preserve"> N</w:t>
      </w:r>
      <w:r w:rsidRPr="00F670CF">
        <w:rPr>
          <w:rFonts w:ascii="Times New Roman" w:hAnsi="Times New Roman" w:cs="Times New Roman"/>
          <w:sz w:val="24"/>
          <w:szCs w:val="24"/>
        </w:rPr>
        <w:t xml:space="preserve">ach dem Erfolg des Release wurde das Unternehmen 2014 an Facebook verkauft. </w:t>
      </w:r>
      <w:r w:rsidR="0072141C" w:rsidRPr="0072141C">
        <w:rPr>
          <w:rFonts w:ascii="Times New Roman" w:hAnsi="Times New Roman" w:cs="Times New Roman"/>
          <w:i/>
          <w:sz w:val="24"/>
          <w:szCs w:val="24"/>
        </w:rPr>
        <w:t>HTC</w:t>
      </w:r>
      <w:r w:rsidRPr="00F670CF">
        <w:rPr>
          <w:rFonts w:ascii="Times New Roman" w:hAnsi="Times New Roman" w:cs="Times New Roman"/>
          <w:sz w:val="24"/>
          <w:szCs w:val="24"/>
        </w:rPr>
        <w:t xml:space="preserve"> hat sich </w:t>
      </w:r>
      <w:r w:rsidR="006E4887" w:rsidRPr="00F670CF">
        <w:rPr>
          <w:rFonts w:ascii="Times New Roman" w:hAnsi="Times New Roman" w:cs="Times New Roman"/>
          <w:sz w:val="24"/>
          <w:szCs w:val="24"/>
        </w:rPr>
        <w:t xml:space="preserve">anschließend </w:t>
      </w:r>
      <w:r w:rsidRPr="00F670CF">
        <w:rPr>
          <w:rFonts w:ascii="Times New Roman" w:hAnsi="Times New Roman" w:cs="Times New Roman"/>
          <w:sz w:val="24"/>
          <w:szCs w:val="24"/>
        </w:rPr>
        <w:t xml:space="preserve">mit seinem eigenen VR-System, der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ebenso am Markt etabliert wie </w:t>
      </w:r>
      <w:r w:rsidR="0072141C" w:rsidRPr="0072141C">
        <w:rPr>
          <w:rFonts w:ascii="Times New Roman" w:hAnsi="Times New Roman" w:cs="Times New Roman"/>
          <w:i/>
          <w:sz w:val="24"/>
          <w:szCs w:val="24"/>
        </w:rPr>
        <w:t xml:space="preserve">Sony </w:t>
      </w:r>
      <w:r w:rsidRPr="00F670CF">
        <w:rPr>
          <w:rFonts w:ascii="Times New Roman" w:hAnsi="Times New Roman" w:cs="Times New Roman"/>
          <w:sz w:val="24"/>
          <w:szCs w:val="24"/>
        </w:rPr>
        <w:t xml:space="preserve">mit der </w:t>
      </w:r>
      <w:r w:rsidR="0072141C" w:rsidRPr="0072141C">
        <w:rPr>
          <w:rFonts w:ascii="Times New Roman" w:hAnsi="Times New Roman" w:cs="Times New Roman"/>
          <w:i/>
          <w:sz w:val="24"/>
          <w:szCs w:val="24"/>
        </w:rPr>
        <w:t>Playstation VR</w:t>
      </w:r>
      <w:r w:rsidRPr="00F670CF">
        <w:rPr>
          <w:rFonts w:ascii="Times New Roman" w:hAnsi="Times New Roman" w:cs="Times New Roman"/>
          <w:sz w:val="24"/>
          <w:szCs w:val="24"/>
        </w:rPr>
        <w:t>.</w:t>
      </w:r>
      <w:r w:rsidR="008651D3" w:rsidRPr="00F670CF">
        <w:rPr>
          <w:rFonts w:ascii="Times New Roman" w:hAnsi="Times New Roman" w:cs="Times New Roman"/>
          <w:sz w:val="24"/>
          <w:szCs w:val="24"/>
        </w:rPr>
        <w:t xml:space="preserve"> </w:t>
      </w:r>
      <w:r w:rsidR="008651D3" w:rsidRPr="27E755B7">
        <w:fldChar w:fldCharType="begin"/>
      </w:r>
      <w:r w:rsidR="00446797" w:rsidRPr="00F670CF">
        <w:rPr>
          <w:rFonts w:ascii="Times New Roman" w:hAnsi="Times New Roman" w:cs="Times New Roman"/>
          <w:sz w:val="24"/>
          <w:szCs w:val="24"/>
        </w:rPr>
        <w:instrText>ADDIN CITAVI.PLACEHOLDER 28e2dbcf-e069-4859-ac3b-580b9b7069ff PFBsYWNlaG9sZGVyPg0KICA8QWRkSW5WZXJzaW9uPjUuNi4wLjI8L0FkZEluVmVyc2lvbj4NCiAgPElkPjI4ZTJkYmNmLWUwNjktNDg1OS1hYzNiLTU4MGI5YjcwNjlmZjwvSWQ+DQogIDxFbnRyaWVzPg0KICAgIDxFbnRyeT4NCiAgICAgIDxJZD5kMTJmZTgzZS0yZjU3LTQ2NWMtODIyZS0zOWI2OWVkNWU3Mzk8L0lkPg0KICAgICAgPFJlZmVyZW5jZUlkPjQ5ZjE4NDc3LTk0ODQtNGQzYy1hZGZkLTI2OTA3MjgwM2VhNj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dGF1ZGFjaGVyLCAyMDE2KTwvVGV4dD4NCiAgICA8L1RleHRVbml0Pg0KICA8L1RleHRVbml0cz4NCjwvUGxhY2Vob2xkZXI+</w:instrText>
      </w:r>
      <w:r w:rsidR="008651D3" w:rsidRPr="27E755B7">
        <w:rPr>
          <w:rFonts w:ascii="Times New Roman" w:hAnsi="Times New Roman" w:cs="Times New Roman"/>
          <w:sz w:val="24"/>
          <w:szCs w:val="24"/>
        </w:rPr>
        <w:fldChar w:fldCharType="separate"/>
      </w:r>
      <w:bookmarkStart w:id="40" w:name="_CTVP00128e2dbcfe0694859ac3b580b9b7069ff"/>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Staudacher, 2016)</w:t>
      </w:r>
      <w:bookmarkEnd w:id="40"/>
      <w:r w:rsidR="008651D3" w:rsidRPr="27E755B7">
        <w:fldChar w:fldCharType="end"/>
      </w:r>
      <w:r w:rsidR="24B6284A" w:rsidRPr="00F670CF">
        <w:rPr>
          <w:rFonts w:ascii="Times New Roman" w:eastAsiaTheme="majorEastAsia" w:hAnsi="Times New Roman" w:cs="Times New Roman"/>
          <w:color w:val="244061"/>
          <w:sz w:val="24"/>
          <w:szCs w:val="24"/>
        </w:rPr>
        <w:t xml:space="preserve"> </w:t>
      </w:r>
    </w:p>
    <w:p w14:paraId="4645F20B" w14:textId="51D67D18" w:rsidR="0072141C" w:rsidRDefault="00E57934"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Anzahl der VR-Systeme auf dem Markt wächst</w:t>
      </w:r>
      <w:r w:rsidR="006E4887" w:rsidRPr="00F670CF">
        <w:rPr>
          <w:rFonts w:ascii="Times New Roman" w:hAnsi="Times New Roman" w:cs="Times New Roman"/>
          <w:sz w:val="24"/>
          <w:szCs w:val="24"/>
        </w:rPr>
        <w:t xml:space="preserve"> auch heute noch</w:t>
      </w:r>
      <w:r w:rsidRPr="00F670CF">
        <w:rPr>
          <w:rFonts w:ascii="Times New Roman" w:hAnsi="Times New Roman" w:cs="Times New Roman"/>
          <w:sz w:val="24"/>
          <w:szCs w:val="24"/>
        </w:rPr>
        <w:t xml:space="preserve"> ständig und neue Anbieter versuchen, </w:t>
      </w:r>
      <w:r w:rsidR="00C96FE1" w:rsidRPr="00F670CF">
        <w:rPr>
          <w:rFonts w:ascii="Times New Roman" w:hAnsi="Times New Roman" w:cs="Times New Roman"/>
          <w:sz w:val="24"/>
          <w:szCs w:val="24"/>
        </w:rPr>
        <w:t>sich dem</w:t>
      </w:r>
      <w:r w:rsidRPr="00F670CF">
        <w:rPr>
          <w:rFonts w:ascii="Times New Roman" w:hAnsi="Times New Roman" w:cs="Times New Roman"/>
          <w:sz w:val="24"/>
          <w:szCs w:val="24"/>
        </w:rPr>
        <w:t xml:space="preserve"> Trend </w:t>
      </w:r>
      <w:r w:rsidR="00C96FE1" w:rsidRPr="00F670CF">
        <w:rPr>
          <w:rFonts w:ascii="Times New Roman" w:hAnsi="Times New Roman" w:cs="Times New Roman"/>
          <w:sz w:val="24"/>
          <w:szCs w:val="24"/>
        </w:rPr>
        <w:t>anzuschließen</w:t>
      </w:r>
      <w:r w:rsidRPr="00F670CF">
        <w:rPr>
          <w:rFonts w:ascii="Times New Roman" w:hAnsi="Times New Roman" w:cs="Times New Roman"/>
          <w:sz w:val="24"/>
          <w:szCs w:val="24"/>
        </w:rPr>
        <w:t xml:space="preserve"> und sich auf dem Mark</w:t>
      </w:r>
      <w:r w:rsidR="00C96FE1" w:rsidRPr="00F670CF">
        <w:rPr>
          <w:rFonts w:ascii="Times New Roman" w:hAnsi="Times New Roman" w:cs="Times New Roman"/>
          <w:sz w:val="24"/>
          <w:szCs w:val="24"/>
        </w:rPr>
        <w:t>t</w:t>
      </w:r>
      <w:r w:rsidRPr="00F670CF">
        <w:rPr>
          <w:rFonts w:ascii="Times New Roman" w:hAnsi="Times New Roman" w:cs="Times New Roman"/>
          <w:sz w:val="24"/>
          <w:szCs w:val="24"/>
        </w:rPr>
        <w:t xml:space="preserve"> zu etablieren.</w:t>
      </w:r>
      <w:r w:rsidR="00C96FE1" w:rsidRPr="00F670CF">
        <w:rPr>
          <w:rFonts w:ascii="Times New Roman" w:hAnsi="Times New Roman" w:cs="Times New Roman"/>
          <w:sz w:val="24"/>
          <w:szCs w:val="24"/>
        </w:rPr>
        <w:t xml:space="preserve"> </w:t>
      </w:r>
      <w:r w:rsidR="006E4887" w:rsidRPr="00F670CF">
        <w:rPr>
          <w:rFonts w:ascii="Times New Roman" w:hAnsi="Times New Roman" w:cs="Times New Roman"/>
          <w:sz w:val="24"/>
          <w:szCs w:val="24"/>
        </w:rPr>
        <w:t>So soll die</w:t>
      </w:r>
      <w:r w:rsidR="00C96FE1" w:rsidRPr="00F670CF">
        <w:rPr>
          <w:rFonts w:ascii="Times New Roman" w:hAnsi="Times New Roman" w:cs="Times New Roman"/>
          <w:sz w:val="24"/>
          <w:szCs w:val="24"/>
        </w:rPr>
        <w:t xml:space="preserve"> Anzahl der Nutzer vo</w:t>
      </w:r>
      <w:r w:rsidR="006E4887" w:rsidRPr="00F670CF">
        <w:rPr>
          <w:rFonts w:ascii="Times New Roman" w:hAnsi="Times New Roman" w:cs="Times New Roman"/>
          <w:sz w:val="24"/>
          <w:szCs w:val="24"/>
        </w:rPr>
        <w:t xml:space="preserve">n Virtual-Reality Systemen </w:t>
      </w:r>
      <w:r w:rsidR="00C96FE1" w:rsidRPr="00F670CF">
        <w:rPr>
          <w:rFonts w:ascii="Times New Roman" w:hAnsi="Times New Roman" w:cs="Times New Roman"/>
          <w:sz w:val="24"/>
          <w:szCs w:val="24"/>
        </w:rPr>
        <w:t>bis zum Jahr 2020 auf 24,4 Millionen Nutzer weltweit ansteigen und bietet somit ein großes Potential für Hardware- und Softwarehersteller.</w:t>
      </w:r>
      <w:r w:rsidR="00C96FE1" w:rsidRPr="00F670CF">
        <w:rPr>
          <w:rStyle w:val="Funotenzeichen"/>
          <w:rFonts w:ascii="Times New Roman" w:hAnsi="Times New Roman" w:cs="Times New Roman"/>
          <w:sz w:val="24"/>
          <w:szCs w:val="24"/>
        </w:rPr>
        <w:footnoteReference w:id="4"/>
      </w:r>
      <w:r w:rsidR="00C96FE1" w:rsidRPr="00F670CF">
        <w:rPr>
          <w:rFonts w:ascii="Times New Roman" w:hAnsi="Times New Roman" w:cs="Times New Roman"/>
          <w:sz w:val="24"/>
          <w:szCs w:val="24"/>
        </w:rPr>
        <w:t xml:space="preserve"> </w:t>
      </w:r>
      <w:r w:rsidR="00FE4358" w:rsidRPr="00F670CF">
        <w:rPr>
          <w:rFonts w:ascii="Times New Roman" w:hAnsi="Times New Roman" w:cs="Times New Roman"/>
          <w:sz w:val="24"/>
          <w:szCs w:val="24"/>
        </w:rPr>
        <w:t xml:space="preserve">Bei der Bekanntheit der VR-Systeme lässt sich zwischen </w:t>
      </w:r>
      <w:r w:rsidR="00DF653F" w:rsidRPr="00F670CF">
        <w:rPr>
          <w:rFonts w:ascii="Times New Roman" w:hAnsi="Times New Roman" w:cs="Times New Roman"/>
          <w:sz w:val="24"/>
          <w:szCs w:val="24"/>
        </w:rPr>
        <w:t>Smartphone-VR-Brillen und High-End-VR-Brillen</w:t>
      </w:r>
      <w:r w:rsidR="00FE4358" w:rsidRPr="00F670CF">
        <w:rPr>
          <w:rFonts w:ascii="Times New Roman" w:hAnsi="Times New Roman" w:cs="Times New Roman"/>
          <w:sz w:val="24"/>
          <w:szCs w:val="24"/>
        </w:rPr>
        <w:t xml:space="preserve"> unterscheiden</w:t>
      </w:r>
      <w:r w:rsidR="00DF653F" w:rsidRPr="00F670CF">
        <w:rPr>
          <w:rFonts w:ascii="Times New Roman" w:hAnsi="Times New Roman" w:cs="Times New Roman"/>
          <w:sz w:val="24"/>
          <w:szCs w:val="24"/>
        </w:rPr>
        <w:t xml:space="preserve">. </w:t>
      </w:r>
      <w:r w:rsidR="00541709" w:rsidRPr="00F670CF">
        <w:rPr>
          <w:rFonts w:ascii="Times New Roman" w:hAnsi="Times New Roman" w:cs="Times New Roman"/>
          <w:sz w:val="24"/>
          <w:szCs w:val="24"/>
        </w:rPr>
        <w:t xml:space="preserve">Bei den </w:t>
      </w:r>
      <w:r w:rsidR="00DF653F" w:rsidRPr="00F670CF">
        <w:rPr>
          <w:rFonts w:ascii="Times New Roman" w:hAnsi="Times New Roman" w:cs="Times New Roman"/>
          <w:sz w:val="24"/>
          <w:szCs w:val="24"/>
        </w:rPr>
        <w:t xml:space="preserve">Smartphone-Systemen zählen die Versionen </w:t>
      </w:r>
      <w:r w:rsidR="0072141C" w:rsidRPr="0072141C">
        <w:rPr>
          <w:rFonts w:ascii="Times New Roman" w:hAnsi="Times New Roman" w:cs="Times New Roman"/>
          <w:i/>
          <w:sz w:val="24"/>
          <w:szCs w:val="24"/>
        </w:rPr>
        <w:t xml:space="preserve">Samsung Gear VR </w:t>
      </w:r>
      <w:r w:rsidR="00DF653F" w:rsidRPr="00F670CF">
        <w:rPr>
          <w:rFonts w:ascii="Times New Roman" w:hAnsi="Times New Roman" w:cs="Times New Roman"/>
          <w:sz w:val="24"/>
          <w:szCs w:val="24"/>
        </w:rPr>
        <w:t xml:space="preserve">und </w:t>
      </w:r>
      <w:r w:rsidR="0072141C" w:rsidRPr="0072141C">
        <w:rPr>
          <w:rFonts w:ascii="Times New Roman" w:hAnsi="Times New Roman" w:cs="Times New Roman"/>
          <w:i/>
          <w:sz w:val="24"/>
          <w:szCs w:val="24"/>
        </w:rPr>
        <w:t xml:space="preserve">Google Cardboard </w:t>
      </w:r>
      <w:r w:rsidR="00DF653F" w:rsidRPr="00F670CF">
        <w:rPr>
          <w:rFonts w:ascii="Times New Roman" w:hAnsi="Times New Roman" w:cs="Times New Roman"/>
          <w:sz w:val="24"/>
          <w:szCs w:val="24"/>
        </w:rPr>
        <w:t xml:space="preserve">zu den beliebtesten. Im Bereich der High-End-VR-Systeme haben sich die VR-Brillen der </w:t>
      </w:r>
      <w:r w:rsidR="0072141C" w:rsidRPr="0072141C">
        <w:rPr>
          <w:rFonts w:ascii="Times New Roman" w:hAnsi="Times New Roman" w:cs="Times New Roman"/>
          <w:i/>
          <w:sz w:val="24"/>
          <w:szCs w:val="24"/>
        </w:rPr>
        <w:t>Sony Playstation VR</w:t>
      </w:r>
      <w:r w:rsidR="00DF653F" w:rsidRPr="00F670CF">
        <w:rPr>
          <w:rFonts w:ascii="Times New Roman" w:hAnsi="Times New Roman" w:cs="Times New Roman"/>
          <w:sz w:val="24"/>
          <w:szCs w:val="24"/>
        </w:rPr>
        <w:t xml:space="preserve">, </w:t>
      </w:r>
      <w:r w:rsidR="0072141C" w:rsidRPr="0072141C">
        <w:rPr>
          <w:rFonts w:ascii="Times New Roman" w:hAnsi="Times New Roman" w:cs="Times New Roman"/>
          <w:i/>
          <w:sz w:val="24"/>
          <w:szCs w:val="24"/>
        </w:rPr>
        <w:t>Oculus Rift</w:t>
      </w:r>
      <w:r w:rsidR="00541709" w:rsidRPr="00F670CF">
        <w:rPr>
          <w:rFonts w:ascii="Times New Roman" w:hAnsi="Times New Roman" w:cs="Times New Roman"/>
          <w:sz w:val="24"/>
          <w:szCs w:val="24"/>
        </w:rPr>
        <w:t xml:space="preserve"> und der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00541709" w:rsidRPr="00F670CF">
        <w:rPr>
          <w:rFonts w:ascii="Times New Roman" w:hAnsi="Times New Roman" w:cs="Times New Roman"/>
          <w:sz w:val="24"/>
          <w:szCs w:val="24"/>
        </w:rPr>
        <w:t xml:space="preserve"> als Markt</w:t>
      </w:r>
      <w:r w:rsidR="00DF653F" w:rsidRPr="00F670CF">
        <w:rPr>
          <w:rFonts w:ascii="Times New Roman" w:hAnsi="Times New Roman" w:cs="Times New Roman"/>
          <w:sz w:val="24"/>
          <w:szCs w:val="24"/>
        </w:rPr>
        <w:t>führer etabliert.</w:t>
      </w:r>
      <w:r w:rsidR="00FE4358" w:rsidRPr="00F670CF">
        <w:rPr>
          <w:rFonts w:ascii="Times New Roman" w:hAnsi="Times New Roman" w:cs="Times New Roman"/>
          <w:sz w:val="24"/>
          <w:szCs w:val="24"/>
        </w:rPr>
        <w:t xml:space="preserve"> </w:t>
      </w:r>
      <w:r w:rsidR="00FE0E31" w:rsidRPr="00F670CF">
        <w:rPr>
          <w:rStyle w:val="Funotenzeichen"/>
          <w:rFonts w:ascii="Times New Roman" w:hAnsi="Times New Roman" w:cs="Times New Roman"/>
          <w:sz w:val="24"/>
          <w:szCs w:val="24"/>
        </w:rPr>
        <w:footnoteReference w:id="5"/>
      </w:r>
    </w:p>
    <w:p w14:paraId="3FEA0ADC" w14:textId="053ADBE5" w:rsidR="00DC7A7D" w:rsidRDefault="00DC7A7D">
      <w:pPr>
        <w:rPr>
          <w:rFonts w:ascii="Times New Roman" w:hAnsi="Times New Roman" w:cs="Times New Roman"/>
          <w:sz w:val="24"/>
          <w:szCs w:val="24"/>
        </w:rPr>
      </w:pPr>
      <w:r>
        <w:rPr>
          <w:rFonts w:ascii="Times New Roman" w:hAnsi="Times New Roman" w:cs="Times New Roman"/>
          <w:sz w:val="24"/>
          <w:szCs w:val="24"/>
        </w:rPr>
        <w:br w:type="page"/>
      </w:r>
    </w:p>
    <w:p w14:paraId="3E12A4AD" w14:textId="1E7C74E2" w:rsidR="00DC7A7D" w:rsidRDefault="00DC7A7D" w:rsidP="000A237F">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6160" behindDoc="0" locked="0" layoutInCell="1" allowOverlap="1" wp14:anchorId="279CCFCE" wp14:editId="70B98BAC">
                <wp:simplePos x="0" y="0"/>
                <wp:positionH relativeFrom="column">
                  <wp:posOffset>635</wp:posOffset>
                </wp:positionH>
                <wp:positionV relativeFrom="paragraph">
                  <wp:posOffset>6180455</wp:posOffset>
                </wp:positionV>
                <wp:extent cx="5613400" cy="635"/>
                <wp:effectExtent l="0" t="0" r="0" b="0"/>
                <wp:wrapTopAndBottom/>
                <wp:docPr id="1" name="Textfeld 1"/>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30A3FF0D" w14:textId="1BA8D2FC" w:rsidR="00DC7A7D" w:rsidRPr="00DC7A7D" w:rsidRDefault="00DC7A7D" w:rsidP="00DC7A7D">
                            <w:pPr>
                              <w:pStyle w:val="Beschriftung"/>
                              <w:rPr>
                                <w:rFonts w:ascii="Times New Roman" w:hAnsi="Times New Roman" w:cs="Times New Roman"/>
                                <w:noProof/>
                                <w:sz w:val="24"/>
                                <w:szCs w:val="24"/>
                              </w:rPr>
                            </w:pPr>
                            <w:r w:rsidRPr="00DC7A7D">
                              <w:rPr>
                                <w:rFonts w:ascii="Times New Roman" w:hAnsi="Times New Roman" w:cs="Times New Roman"/>
                              </w:rPr>
                              <w:t xml:space="preserve">Abbildung </w:t>
                            </w:r>
                            <w:r w:rsidRPr="00DC7A7D">
                              <w:rPr>
                                <w:rFonts w:ascii="Times New Roman" w:hAnsi="Times New Roman" w:cs="Times New Roman"/>
                              </w:rPr>
                              <w:fldChar w:fldCharType="begin"/>
                            </w:r>
                            <w:r w:rsidRPr="00DC7A7D">
                              <w:rPr>
                                <w:rFonts w:ascii="Times New Roman" w:hAnsi="Times New Roman" w:cs="Times New Roman"/>
                              </w:rPr>
                              <w:instrText xml:space="preserve"> SEQ Abbildung \* ARABIC </w:instrText>
                            </w:r>
                            <w:r w:rsidRPr="00DC7A7D">
                              <w:rPr>
                                <w:rFonts w:ascii="Times New Roman" w:hAnsi="Times New Roman" w:cs="Times New Roman"/>
                              </w:rPr>
                              <w:fldChar w:fldCharType="separate"/>
                            </w:r>
                            <w:r w:rsidR="008A6A9D">
                              <w:rPr>
                                <w:rFonts w:ascii="Times New Roman" w:hAnsi="Times New Roman" w:cs="Times New Roman"/>
                                <w:noProof/>
                              </w:rPr>
                              <w:t>1</w:t>
                            </w:r>
                            <w:r w:rsidRPr="00DC7A7D">
                              <w:rPr>
                                <w:rFonts w:ascii="Times New Roman" w:hAnsi="Times New Roman" w:cs="Times New Roman"/>
                              </w:rPr>
                              <w:fldChar w:fldCharType="end"/>
                            </w:r>
                            <w:r w:rsidRPr="00DC7A7D">
                              <w:rPr>
                                <w:rFonts w:ascii="Times New Roman" w:hAnsi="Times New Roman" w:cs="Times New Roman"/>
                              </w:rPr>
                              <w:t>: https://de.statista.com/statistik/daten/studie/685856/umfrage/umfrage-zur-bekanntheit-von-ausgewaehlten-vr-brillen-unter-gamern-in-deutschland/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9CCFCE" id="_x0000_t202" coordsize="21600,21600" o:spt="202" path="m,l,21600r21600,l21600,xe">
                <v:stroke joinstyle="miter"/>
                <v:path gradientshapeok="t" o:connecttype="rect"/>
              </v:shapetype>
              <v:shape id="Textfeld 1" o:spid="_x0000_s1026" type="#_x0000_t202" style="position:absolute;left:0;text-align:left;margin-left:.05pt;margin-top:486.65pt;width:442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" stroked="f">
                <v:textbox style="mso-fit-shape-to-text:t" inset="0,0,0,0">
                  <w:txbxContent>
                    <w:p w14:paraId="30A3FF0D" w14:textId="1BA8D2FC" w:rsidR="00DC7A7D" w:rsidRPr="00DC7A7D" w:rsidRDefault="00DC7A7D" w:rsidP="00DC7A7D">
                      <w:pPr>
                        <w:pStyle w:val="Beschriftung"/>
                        <w:rPr>
                          <w:rFonts w:ascii="Times New Roman" w:hAnsi="Times New Roman" w:cs="Times New Roman"/>
                          <w:noProof/>
                          <w:sz w:val="24"/>
                          <w:szCs w:val="24"/>
                        </w:rPr>
                      </w:pPr>
                      <w:r w:rsidRPr="00DC7A7D">
                        <w:rPr>
                          <w:rFonts w:ascii="Times New Roman" w:hAnsi="Times New Roman" w:cs="Times New Roman"/>
                        </w:rPr>
                        <w:t xml:space="preserve">Abbildung </w:t>
                      </w:r>
                      <w:r w:rsidRPr="00DC7A7D">
                        <w:rPr>
                          <w:rFonts w:ascii="Times New Roman" w:hAnsi="Times New Roman" w:cs="Times New Roman"/>
                        </w:rPr>
                        <w:fldChar w:fldCharType="begin"/>
                      </w:r>
                      <w:r w:rsidRPr="00DC7A7D">
                        <w:rPr>
                          <w:rFonts w:ascii="Times New Roman" w:hAnsi="Times New Roman" w:cs="Times New Roman"/>
                        </w:rPr>
                        <w:instrText xml:space="preserve"> SEQ Abbildung \* ARABIC </w:instrText>
                      </w:r>
                      <w:r w:rsidRPr="00DC7A7D">
                        <w:rPr>
                          <w:rFonts w:ascii="Times New Roman" w:hAnsi="Times New Roman" w:cs="Times New Roman"/>
                        </w:rPr>
                        <w:fldChar w:fldCharType="separate"/>
                      </w:r>
                      <w:r w:rsidR="008A6A9D">
                        <w:rPr>
                          <w:rFonts w:ascii="Times New Roman" w:hAnsi="Times New Roman" w:cs="Times New Roman"/>
                          <w:noProof/>
                        </w:rPr>
                        <w:t>1</w:t>
                      </w:r>
                      <w:r w:rsidRPr="00DC7A7D">
                        <w:rPr>
                          <w:rFonts w:ascii="Times New Roman" w:hAnsi="Times New Roman" w:cs="Times New Roman"/>
                        </w:rPr>
                        <w:fldChar w:fldCharType="end"/>
                      </w:r>
                      <w:r w:rsidRPr="00DC7A7D">
                        <w:rPr>
                          <w:rFonts w:ascii="Times New Roman" w:hAnsi="Times New Roman" w:cs="Times New Roman"/>
                        </w:rPr>
                        <w:t>: https://de.statista.com/statistik/daten/studie/685856/umfrage/umfrage-zur-bekanntheit-von-ausgewaehlten-vr-brillen-unter-gamern-in-deutschland/</w:t>
                      </w:r>
                    </w:p>
                  </w:txbxContent>
                </v:textbox>
                <w10:wrap type="topAndBottom"/>
              </v:shape>
            </w:pict>
          </mc:Fallback>
        </mc:AlternateContent>
      </w:r>
      <w:r w:rsidRPr="00F670CF">
        <w:rPr>
          <w:rFonts w:ascii="Times New Roman" w:hAnsi="Times New Roman" w:cs="Times New Roman"/>
          <w:noProof/>
          <w:sz w:val="24"/>
          <w:szCs w:val="24"/>
          <w:lang w:eastAsia="de-DE"/>
        </w:rPr>
        <w:drawing>
          <wp:anchor distT="0" distB="0" distL="114300" distR="114300" simplePos="0" relativeHeight="251674112" behindDoc="1" locked="0" layoutInCell="1" allowOverlap="1" wp14:anchorId="0501225C" wp14:editId="66E8456D">
            <wp:simplePos x="0" y="0"/>
            <wp:positionH relativeFrom="margin">
              <wp:posOffset>635</wp:posOffset>
            </wp:positionH>
            <wp:positionV relativeFrom="paragraph">
              <wp:posOffset>389255</wp:posOffset>
            </wp:positionV>
            <wp:extent cx="5613400" cy="5734050"/>
            <wp:effectExtent l="0" t="0" r="6350" b="0"/>
            <wp:wrapTopAndBottom/>
            <wp:docPr id="28" name="Grafik 28" descr="C:\Users\Gast_\AppData\Local\Microsoft\Windows\INetCache\Content.Word\statistic_id685856_umfrage-zur-bekanntheit-von-ausgewaehlten-vr-brillen-unter-gamern-in-deutschland-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_\AppData\Local\Microsoft\Windows\INetCache\Content.Word\statistic_id685856_umfrage-zur-bekanntheit-von-ausgewaehlten-vr-brillen-unter-gamern-in-deutschland-201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3400" cy="573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550FA1" w14:textId="1EA593B2" w:rsidR="00DC7A7D" w:rsidRDefault="00DC7A7D">
      <w:pPr>
        <w:rPr>
          <w:rFonts w:ascii="Times New Roman" w:hAnsi="Times New Roman" w:cs="Times New Roman"/>
          <w:sz w:val="24"/>
          <w:szCs w:val="24"/>
        </w:rPr>
      </w:pPr>
      <w:r>
        <w:rPr>
          <w:rFonts w:ascii="Times New Roman" w:hAnsi="Times New Roman" w:cs="Times New Roman"/>
          <w:sz w:val="24"/>
          <w:szCs w:val="24"/>
        </w:rPr>
        <w:br w:type="page"/>
      </w:r>
    </w:p>
    <w:p w14:paraId="12C940B6" w14:textId="77777777" w:rsidR="00B55EEB" w:rsidRPr="00A16BF7" w:rsidRDefault="1C140F3E" w:rsidP="00A16BF7">
      <w:pPr>
        <w:pStyle w:val="berschrift2"/>
        <w:rPr>
          <w:rFonts w:cs="Times New Roman"/>
          <w:sz w:val="28"/>
        </w:rPr>
      </w:pPr>
      <w:bookmarkStart w:id="41" w:name="_Hardware"/>
      <w:bookmarkStart w:id="42" w:name="_Toc493682118"/>
      <w:bookmarkStart w:id="43" w:name="_Toc493693686"/>
      <w:bookmarkStart w:id="44" w:name="_Toc493696944"/>
      <w:bookmarkStart w:id="45" w:name="_Toc493699918"/>
      <w:bookmarkStart w:id="46" w:name="_Toc493701860"/>
      <w:bookmarkStart w:id="47" w:name="_Toc494055307"/>
      <w:bookmarkEnd w:id="41"/>
      <w:r w:rsidRPr="00A16BF7">
        <w:rPr>
          <w:rFonts w:cs="Times New Roman"/>
          <w:sz w:val="28"/>
        </w:rPr>
        <w:lastRenderedPageBreak/>
        <w:t>Hardware</w:t>
      </w:r>
      <w:bookmarkEnd w:id="42"/>
      <w:bookmarkEnd w:id="43"/>
      <w:bookmarkEnd w:id="44"/>
      <w:bookmarkEnd w:id="45"/>
      <w:bookmarkEnd w:id="46"/>
      <w:bookmarkEnd w:id="47"/>
    </w:p>
    <w:p w14:paraId="4DC43CF7" w14:textId="77777777" w:rsidR="00711600" w:rsidRPr="00F670CF" w:rsidRDefault="00711600" w:rsidP="000A237F">
      <w:pPr>
        <w:jc w:val="both"/>
        <w:rPr>
          <w:rFonts w:ascii="Times New Roman" w:hAnsi="Times New Roman" w:cs="Times New Roman"/>
          <w:sz w:val="24"/>
          <w:szCs w:val="24"/>
        </w:rPr>
      </w:pPr>
    </w:p>
    <w:p w14:paraId="7C63A811" w14:textId="7E22FF89" w:rsidR="00DF035B" w:rsidRPr="00F670CF" w:rsidRDefault="00DF035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„The screen is a window through which one sees a virtual world. The challenge is to make that world look real, act real, sound real, feel real.“ </w:t>
      </w:r>
      <w:r w:rsidR="00711600" w:rsidRPr="27E755B7">
        <w:fldChar w:fldCharType="begin"/>
      </w:r>
      <w:r w:rsidR="00446797" w:rsidRPr="00F670CF">
        <w:rPr>
          <w:rFonts w:ascii="Times New Roman" w:hAnsi="Times New Roman" w:cs="Times New Roman"/>
          <w:sz w:val="24"/>
          <w:szCs w:val="24"/>
        </w:rPr>
        <w:instrText>ADDIN CITAVI.PLACEHOLDER cf56906f-4a00-48e8-93ce-b2e0d7b02e73 PFBsYWNlaG9sZGVyPg0KICA8QWRkSW5WZXJzaW9uPjUuNi4wLjI8L0FkZEluVmVyc2lvbj4NCiAgPElkPmNmNTY5MDZmLTRhMDAtNDhlOC05M2NlLWIyZTBkN2IwMmU3MzwvSWQ+DQogIDxFbnRyaWVzPg0KICAgIDxFbnRyeT4NCiAgICAgIDxJZD5iNmQyODJiOS1hZDg4LTRlNjItYmE3OS1mMmEyYjMwZjQyNTk8L0lkPg0KICAgICAgPFJlZmVyZW5jZUlkPjY0YjMyY2NhLTc2OWUtNGEwMy1hMWY3LWNkZmU1YzZkOWZjZT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1dGhlcmxhbmQsIDE5NjUpPC9UZXh0Pg0KICAgIDwvVGV4dFVuaXQ+DQogIDwvVGV4dFVuaXRzPg0KPC9QbGFjZWhvbGRlcj4=</w:instrText>
      </w:r>
      <w:r w:rsidR="00711600" w:rsidRPr="27E755B7">
        <w:rPr>
          <w:rFonts w:ascii="Times New Roman" w:hAnsi="Times New Roman" w:cs="Times New Roman"/>
          <w:sz w:val="24"/>
          <w:szCs w:val="24"/>
        </w:rPr>
        <w:fldChar w:fldCharType="separate"/>
      </w:r>
      <w:bookmarkStart w:id="48" w:name="_CTVP001cf56906f4a0048e893ceb2e0d7b02e73"/>
      <w:r w:rsidR="00446797" w:rsidRPr="00F670CF">
        <w:rPr>
          <w:rFonts w:ascii="Times New Roman" w:hAnsi="Times New Roman" w:cs="Times New Roman"/>
          <w:sz w:val="24"/>
          <w:szCs w:val="24"/>
        </w:rPr>
        <w:t>(Sutherland, 1965)</w:t>
      </w:r>
      <w:bookmarkEnd w:id="48"/>
      <w:r w:rsidR="00711600" w:rsidRPr="27E755B7">
        <w:fldChar w:fldCharType="end"/>
      </w:r>
    </w:p>
    <w:p w14:paraId="16339A4D" w14:textId="5CCD99BC" w:rsidR="008372FD" w:rsidRPr="00F670CF" w:rsidRDefault="00A25BF6"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Hardware hat das Ziel, dem Anwender das Eintauchen in eine virtuelle Realität zu ermöglichen und ihn diese Realität mit einem hohen </w:t>
      </w:r>
      <w:r w:rsidR="00B85BA8" w:rsidRPr="00F670CF">
        <w:rPr>
          <w:rFonts w:ascii="Times New Roman" w:hAnsi="Times New Roman" w:cs="Times New Roman"/>
          <w:sz w:val="24"/>
          <w:szCs w:val="24"/>
        </w:rPr>
        <w:t>Grad</w:t>
      </w:r>
      <w:r w:rsidRPr="00F670CF">
        <w:rPr>
          <w:rFonts w:ascii="Times New Roman" w:hAnsi="Times New Roman" w:cs="Times New Roman"/>
          <w:sz w:val="24"/>
          <w:szCs w:val="24"/>
        </w:rPr>
        <w:t xml:space="preserve"> der Immersion erfahren zu lassen, so dass er sich präsent in der virtuellen Welt fühlt und sich wie in der realen Welt verhält. </w:t>
      </w:r>
      <w:r w:rsidR="008372FD" w:rsidRPr="27E755B7">
        <w:fldChar w:fldCharType="begin"/>
      </w:r>
      <w:r w:rsidR="00446797" w:rsidRPr="00F670CF">
        <w:rPr>
          <w:rFonts w:ascii="Times New Roman" w:hAnsi="Times New Roman" w:cs="Times New Roman"/>
          <w:sz w:val="24"/>
          <w:szCs w:val="24"/>
        </w:rPr>
        <w:instrText>ADDIN CITAVI.PLACEHOLDER b66e2c88-ffd1-4caa-b73e-37ac4c865e8d PFBsYWNlaG9sZGVyPg0KICA8QWRkSW5WZXJzaW9uPjUuNi4wLjI8L0FkZEluVmVyc2lvbj4NCiAgPElkPmI2NmUyYzg4LWZmZDEtNGNhYS1iNzNlLTM3YWM0Yzg2NWU4ZDwvSWQ+DQogIDxFbnRyaWVzPg0KICAgIDxFbnRyeT4NCiAgICAgIDxJZD5hYjA0ZjgzMi0yYzc4LTRlZTMtYjhiYy0zYzQyYTVmYjM0ODM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8372FD" w:rsidRPr="27E755B7">
        <w:rPr>
          <w:rFonts w:ascii="Times New Roman" w:hAnsi="Times New Roman" w:cs="Times New Roman"/>
          <w:sz w:val="24"/>
          <w:szCs w:val="24"/>
        </w:rPr>
        <w:fldChar w:fldCharType="separate"/>
      </w:r>
      <w:bookmarkStart w:id="49" w:name="_CTVP001b66e2c88ffd14caab73e37ac4c865e8d"/>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Dörner</w:t>
      </w:r>
      <w:r w:rsidR="00446797" w:rsidRPr="00F670CF">
        <w:rPr>
          <w:rFonts w:ascii="Times New Roman" w:hAnsi="Times New Roman" w:cs="Times New Roman"/>
          <w:i/>
          <w:iCs/>
          <w:sz w:val="24"/>
          <w:szCs w:val="24"/>
        </w:rPr>
        <w:t xml:space="preserve"> et al.</w:t>
      </w:r>
      <w:r w:rsidR="00446797" w:rsidRPr="00F670CF">
        <w:rPr>
          <w:rFonts w:ascii="Times New Roman" w:hAnsi="Times New Roman" w:cs="Times New Roman"/>
          <w:sz w:val="24"/>
          <w:szCs w:val="24"/>
        </w:rPr>
        <w:t>, 2013</w:t>
      </w:r>
      <w:r w:rsidR="00ED28F9">
        <w:rPr>
          <w:rFonts w:ascii="Times New Roman" w:hAnsi="Times New Roman" w:cs="Times New Roman"/>
          <w:sz w:val="24"/>
          <w:szCs w:val="24"/>
        </w:rPr>
        <w:t>, S. 129</w:t>
      </w:r>
      <w:r w:rsidR="00446797" w:rsidRPr="00F670CF">
        <w:rPr>
          <w:rFonts w:ascii="Times New Roman" w:hAnsi="Times New Roman" w:cs="Times New Roman"/>
          <w:sz w:val="24"/>
          <w:szCs w:val="24"/>
        </w:rPr>
        <w:t>)</w:t>
      </w:r>
      <w:bookmarkEnd w:id="49"/>
      <w:r w:rsidR="008372FD" w:rsidRPr="27E755B7">
        <w:fldChar w:fldCharType="end"/>
      </w:r>
    </w:p>
    <w:p w14:paraId="54B334D8" w14:textId="66002330" w:rsidR="009165C0"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Der Kern eines </w:t>
      </w:r>
      <w:r w:rsidR="0072141C">
        <w:rPr>
          <w:rFonts w:ascii="Times New Roman" w:hAnsi="Times New Roman" w:cs="Times New Roman"/>
          <w:sz w:val="24"/>
          <w:szCs w:val="24"/>
        </w:rPr>
        <w:t>VR-Systems ist das Head-Mounted-</w:t>
      </w:r>
      <w:r w:rsidRPr="00F670CF">
        <w:rPr>
          <w:rFonts w:ascii="Times New Roman" w:hAnsi="Times New Roman" w:cs="Times New Roman"/>
          <w:sz w:val="24"/>
          <w:szCs w:val="24"/>
        </w:rPr>
        <w:t xml:space="preserve">Display (HMD), welches der Anwender auf dem Kopf trägt, um sich die visuelle Ausgabe der Anwendung vor den Augen darstellen zu lassen. </w:t>
      </w:r>
    </w:p>
    <w:p w14:paraId="55C9BE62" w14:textId="710B9FBA" w:rsidR="00F14A45" w:rsidRPr="00F670CF" w:rsidRDefault="002E7C91"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Da</w:t>
      </w:r>
      <w:r w:rsidR="00E4390C" w:rsidRPr="00F670CF">
        <w:rPr>
          <w:rFonts w:ascii="Times New Roman" w:hAnsi="Times New Roman" w:cs="Times New Roman"/>
          <w:sz w:val="24"/>
          <w:szCs w:val="24"/>
        </w:rPr>
        <w:t xml:space="preserve"> </w:t>
      </w:r>
      <w:r w:rsidRPr="00F670CF">
        <w:rPr>
          <w:rFonts w:ascii="Times New Roman" w:hAnsi="Times New Roman" w:cs="Times New Roman"/>
          <w:sz w:val="24"/>
          <w:szCs w:val="24"/>
        </w:rPr>
        <w:t>sich die</w:t>
      </w:r>
      <w:r w:rsidR="1DA203C1" w:rsidRPr="00F670CF">
        <w:rPr>
          <w:rFonts w:ascii="Times New Roman" w:hAnsi="Times New Roman" w:cs="Times New Roman"/>
          <w:sz w:val="24"/>
          <w:szCs w:val="24"/>
        </w:rPr>
        <w:t xml:space="preserve"> </w:t>
      </w:r>
      <w:r w:rsidRPr="00F670CF">
        <w:rPr>
          <w:rFonts w:ascii="Times New Roman" w:hAnsi="Times New Roman" w:cs="Times New Roman"/>
          <w:sz w:val="24"/>
          <w:szCs w:val="24"/>
        </w:rPr>
        <w:t>Arten der virtuellen Realität in</w:t>
      </w:r>
      <w:r w:rsidR="1DA203C1" w:rsidRPr="00F670CF">
        <w:rPr>
          <w:rFonts w:ascii="Times New Roman" w:hAnsi="Times New Roman" w:cs="Times New Roman"/>
          <w:sz w:val="24"/>
          <w:szCs w:val="24"/>
        </w:rPr>
        <w:t xml:space="preserve"> „Virtual Reality“, „Augmented Reality“ und „Mixed Reality“</w:t>
      </w:r>
      <w:r w:rsidRPr="00F670CF">
        <w:rPr>
          <w:rFonts w:ascii="Times New Roman" w:hAnsi="Times New Roman" w:cs="Times New Roman"/>
          <w:sz w:val="24"/>
          <w:szCs w:val="24"/>
        </w:rPr>
        <w:t xml:space="preserve"> </w:t>
      </w:r>
      <w:r w:rsidR="00CC1D09" w:rsidRPr="00F670CF">
        <w:rPr>
          <w:rFonts w:ascii="Times New Roman" w:hAnsi="Times New Roman" w:cs="Times New Roman"/>
          <w:sz w:val="24"/>
          <w:szCs w:val="24"/>
        </w:rPr>
        <w:t>unterteilen</w:t>
      </w:r>
      <w:r w:rsidRPr="00F670CF">
        <w:rPr>
          <w:rFonts w:ascii="Times New Roman" w:hAnsi="Times New Roman" w:cs="Times New Roman"/>
          <w:sz w:val="24"/>
          <w:szCs w:val="24"/>
        </w:rPr>
        <w:t xml:space="preserve"> </w:t>
      </w:r>
      <w:r w:rsidR="00E62C7F" w:rsidRPr="00F670CF">
        <w:rPr>
          <w:rFonts w:ascii="Times New Roman" w:hAnsi="Times New Roman" w:cs="Times New Roman"/>
          <w:sz w:val="24"/>
          <w:szCs w:val="24"/>
        </w:rPr>
        <w:t>lassen,</w:t>
      </w:r>
      <w:r w:rsidRPr="00F670CF">
        <w:rPr>
          <w:rFonts w:ascii="Times New Roman" w:hAnsi="Times New Roman" w:cs="Times New Roman"/>
          <w:sz w:val="24"/>
          <w:szCs w:val="24"/>
        </w:rPr>
        <w:t xml:space="preserve"> </w:t>
      </w:r>
      <w:r w:rsidR="00853EB6" w:rsidRPr="00F670CF">
        <w:rPr>
          <w:rFonts w:ascii="Times New Roman" w:hAnsi="Times New Roman" w:cs="Times New Roman"/>
          <w:sz w:val="24"/>
          <w:szCs w:val="24"/>
        </w:rPr>
        <w:t>kommen zur Realisierung versch</w:t>
      </w:r>
      <w:r w:rsidR="00E1752C" w:rsidRPr="00F670CF">
        <w:rPr>
          <w:rFonts w:ascii="Times New Roman" w:hAnsi="Times New Roman" w:cs="Times New Roman"/>
          <w:sz w:val="24"/>
          <w:szCs w:val="24"/>
        </w:rPr>
        <w:t xml:space="preserve">iedene Varianten des </w:t>
      </w:r>
      <w:r w:rsidR="00853EB6" w:rsidRPr="00F670CF">
        <w:rPr>
          <w:rFonts w:ascii="Times New Roman" w:hAnsi="Times New Roman" w:cs="Times New Roman"/>
          <w:sz w:val="24"/>
          <w:szCs w:val="24"/>
        </w:rPr>
        <w:t>HMDs zum Einsatz</w:t>
      </w:r>
      <w:r w:rsidR="1DA203C1" w:rsidRPr="00F670CF">
        <w:rPr>
          <w:rFonts w:ascii="Times New Roman" w:hAnsi="Times New Roman" w:cs="Times New Roman"/>
          <w:sz w:val="24"/>
          <w:szCs w:val="24"/>
        </w:rPr>
        <w:t xml:space="preserve">. So können die Systeme in </w:t>
      </w:r>
      <w:r w:rsidR="004F14A5" w:rsidRPr="00F670CF">
        <w:rPr>
          <w:rFonts w:ascii="Times New Roman" w:hAnsi="Times New Roman" w:cs="Times New Roman"/>
          <w:sz w:val="24"/>
          <w:szCs w:val="24"/>
        </w:rPr>
        <w:t>„</w:t>
      </w:r>
      <w:r w:rsidR="007062CB" w:rsidRPr="00F670CF">
        <w:rPr>
          <w:rFonts w:ascii="Times New Roman" w:hAnsi="Times New Roman" w:cs="Times New Roman"/>
          <w:sz w:val="24"/>
          <w:szCs w:val="24"/>
        </w:rPr>
        <w:t>Non-See-Through</w:t>
      </w:r>
      <w:r w:rsidR="00525B64" w:rsidRPr="00F670CF">
        <w:rPr>
          <w:rFonts w:ascii="Times New Roman" w:hAnsi="Times New Roman" w:cs="Times New Roman"/>
          <w:sz w:val="24"/>
          <w:szCs w:val="24"/>
        </w:rPr>
        <w:t>-“</w:t>
      </w:r>
      <w:r w:rsidR="007062CB" w:rsidRPr="00F670CF">
        <w:rPr>
          <w:rFonts w:ascii="Times New Roman" w:hAnsi="Times New Roman" w:cs="Times New Roman"/>
          <w:sz w:val="24"/>
          <w:szCs w:val="24"/>
        </w:rPr>
        <w:t xml:space="preserve"> </w:t>
      </w:r>
      <w:r w:rsidR="004F14A5" w:rsidRPr="00F670CF">
        <w:rPr>
          <w:rFonts w:ascii="Times New Roman" w:hAnsi="Times New Roman" w:cs="Times New Roman"/>
          <w:sz w:val="24"/>
          <w:szCs w:val="24"/>
        </w:rPr>
        <w:t>„</w:t>
      </w:r>
      <w:r w:rsidR="00525B64" w:rsidRPr="00F670CF">
        <w:rPr>
          <w:rFonts w:ascii="Times New Roman" w:hAnsi="Times New Roman" w:cs="Times New Roman"/>
          <w:sz w:val="24"/>
          <w:szCs w:val="24"/>
        </w:rPr>
        <w:t>Optical-See-Through-“</w:t>
      </w:r>
      <w:r w:rsidR="00E62C7F" w:rsidRPr="00F670CF">
        <w:rPr>
          <w:rFonts w:ascii="Times New Roman" w:hAnsi="Times New Roman" w:cs="Times New Roman"/>
          <w:sz w:val="24"/>
          <w:szCs w:val="24"/>
        </w:rPr>
        <w:t xml:space="preserve"> </w:t>
      </w:r>
      <w:r w:rsidR="00525B64" w:rsidRPr="00F670CF">
        <w:rPr>
          <w:rFonts w:ascii="Times New Roman" w:hAnsi="Times New Roman" w:cs="Times New Roman"/>
          <w:sz w:val="24"/>
          <w:szCs w:val="24"/>
        </w:rPr>
        <w:t xml:space="preserve">und </w:t>
      </w:r>
      <w:r w:rsidR="004F14A5" w:rsidRPr="00F670CF">
        <w:rPr>
          <w:rFonts w:ascii="Times New Roman" w:hAnsi="Times New Roman" w:cs="Times New Roman"/>
          <w:sz w:val="24"/>
          <w:szCs w:val="24"/>
        </w:rPr>
        <w:t>„</w:t>
      </w:r>
      <w:r w:rsidR="1DA203C1" w:rsidRPr="00F670CF">
        <w:rPr>
          <w:rFonts w:ascii="Times New Roman" w:hAnsi="Times New Roman" w:cs="Times New Roman"/>
          <w:sz w:val="24"/>
          <w:szCs w:val="24"/>
        </w:rPr>
        <w:t>Video-See-Through</w:t>
      </w:r>
      <w:r w:rsidR="00525B64" w:rsidRPr="00F670CF">
        <w:rPr>
          <w:rFonts w:ascii="Times New Roman" w:hAnsi="Times New Roman" w:cs="Times New Roman"/>
          <w:sz w:val="24"/>
          <w:szCs w:val="24"/>
        </w:rPr>
        <w:t>“- HMDs</w:t>
      </w:r>
      <w:r w:rsidR="009E204B" w:rsidRPr="00F670CF">
        <w:rPr>
          <w:rFonts w:ascii="Times New Roman" w:hAnsi="Times New Roman" w:cs="Times New Roman"/>
          <w:sz w:val="24"/>
          <w:szCs w:val="24"/>
        </w:rPr>
        <w:t xml:space="preserve"> unterteilt werden</w:t>
      </w:r>
      <w:r w:rsidR="004C3DAF" w:rsidRPr="00F670CF">
        <w:rPr>
          <w:rFonts w:ascii="Times New Roman" w:hAnsi="Times New Roman" w:cs="Times New Roman"/>
          <w:sz w:val="24"/>
          <w:szCs w:val="24"/>
        </w:rPr>
        <w:t xml:space="preserve">. </w:t>
      </w:r>
      <w:r w:rsidR="004F14A5" w:rsidRPr="00F670CF">
        <w:rPr>
          <w:rFonts w:ascii="Times New Roman" w:hAnsi="Times New Roman" w:cs="Times New Roman"/>
          <w:sz w:val="24"/>
          <w:szCs w:val="24"/>
        </w:rPr>
        <w:t xml:space="preserve">„Non-See-Through“-HMDs blockieren dabei </w:t>
      </w:r>
      <w:r w:rsidR="00D85AA1" w:rsidRPr="00F670CF">
        <w:rPr>
          <w:rFonts w:ascii="Times New Roman" w:hAnsi="Times New Roman" w:cs="Times New Roman"/>
          <w:sz w:val="24"/>
          <w:szCs w:val="24"/>
        </w:rPr>
        <w:t>alle äußeren visuellen Reize und sind damit die beste Variante für immersive VR-Anwendungen.</w:t>
      </w:r>
      <w:r w:rsidR="003818EF" w:rsidRPr="00F670CF">
        <w:rPr>
          <w:rFonts w:ascii="Times New Roman" w:hAnsi="Times New Roman" w:cs="Times New Roman"/>
          <w:sz w:val="24"/>
          <w:szCs w:val="24"/>
        </w:rPr>
        <w:t xml:space="preserve"> </w:t>
      </w:r>
      <w:r w:rsidR="00DA1BAC" w:rsidRPr="00F670CF">
        <w:rPr>
          <w:rFonts w:ascii="Times New Roman" w:hAnsi="Times New Roman" w:cs="Times New Roman"/>
          <w:sz w:val="24"/>
          <w:szCs w:val="24"/>
        </w:rPr>
        <w:t xml:space="preserve">Der visuelle Inhalt, der dabei über das Display wiedergegeben wird, besteht nur aus computergeneriertem Inhalt. </w:t>
      </w:r>
      <w:r w:rsidR="00525B64" w:rsidRPr="00F670CF">
        <w:rPr>
          <w:rFonts w:ascii="Times New Roman" w:hAnsi="Times New Roman" w:cs="Times New Roman"/>
          <w:sz w:val="24"/>
          <w:szCs w:val="24"/>
        </w:rPr>
        <w:t>„Optical-See-Th</w:t>
      </w:r>
      <w:r w:rsidR="00112371" w:rsidRPr="00F670CF">
        <w:rPr>
          <w:rFonts w:ascii="Times New Roman" w:hAnsi="Times New Roman" w:cs="Times New Roman"/>
          <w:sz w:val="24"/>
          <w:szCs w:val="24"/>
        </w:rPr>
        <w:t>rough“-HMDs</w:t>
      </w:r>
      <w:r w:rsidR="00DE7771" w:rsidRPr="00F670CF">
        <w:rPr>
          <w:rFonts w:ascii="Times New Roman" w:hAnsi="Times New Roman" w:cs="Times New Roman"/>
          <w:sz w:val="24"/>
          <w:szCs w:val="24"/>
        </w:rPr>
        <w:t xml:space="preserve"> </w:t>
      </w:r>
      <w:r w:rsidR="00F329C2" w:rsidRPr="00F670CF">
        <w:rPr>
          <w:rFonts w:ascii="Times New Roman" w:hAnsi="Times New Roman" w:cs="Times New Roman"/>
          <w:sz w:val="24"/>
          <w:szCs w:val="24"/>
        </w:rPr>
        <w:t>ermöglichen es, computergenerierte Inhalte in das visuelle Sichtfeld des Nutzers einzubinden.</w:t>
      </w:r>
      <w:r w:rsidR="005835CB" w:rsidRPr="00F670CF">
        <w:rPr>
          <w:rFonts w:ascii="Times New Roman" w:hAnsi="Times New Roman" w:cs="Times New Roman"/>
          <w:sz w:val="24"/>
          <w:szCs w:val="24"/>
        </w:rPr>
        <w:t xml:space="preserve"> Damit eignen sie sich am besten für die Umsetzung von AR-Anwendungen.</w:t>
      </w:r>
      <w:r w:rsidR="00225859" w:rsidRPr="00F670CF">
        <w:rPr>
          <w:rFonts w:ascii="Times New Roman" w:hAnsi="Times New Roman" w:cs="Times New Roman"/>
          <w:sz w:val="24"/>
          <w:szCs w:val="24"/>
        </w:rPr>
        <w:t xml:space="preserve"> </w:t>
      </w:r>
      <w:r w:rsidR="005835CB" w:rsidRPr="00F670CF">
        <w:rPr>
          <w:rFonts w:ascii="Times New Roman" w:hAnsi="Times New Roman" w:cs="Times New Roman"/>
          <w:sz w:val="24"/>
          <w:szCs w:val="24"/>
        </w:rPr>
        <w:t>„Video-See-Through“-HMDs</w:t>
      </w:r>
      <w:r w:rsidR="006A22BA" w:rsidRPr="00F670CF">
        <w:rPr>
          <w:rFonts w:ascii="Times New Roman" w:hAnsi="Times New Roman" w:cs="Times New Roman"/>
          <w:sz w:val="24"/>
          <w:szCs w:val="24"/>
        </w:rPr>
        <w:t xml:space="preserve"> sind eine Mischform der beiden zuvor beschrieben Varianten des HMD</w:t>
      </w:r>
      <w:r w:rsidR="00CF17D1" w:rsidRPr="00F670CF">
        <w:rPr>
          <w:rFonts w:ascii="Times New Roman" w:hAnsi="Times New Roman" w:cs="Times New Roman"/>
          <w:sz w:val="24"/>
          <w:szCs w:val="24"/>
        </w:rPr>
        <w:t>s. D</w:t>
      </w:r>
      <w:r w:rsidR="004E48FC" w:rsidRPr="00F670CF">
        <w:rPr>
          <w:rFonts w:ascii="Times New Roman" w:hAnsi="Times New Roman" w:cs="Times New Roman"/>
          <w:sz w:val="24"/>
          <w:szCs w:val="24"/>
        </w:rPr>
        <w:t>abei</w:t>
      </w:r>
      <w:r w:rsidR="00F60708" w:rsidRPr="00F670CF">
        <w:rPr>
          <w:rFonts w:ascii="Times New Roman" w:hAnsi="Times New Roman" w:cs="Times New Roman"/>
          <w:sz w:val="24"/>
          <w:szCs w:val="24"/>
        </w:rPr>
        <w:t xml:space="preserve"> wird das reale Bild der Umgebung aufgezeichnet und in Echtzeit mit virtuellen Inhalten ergänzt.</w:t>
      </w:r>
      <w:r w:rsidR="004E48FC" w:rsidRPr="00F670CF">
        <w:rPr>
          <w:rFonts w:ascii="Times New Roman" w:hAnsi="Times New Roman" w:cs="Times New Roman"/>
          <w:sz w:val="24"/>
          <w:szCs w:val="24"/>
        </w:rPr>
        <w:t xml:space="preserve"> </w:t>
      </w:r>
      <w:r w:rsidR="00AD6A61" w:rsidRPr="27E755B7">
        <w:fldChar w:fldCharType="begin"/>
      </w:r>
      <w:r w:rsidR="00AD6A61" w:rsidRPr="00F670CF">
        <w:rPr>
          <w:rFonts w:ascii="Times New Roman" w:hAnsi="Times New Roman" w:cs="Times New Roman"/>
          <w:sz w:val="24"/>
          <w:szCs w:val="24"/>
        </w:rPr>
        <w:instrText>ADDIN CITAVI.PLACEHOLDER a56df4e5-49a1-4830-8594-fb93c233b0a3 PFBsYWNlaG9sZGVyPg0KICA8QWRkSW5WZXJzaW9uPjUuNi4wLjI8L0FkZEluVmVyc2lvbj4NCiAgPElkPmE1NmRmNGU1LTQ5YTEtNDgzMC04NTk0LWZiOTNjMjMzYjBhMzwvSWQ+DQogIDxFbnRyaWVzPg0KICAgIDxFbnRyeT4NCiAgICAgIDxJZD43ODE5NmJiZS1hNjU0LTRlM2MtOGI2YS05ZTZiNWIzYWQ1MmE8L0lkPg0KICAgICAgPFJlZmVyZW5jZUlkPjNlYzU4ZTBjLWVkYmItNGUwNS1hMTY4LWQ3NGI0ZmM0MTQxZj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mVyYWxkLCAyMDE2KTwvVGV4dD4NCiAgICA8L1RleHRVbml0Pg0KICA8L1RleHRVbml0cz4NCjwvUGxhY2Vob2xkZXI+</w:instrText>
      </w:r>
      <w:r w:rsidR="00AD6A61" w:rsidRPr="27E755B7">
        <w:rPr>
          <w:rFonts w:ascii="Times New Roman" w:hAnsi="Times New Roman" w:cs="Times New Roman"/>
          <w:sz w:val="24"/>
          <w:szCs w:val="24"/>
        </w:rPr>
        <w:fldChar w:fldCharType="separate"/>
      </w:r>
      <w:bookmarkStart w:id="50" w:name="_CTVP001a56df4e549a148308594fb93c233b0a3"/>
      <w:r w:rsidR="00AD6A61" w:rsidRPr="00F670CF">
        <w:rPr>
          <w:rFonts w:ascii="Times New Roman" w:hAnsi="Times New Roman" w:cs="Times New Roman"/>
          <w:sz w:val="24"/>
          <w:szCs w:val="24"/>
        </w:rPr>
        <w:t xml:space="preserve">(vgl. Jerald, 2016, S. </w:t>
      </w:r>
      <w:r w:rsidR="00225859" w:rsidRPr="00F670CF">
        <w:rPr>
          <w:rFonts w:ascii="Times New Roman" w:hAnsi="Times New Roman" w:cs="Times New Roman"/>
          <w:sz w:val="24"/>
          <w:szCs w:val="24"/>
        </w:rPr>
        <w:t>29-32</w:t>
      </w:r>
      <w:r w:rsidR="00AD6A61" w:rsidRPr="00F670CF">
        <w:rPr>
          <w:rFonts w:ascii="Times New Roman" w:hAnsi="Times New Roman" w:cs="Times New Roman"/>
          <w:sz w:val="24"/>
          <w:szCs w:val="24"/>
        </w:rPr>
        <w:t>)</w:t>
      </w:r>
      <w:bookmarkEnd w:id="50"/>
      <w:r w:rsidR="00AD6A61" w:rsidRPr="27E755B7">
        <w:fldChar w:fldCharType="end"/>
      </w:r>
    </w:p>
    <w:p w14:paraId="79FF1722" w14:textId="01BF9D85" w:rsidR="002417E2" w:rsidRPr="00F670CF" w:rsidRDefault="00354120"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w:t>
      </w:r>
      <w:r w:rsidR="00856217" w:rsidRPr="00F670CF">
        <w:rPr>
          <w:rFonts w:ascii="Times New Roman" w:hAnsi="Times New Roman" w:cs="Times New Roman"/>
          <w:sz w:val="24"/>
          <w:szCs w:val="24"/>
        </w:rPr>
        <w:t>ie Head-Mounted-</w:t>
      </w:r>
      <w:r w:rsidRPr="00F670CF">
        <w:rPr>
          <w:rFonts w:ascii="Times New Roman" w:hAnsi="Times New Roman" w:cs="Times New Roman"/>
          <w:sz w:val="24"/>
          <w:szCs w:val="24"/>
        </w:rPr>
        <w:t xml:space="preserve">Displays (HMDs) nutzen die Kombination mehrerer Bildebenen, realistischer optischer Verzerrung und spezieller Linsen, um ein stereoskopisches Bild </w:t>
      </w:r>
      <w:r w:rsidR="0034313B" w:rsidRPr="00F670CF">
        <w:rPr>
          <w:rFonts w:ascii="Times New Roman" w:hAnsi="Times New Roman" w:cs="Times New Roman"/>
          <w:sz w:val="24"/>
          <w:szCs w:val="24"/>
        </w:rPr>
        <w:t xml:space="preserve">zu erzeugen, </w:t>
      </w:r>
      <w:r w:rsidR="0072141C" w:rsidRPr="00F670CF">
        <w:rPr>
          <w:rFonts w:ascii="Times New Roman" w:hAnsi="Times New Roman" w:cs="Times New Roman"/>
          <w:sz w:val="24"/>
          <w:szCs w:val="24"/>
        </w:rPr>
        <w:t>dass</w:t>
      </w:r>
      <w:r w:rsidR="0034313B" w:rsidRPr="00F670CF">
        <w:rPr>
          <w:rFonts w:ascii="Times New Roman" w:hAnsi="Times New Roman" w:cs="Times New Roman"/>
          <w:sz w:val="24"/>
          <w:szCs w:val="24"/>
        </w:rPr>
        <w:t xml:space="preserve"> die Augen als 3-</w:t>
      </w:r>
      <w:r w:rsidRPr="00F670CF">
        <w:rPr>
          <w:rFonts w:ascii="Times New Roman" w:hAnsi="Times New Roman" w:cs="Times New Roman"/>
          <w:sz w:val="24"/>
          <w:szCs w:val="24"/>
        </w:rPr>
        <w:t>Dimensional interpretieren.</w:t>
      </w:r>
      <w:r w:rsidR="00711600" w:rsidRPr="00F670CF">
        <w:rPr>
          <w:rFonts w:ascii="Times New Roman" w:hAnsi="Times New Roman" w:cs="Times New Roman"/>
          <w:sz w:val="24"/>
          <w:szCs w:val="24"/>
        </w:rPr>
        <w:t xml:space="preserve"> </w:t>
      </w:r>
      <w:r w:rsidR="00711600" w:rsidRPr="27E755B7">
        <w:fldChar w:fldCharType="begin"/>
      </w:r>
      <w:r w:rsidR="00446797" w:rsidRPr="00F670CF">
        <w:rPr>
          <w:rFonts w:ascii="Times New Roman" w:hAnsi="Times New Roman" w:cs="Times New Roman"/>
          <w:sz w:val="24"/>
          <w:szCs w:val="24"/>
        </w:rPr>
        <w:instrText>ADDIN CITAVI.PLACEHOLDER 6f5750cc-c61e-40e5-9a65-a9c4c1b28e1c PFBsYWNlaG9sZGVyPg0KICA8QWRkSW5WZXJzaW9uPjUuNi4wLjI8L0FkZEluVmVyc2lvbj4NCiAgPElkPjZmNTc1MGNjLWM2MWUtNDBlNS05YTY1LWE5YzRjMWIyOGUxYzwvSWQ+DQogIDxFbnRyaWVzPg0KICAgIDxFbnRyeT4NCiAgICAgIDxJZD4xZTRlZDMxNi02MzBjLTRkYzItYjQwMi01MTc5M2Y2M2ZiYzY8L0lkPg0KICAgICAgPFJlZmVyZW5jZUlkPmI5NjBmYjVmLTEwNzktNDA3Mi05NmM3LTk1ZjdiZTYyN2QxOD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gICAgICAgPFRpdGxlPkxlYXJuaW5nIHZpcnR1YWwgcmVhbGl0eTwvVGl0bGU+DQogICAgICAgIDxZZWFyPjIwMTU8L1llYXI+DQogICAgICA8L1JlZmVyZW5jZT4NCiAgICA8L0VudHJ5Pg0KICA8L0VudHJpZXM+DQogIDxUZXh0PihQYXJpc2ks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YXJpc2ksIDIwMTUpPC9UZXh0Pg0KICAgIDwvVGV4dFVuaXQ+DQogIDwvVGV4dFVuaXRzPg0KPC9QbGFjZWhvbGRlcj4=</w:instrText>
      </w:r>
      <w:r w:rsidR="00711600" w:rsidRPr="27E755B7">
        <w:rPr>
          <w:rFonts w:ascii="Times New Roman" w:hAnsi="Times New Roman" w:cs="Times New Roman"/>
          <w:sz w:val="24"/>
          <w:szCs w:val="24"/>
        </w:rPr>
        <w:fldChar w:fldCharType="separate"/>
      </w:r>
      <w:bookmarkStart w:id="51" w:name="_CTVP0016f5750ccc61e40e59a65a9c4c1b28e1c"/>
      <w:r w:rsidR="00446797" w:rsidRPr="00F670CF">
        <w:rPr>
          <w:rFonts w:ascii="Times New Roman" w:hAnsi="Times New Roman" w:cs="Times New Roman"/>
          <w:sz w:val="24"/>
          <w:szCs w:val="24"/>
        </w:rPr>
        <w:t>(</w:t>
      </w:r>
      <w:r w:rsidR="001F6D97" w:rsidRPr="00F670CF">
        <w:rPr>
          <w:rFonts w:ascii="Times New Roman" w:hAnsi="Times New Roman" w:cs="Times New Roman"/>
          <w:sz w:val="24"/>
          <w:szCs w:val="24"/>
        </w:rPr>
        <w:t xml:space="preserve">vgl. </w:t>
      </w:r>
      <w:r w:rsidR="00446797" w:rsidRPr="00F670CF">
        <w:rPr>
          <w:rFonts w:ascii="Times New Roman" w:hAnsi="Times New Roman" w:cs="Times New Roman"/>
          <w:sz w:val="24"/>
          <w:szCs w:val="24"/>
        </w:rPr>
        <w:t>Parisi, 2015)</w:t>
      </w:r>
      <w:bookmarkEnd w:id="51"/>
      <w:r w:rsidR="00711600" w:rsidRPr="27E755B7">
        <w:fldChar w:fldCharType="end"/>
      </w:r>
    </w:p>
    <w:p w14:paraId="4A277D4B" w14:textId="7B098494" w:rsidR="00856217" w:rsidRPr="00F670CF" w:rsidRDefault="000A332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Ein wichtiger Aspekt für die Immersion ist die Größe des Sichtfelds, das die VR-Brille liefert, auch Field-of-View genannt. </w:t>
      </w:r>
      <w:r w:rsidR="00856217" w:rsidRPr="00F670CF">
        <w:rPr>
          <w:rFonts w:ascii="Times New Roman" w:hAnsi="Times New Roman" w:cs="Times New Roman"/>
          <w:sz w:val="24"/>
          <w:szCs w:val="24"/>
        </w:rPr>
        <w:t>Das Field-of-</w:t>
      </w:r>
      <w:r w:rsidR="00E67450" w:rsidRPr="00F670CF">
        <w:rPr>
          <w:rFonts w:ascii="Times New Roman" w:hAnsi="Times New Roman" w:cs="Times New Roman"/>
          <w:sz w:val="24"/>
          <w:szCs w:val="24"/>
        </w:rPr>
        <w:t xml:space="preserve">View (FOV) </w:t>
      </w:r>
      <w:r w:rsidR="00C44E90" w:rsidRPr="00F670CF">
        <w:rPr>
          <w:rFonts w:ascii="Times New Roman" w:hAnsi="Times New Roman" w:cs="Times New Roman"/>
          <w:sz w:val="24"/>
          <w:szCs w:val="24"/>
        </w:rPr>
        <w:t>gibt den</w:t>
      </w:r>
      <w:r w:rsidR="00412E99" w:rsidRPr="00F670CF">
        <w:rPr>
          <w:rFonts w:ascii="Times New Roman" w:hAnsi="Times New Roman" w:cs="Times New Roman"/>
          <w:sz w:val="24"/>
          <w:szCs w:val="24"/>
        </w:rPr>
        <w:t xml:space="preserve"> horizontalen und vertikalen </w:t>
      </w:r>
      <w:r w:rsidR="00C44E90" w:rsidRPr="00F670CF">
        <w:rPr>
          <w:rFonts w:ascii="Times New Roman" w:hAnsi="Times New Roman" w:cs="Times New Roman"/>
          <w:sz w:val="24"/>
          <w:szCs w:val="24"/>
        </w:rPr>
        <w:t>Winkel ausgehend vom Auge des Nutzer</w:t>
      </w:r>
      <w:r w:rsidR="00F01147" w:rsidRPr="00F670CF">
        <w:rPr>
          <w:rFonts w:ascii="Times New Roman" w:hAnsi="Times New Roman" w:cs="Times New Roman"/>
          <w:sz w:val="24"/>
          <w:szCs w:val="24"/>
        </w:rPr>
        <w:t>s</w:t>
      </w:r>
      <w:r w:rsidR="00C44E90" w:rsidRPr="00F670CF">
        <w:rPr>
          <w:rFonts w:ascii="Times New Roman" w:hAnsi="Times New Roman" w:cs="Times New Roman"/>
          <w:sz w:val="24"/>
          <w:szCs w:val="24"/>
        </w:rPr>
        <w:t xml:space="preserve"> an.</w:t>
      </w:r>
      <w:r w:rsidR="00856217" w:rsidRPr="00F670CF">
        <w:rPr>
          <w:rFonts w:ascii="Times New Roman" w:hAnsi="Times New Roman" w:cs="Times New Roman"/>
          <w:sz w:val="24"/>
          <w:szCs w:val="24"/>
        </w:rPr>
        <w:t xml:space="preserve"> Je größer das Field-of-</w:t>
      </w:r>
      <w:r w:rsidR="00C44E90" w:rsidRPr="00F670CF">
        <w:rPr>
          <w:rFonts w:ascii="Times New Roman" w:hAnsi="Times New Roman" w:cs="Times New Roman"/>
          <w:sz w:val="24"/>
          <w:szCs w:val="24"/>
        </w:rPr>
        <w:t>View ist, desto größer ist die Immersion</w:t>
      </w:r>
      <w:r w:rsidR="00856217" w:rsidRPr="00F670CF">
        <w:rPr>
          <w:rFonts w:ascii="Times New Roman" w:hAnsi="Times New Roman" w:cs="Times New Roman"/>
          <w:sz w:val="24"/>
          <w:szCs w:val="24"/>
        </w:rPr>
        <w:t>,</w:t>
      </w:r>
      <w:r w:rsidR="00C44E90" w:rsidRPr="00F670CF">
        <w:rPr>
          <w:rFonts w:ascii="Times New Roman" w:hAnsi="Times New Roman" w:cs="Times New Roman"/>
          <w:sz w:val="24"/>
          <w:szCs w:val="24"/>
        </w:rPr>
        <w:t xml:space="preserve"> da die virtuelle Welt weiträumiger angezeigt wird.</w:t>
      </w:r>
      <w:r w:rsidR="00506ED4" w:rsidRPr="00F670CF">
        <w:rPr>
          <w:rFonts w:ascii="Times New Roman" w:hAnsi="Times New Roman" w:cs="Times New Roman"/>
          <w:sz w:val="24"/>
          <w:szCs w:val="24"/>
        </w:rPr>
        <w:t xml:space="preserve"> Die aktuellen Systeme schaffen ein</w:t>
      </w:r>
      <w:r w:rsidR="0072141C">
        <w:rPr>
          <w:rFonts w:ascii="Times New Roman" w:hAnsi="Times New Roman" w:cs="Times New Roman"/>
          <w:sz w:val="24"/>
          <w:szCs w:val="24"/>
        </w:rPr>
        <w:t xml:space="preserve"> diagonales Sichtfeld von 110°.</w:t>
      </w:r>
      <w:r w:rsidR="00856217" w:rsidRPr="00F670CF">
        <w:rPr>
          <w:rFonts w:ascii="Times New Roman" w:hAnsi="Times New Roman" w:cs="Times New Roman"/>
          <w:sz w:val="24"/>
          <w:szCs w:val="24"/>
        </w:rPr>
        <w:t xml:space="preserve"> </w:t>
      </w:r>
      <w:r w:rsidR="006C1835" w:rsidRPr="27E755B7">
        <w:fldChar w:fldCharType="begin"/>
      </w:r>
      <w:r w:rsidR="00446797" w:rsidRPr="00F670CF">
        <w:rPr>
          <w:rFonts w:ascii="Times New Roman" w:hAnsi="Times New Roman" w:cs="Times New Roman"/>
          <w:sz w:val="24"/>
          <w:szCs w:val="24"/>
        </w:rPr>
        <w:instrText>ADDIN CITAVI.PLACEHOLDER f4a7e50b-58e9-4597-8023-8ba679769db0 PFBsYWNlaG9sZGVyPg0KICA8QWRkSW5WZXJzaW9uPjUuNi4wLjI8L0FkZEluVmVyc2lvbj4NCiAgPElkPmY0YTdlNTBiLTU4ZTktNDU5Ny04MDIzLThiYTY3OTc2OWRiMDwvSWQ+DQogIDxFbnRyaWVzPg0KICAgIDxFbnRyeT4NCiAgICAgIDxJZD5lNzFlNGFhMy1iZTU3LTRjNWItYThmMC04YjhmNmJlNjg5MDA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6C1835" w:rsidRPr="27E755B7">
        <w:rPr>
          <w:rFonts w:ascii="Times New Roman" w:hAnsi="Times New Roman" w:cs="Times New Roman"/>
          <w:sz w:val="24"/>
          <w:szCs w:val="24"/>
        </w:rPr>
        <w:fldChar w:fldCharType="separate"/>
      </w:r>
      <w:bookmarkStart w:id="52" w:name="_CTVP001f4a7e50b58e9459780238ba679769db0"/>
      <w:r w:rsidR="00446797" w:rsidRPr="00F670CF">
        <w:rPr>
          <w:rFonts w:ascii="Times New Roman" w:hAnsi="Times New Roman" w:cs="Times New Roman"/>
          <w:sz w:val="24"/>
          <w:szCs w:val="24"/>
        </w:rPr>
        <w:t>(</w:t>
      </w:r>
      <w:r w:rsidR="001F6D97" w:rsidRPr="00F670CF">
        <w:rPr>
          <w:rFonts w:ascii="Times New Roman" w:hAnsi="Times New Roman" w:cs="Times New Roman"/>
          <w:sz w:val="24"/>
          <w:szCs w:val="24"/>
        </w:rPr>
        <w:t xml:space="preserve">vgl. </w:t>
      </w:r>
      <w:r w:rsidR="00446797" w:rsidRPr="00F670CF">
        <w:rPr>
          <w:rFonts w:ascii="Times New Roman" w:hAnsi="Times New Roman" w:cs="Times New Roman"/>
          <w:sz w:val="24"/>
          <w:szCs w:val="24"/>
        </w:rPr>
        <w:t>Dörner</w:t>
      </w:r>
      <w:r w:rsidR="00446797" w:rsidRPr="00F670CF">
        <w:rPr>
          <w:rFonts w:ascii="Times New Roman" w:hAnsi="Times New Roman" w:cs="Times New Roman"/>
          <w:i/>
          <w:iCs/>
          <w:sz w:val="24"/>
          <w:szCs w:val="24"/>
        </w:rPr>
        <w:t xml:space="preserve"> et al.</w:t>
      </w:r>
      <w:r w:rsidR="00446797" w:rsidRPr="00F670CF">
        <w:rPr>
          <w:rFonts w:ascii="Times New Roman" w:hAnsi="Times New Roman" w:cs="Times New Roman"/>
          <w:sz w:val="24"/>
          <w:szCs w:val="24"/>
        </w:rPr>
        <w:t>, 2013)</w:t>
      </w:r>
      <w:bookmarkEnd w:id="52"/>
      <w:r w:rsidR="006C1835" w:rsidRPr="27E755B7">
        <w:fldChar w:fldCharType="end"/>
      </w:r>
    </w:p>
    <w:p w14:paraId="67FE8F85" w14:textId="1607EFEE" w:rsidR="006D3FEE" w:rsidRPr="00F670CF" w:rsidRDefault="1C140F3E" w:rsidP="000A237F">
      <w:pPr>
        <w:pStyle w:val="Funotentext"/>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 xml:space="preserve">Ein weiterer wichtiger Aspekt der Hardware ist die Bildqualität der verschiedenen Systeme, diese hat sich seit den ersten Prototypen der neuen VR-Systeme stetig weiter verbessert. Die Auflösung liegt bei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und </w:t>
      </w:r>
      <w:r w:rsidR="0072141C" w:rsidRPr="0072141C">
        <w:rPr>
          <w:rFonts w:ascii="Times New Roman" w:hAnsi="Times New Roman" w:cs="Times New Roman"/>
          <w:i/>
          <w:sz w:val="24"/>
          <w:szCs w:val="24"/>
        </w:rPr>
        <w:t>Oculus Rift</w:t>
      </w:r>
      <w:r w:rsidRPr="00F670CF">
        <w:rPr>
          <w:rFonts w:ascii="Times New Roman" w:hAnsi="Times New Roman" w:cs="Times New Roman"/>
          <w:sz w:val="24"/>
          <w:szCs w:val="24"/>
        </w:rPr>
        <w:t xml:space="preserve"> mit 2160x1200 Pixeln bei beiden Systemen auf dem gleichen Level. Für die Bildqualität entscheidend sind neben der Auflösung auch die Pixeldichte, Matrixart, Displaygröße, sowie die verbauten Linsen. </w:t>
      </w:r>
    </w:p>
    <w:p w14:paraId="2BD4C306" w14:textId="77777777" w:rsidR="006D3FEE" w:rsidRPr="00F670CF" w:rsidRDefault="006D3FEE" w:rsidP="000A237F">
      <w:pPr>
        <w:pStyle w:val="Funotentext"/>
        <w:jc w:val="both"/>
        <w:rPr>
          <w:rFonts w:ascii="Times New Roman" w:hAnsi="Times New Roman" w:cs="Times New Roman"/>
          <w:sz w:val="24"/>
          <w:szCs w:val="24"/>
        </w:rPr>
      </w:pPr>
    </w:p>
    <w:p w14:paraId="1C4A91A0" w14:textId="665A5DAD" w:rsidR="003C3858" w:rsidRPr="00F670CF" w:rsidRDefault="00E45438"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Durch Headtracking-Systeme </w:t>
      </w:r>
      <w:r w:rsidR="007774FA" w:rsidRPr="00F670CF">
        <w:rPr>
          <w:rFonts w:ascii="Times New Roman" w:hAnsi="Times New Roman" w:cs="Times New Roman"/>
          <w:sz w:val="24"/>
          <w:szCs w:val="24"/>
        </w:rPr>
        <w:t>wird</w:t>
      </w:r>
      <w:r w:rsidRPr="00F670CF">
        <w:rPr>
          <w:rFonts w:ascii="Times New Roman" w:hAnsi="Times New Roman" w:cs="Times New Roman"/>
          <w:sz w:val="24"/>
          <w:szCs w:val="24"/>
        </w:rPr>
        <w:t xml:space="preserve"> die Lage, Neigung, Drehung und Beschleunigung der Kopfrotation erfasst. Wo sich der Anwender im Raum befindet, wird mit dem </w:t>
      </w:r>
      <w:r w:rsidRPr="00F670CF">
        <w:rPr>
          <w:rFonts w:ascii="Times New Roman" w:hAnsi="Times New Roman" w:cs="Times New Roman"/>
          <w:i/>
          <w:iCs/>
          <w:sz w:val="24"/>
          <w:szCs w:val="24"/>
        </w:rPr>
        <w:t>Positional Tracker</w:t>
      </w:r>
      <w:r w:rsidRPr="00F670CF">
        <w:rPr>
          <w:rFonts w:ascii="Times New Roman" w:hAnsi="Times New Roman" w:cs="Times New Roman"/>
          <w:sz w:val="24"/>
          <w:szCs w:val="24"/>
        </w:rPr>
        <w:t xml:space="preserve"> erfasst. Dieser Tracker berechnet die Position der VR-Brille im Raum und überträgt die Bewegungen in die virtuelle Realität.</w:t>
      </w:r>
      <w:r w:rsidR="00485783" w:rsidRPr="00F670CF">
        <w:rPr>
          <w:rFonts w:ascii="Times New Roman" w:hAnsi="Times New Roman" w:cs="Times New Roman"/>
          <w:sz w:val="24"/>
          <w:szCs w:val="24"/>
        </w:rPr>
        <w:t xml:space="preserve"> Solche Bewegungen sind ein</w:t>
      </w:r>
      <w:r w:rsidR="006D3FEE" w:rsidRPr="00F670CF">
        <w:rPr>
          <w:rFonts w:ascii="Times New Roman" w:hAnsi="Times New Roman" w:cs="Times New Roman"/>
          <w:sz w:val="24"/>
          <w:szCs w:val="24"/>
        </w:rPr>
        <w:t xml:space="preserve"> wichtiger Faktor der Immersion. </w:t>
      </w:r>
      <w:r w:rsidR="006C1835" w:rsidRPr="27E755B7">
        <w:fldChar w:fldCharType="begin"/>
      </w:r>
      <w:r w:rsidR="00446797" w:rsidRPr="00F670CF">
        <w:rPr>
          <w:rFonts w:ascii="Times New Roman" w:hAnsi="Times New Roman" w:cs="Times New Roman"/>
          <w:sz w:val="24"/>
          <w:szCs w:val="24"/>
        </w:rPr>
        <w:instrText>ADDIN CITAVI.PLACEHOLDER 4e02f7d9-d068-4c16-ad57-c7a45eb1f878 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ZSIEJyaWxsZW4gVmVyZ2xlaWNoIC0gVlLiiJlOZXJkc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k8L1RleHQ+DQogICAgPC9UZXh0VW5pdD4NCiAgPC9UZXh0VW5pdHM+DQo8L1BsYWNlaG9sZGVyPg==</w:instrText>
      </w:r>
      <w:r w:rsidR="006C1835" w:rsidRPr="27E755B7">
        <w:rPr>
          <w:rFonts w:ascii="Times New Roman" w:hAnsi="Times New Roman" w:cs="Times New Roman"/>
          <w:sz w:val="24"/>
          <w:szCs w:val="24"/>
        </w:rPr>
        <w:fldChar w:fldCharType="separate"/>
      </w:r>
      <w:bookmarkStart w:id="53" w:name="_CTVP0014e02f7d9d0684c16ad57c7a45eb1f878"/>
      <w:r w:rsidR="00446797" w:rsidRPr="00F670CF">
        <w:rPr>
          <w:rFonts w:ascii="Times New Roman" w:hAnsi="Times New Roman" w:cs="Times New Roman"/>
          <w:sz w:val="24"/>
          <w:szCs w:val="24"/>
        </w:rPr>
        <w:t>(</w:t>
      </w:r>
      <w:r w:rsidR="00446797" w:rsidRPr="00F670CF">
        <w:rPr>
          <w:rFonts w:ascii="Times New Roman" w:hAnsi="Times New Roman" w:cs="Times New Roman"/>
          <w:i/>
          <w:iCs/>
          <w:sz w:val="24"/>
          <w:szCs w:val="24"/>
        </w:rPr>
        <w:t>VR Brillen Vergleich - VR∙Nerds</w:t>
      </w:r>
      <w:r w:rsidR="00446797" w:rsidRPr="00F670CF">
        <w:rPr>
          <w:rFonts w:ascii="Times New Roman" w:hAnsi="Times New Roman" w:cs="Times New Roman"/>
          <w:sz w:val="24"/>
          <w:szCs w:val="24"/>
        </w:rPr>
        <w:t>)</w:t>
      </w:r>
      <w:bookmarkEnd w:id="53"/>
      <w:r w:rsidR="006C1835" w:rsidRPr="27E755B7">
        <w:fldChar w:fldCharType="end"/>
      </w:r>
      <w:r w:rsidR="008E7052">
        <w:t xml:space="preserve"> </w:t>
      </w:r>
    </w:p>
    <w:p w14:paraId="73C175CC" w14:textId="60BE692D" w:rsidR="007A7AC2" w:rsidRDefault="007A7AC2" w:rsidP="000A237F">
      <w:pPr>
        <w:spacing w:line="360" w:lineRule="auto"/>
        <w:jc w:val="both"/>
      </w:pPr>
      <w:r w:rsidRPr="00F670CF">
        <w:rPr>
          <w:rFonts w:ascii="Times New Roman" w:hAnsi="Times New Roman" w:cs="Times New Roman"/>
          <w:sz w:val="24"/>
          <w:szCs w:val="24"/>
        </w:rPr>
        <w:t>Eine Bildwiederholrate von 90 Hz sorgt für eine möglichst geringe Verzögerung zwischen Bewegungen des HMDs und vermindert so das</w:t>
      </w:r>
      <w:r w:rsidR="00097815" w:rsidRPr="00F670CF">
        <w:rPr>
          <w:rFonts w:ascii="Times New Roman" w:hAnsi="Times New Roman" w:cs="Times New Roman"/>
          <w:sz w:val="24"/>
          <w:szCs w:val="24"/>
        </w:rPr>
        <w:t xml:space="preserve"> Risiko von auftretender Motion-</w:t>
      </w:r>
      <w:r w:rsidR="006D3FEE" w:rsidRPr="00F670CF">
        <w:rPr>
          <w:rFonts w:ascii="Times New Roman" w:hAnsi="Times New Roman" w:cs="Times New Roman"/>
          <w:sz w:val="24"/>
          <w:szCs w:val="24"/>
        </w:rPr>
        <w:t xml:space="preserve">Sickness beim Anwender. </w:t>
      </w:r>
      <w:r w:rsidR="006D3FEE" w:rsidRPr="27E755B7">
        <w:fldChar w:fldCharType="begin"/>
      </w:r>
      <w:r w:rsidR="00446797" w:rsidRPr="00F670CF">
        <w:rPr>
          <w:rFonts w:ascii="Times New Roman" w:hAnsi="Times New Roman" w:cs="Times New Roman"/>
          <w:sz w:val="24"/>
          <w:szCs w:val="24"/>
        </w:rPr>
        <w:instrText>ADDIN CITAVI.PLACEHOLDER 6971e5f9-ff19-4a3a-81f7-2d9a8b7828b6 PFBsYWNlaG9sZGVyPg0KICA8QWRkSW5WZXJzaW9uPjUuNi4wLjI8L0FkZEluVmVyc2lvbj4NCiAgPElkPjY5NzFlNWY5LWZmMTktNGEzYS04MWY3LTJkOWE4Yjc4MjhiNjwvSWQ+DQogIDxFbnRyaWVzPg0KICAgIDxFbnRyeT4NCiAgICAgIDxJZD4xMTk1MWZkYS0zMzBkLTQwMmQtODE2Ny0xNTRhYTJkNzEyZWM8L0lkPg0KICAgICAgPFJlZmVyZW5jZUlkPjQ5ZjE4NDc3LTk0ODQtNGQzYy1hZGZkLTI2OTA3MjgwM2VhNj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dGF1ZGFjaGVyLCAyMDE2KTwvVGV4dD4NCiAgICA8L1RleHRVbml0Pg0KICA8L1RleHRVbml0cz4NCjwvUGxhY2Vob2xkZXI+</w:instrText>
      </w:r>
      <w:r w:rsidR="006D3FEE" w:rsidRPr="27E755B7">
        <w:rPr>
          <w:rFonts w:ascii="Times New Roman" w:hAnsi="Times New Roman" w:cs="Times New Roman"/>
          <w:sz w:val="24"/>
          <w:szCs w:val="24"/>
        </w:rPr>
        <w:fldChar w:fldCharType="separate"/>
      </w:r>
      <w:bookmarkStart w:id="54" w:name="_CTVP0016971e5f9ff194a3a81f72d9a8b7828b6"/>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Staudacher, 2016)</w:t>
      </w:r>
      <w:bookmarkEnd w:id="54"/>
      <w:r w:rsidR="006D3FEE" w:rsidRPr="27E755B7">
        <w:fldChar w:fldCharType="end"/>
      </w:r>
    </w:p>
    <w:p w14:paraId="3FC98F48" w14:textId="3DE051CE" w:rsidR="0072141C" w:rsidRDefault="0072141C">
      <w:r>
        <w:br w:type="page"/>
      </w:r>
    </w:p>
    <w:p w14:paraId="1954D1B6" w14:textId="4F71DB1E" w:rsidR="0072141C" w:rsidRDefault="0072141C" w:rsidP="00A16BF7">
      <w:pPr>
        <w:pStyle w:val="berschrift3"/>
        <w:rPr>
          <w:rStyle w:val="berschrift2Zchn"/>
          <w:rFonts w:cs="Times New Roman"/>
          <w:i/>
        </w:rPr>
      </w:pPr>
      <w:bookmarkStart w:id="55" w:name="_Toc493682119"/>
      <w:bookmarkStart w:id="56" w:name="_Toc493693687"/>
      <w:bookmarkStart w:id="57" w:name="_Toc493699919"/>
      <w:bookmarkStart w:id="58" w:name="_Toc493696945"/>
      <w:bookmarkStart w:id="59" w:name="_Toc493701861"/>
      <w:bookmarkStart w:id="60" w:name="_Toc494055308"/>
      <w:r w:rsidRPr="00A16BF7">
        <w:rPr>
          <w:rStyle w:val="berschrift2Zchn"/>
          <w:rFonts w:cs="Times New Roman"/>
          <w:i/>
        </w:rPr>
        <w:lastRenderedPageBreak/>
        <w:t>Oculus Rift</w:t>
      </w:r>
      <w:bookmarkEnd w:id="60"/>
    </w:p>
    <w:p w14:paraId="5DEFE689" w14:textId="77777777" w:rsidR="00DC7A7D" w:rsidRPr="00DC7A7D" w:rsidRDefault="00DC7A7D" w:rsidP="00DC7A7D"/>
    <w:p w14:paraId="416C1BF6" w14:textId="77777777" w:rsidR="00DC7A7D" w:rsidRPr="00F670CF" w:rsidRDefault="00DC7A7D" w:rsidP="00DC7A7D">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w:t>
      </w:r>
      <w:r w:rsidRPr="0072141C">
        <w:rPr>
          <w:rFonts w:ascii="Times New Roman" w:hAnsi="Times New Roman" w:cs="Times New Roman"/>
          <w:i/>
          <w:sz w:val="24"/>
          <w:szCs w:val="24"/>
        </w:rPr>
        <w:t>Oculus Rift</w:t>
      </w:r>
      <w:r w:rsidRPr="00F670CF">
        <w:rPr>
          <w:rFonts w:ascii="Times New Roman" w:hAnsi="Times New Roman" w:cs="Times New Roman"/>
          <w:sz w:val="24"/>
          <w:szCs w:val="24"/>
        </w:rPr>
        <w:t xml:space="preserve"> kommt im Paket mit der VR-Brille, der Tracking-Kamera, einer Fernbedienung und einem </w:t>
      </w:r>
      <w:r w:rsidRPr="006053BC">
        <w:rPr>
          <w:rFonts w:ascii="Times New Roman" w:hAnsi="Times New Roman" w:cs="Times New Roman"/>
          <w:i/>
          <w:sz w:val="24"/>
          <w:szCs w:val="24"/>
        </w:rPr>
        <w:t>Xbox-One</w:t>
      </w:r>
      <w:r>
        <w:rPr>
          <w:rFonts w:ascii="Times New Roman" w:hAnsi="Times New Roman" w:cs="Times New Roman"/>
          <w:sz w:val="24"/>
          <w:szCs w:val="24"/>
        </w:rPr>
        <w:t>-</w:t>
      </w:r>
      <w:r w:rsidRPr="00F670CF">
        <w:rPr>
          <w:rFonts w:ascii="Times New Roman" w:hAnsi="Times New Roman" w:cs="Times New Roman"/>
          <w:sz w:val="24"/>
          <w:szCs w:val="24"/>
        </w:rPr>
        <w:t xml:space="preserve">Controller. Das HMD besitzt im Gegensatz zur </w:t>
      </w:r>
      <w:r w:rsidRPr="0072141C">
        <w:rPr>
          <w:rFonts w:ascii="Times New Roman" w:hAnsi="Times New Roman" w:cs="Times New Roman"/>
          <w:i/>
          <w:sz w:val="24"/>
          <w:szCs w:val="24"/>
        </w:rPr>
        <w:t>HTC</w:t>
      </w:r>
      <w:r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integrierte Kopfhörer.</w:t>
      </w:r>
    </w:p>
    <w:p w14:paraId="5C8449CA" w14:textId="77777777" w:rsidR="00A53157" w:rsidRDefault="005F0AC9" w:rsidP="00A53157">
      <w:pPr>
        <w:keepNext/>
        <w:jc w:val="both"/>
      </w:pPr>
      <w:r>
        <w:rPr>
          <w:noProof/>
        </w:rPr>
        <w:drawing>
          <wp:inline distT="0" distB="0" distL="0" distR="0" wp14:anchorId="25BFA2AE" wp14:editId="5D06226F">
            <wp:extent cx="5760720" cy="3242508"/>
            <wp:effectExtent l="0" t="0" r="0" b="0"/>
            <wp:docPr id="1428876352" name="picture" descr="C:\Users\Gast_\AppData\Local\Microsoft\Windows\INetCache\Content.Word\Oculus-Rif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2508"/>
                    </a:xfrm>
                    <a:prstGeom prst="rect">
                      <a:avLst/>
                    </a:prstGeom>
                  </pic:spPr>
                </pic:pic>
              </a:graphicData>
            </a:graphic>
          </wp:inline>
        </w:drawing>
      </w:r>
      <w:bookmarkEnd w:id="55"/>
      <w:bookmarkEnd w:id="56"/>
      <w:bookmarkEnd w:id="57"/>
      <w:bookmarkEnd w:id="58"/>
      <w:bookmarkEnd w:id="59"/>
    </w:p>
    <w:p w14:paraId="7146882C" w14:textId="58794FA3" w:rsidR="00275C3F" w:rsidRPr="00A53157" w:rsidRDefault="00A53157" w:rsidP="00A53157">
      <w:pPr>
        <w:pStyle w:val="Beschriftung"/>
        <w:jc w:val="both"/>
        <w:rPr>
          <w:rFonts w:ascii="Times New Roman" w:hAnsi="Times New Roman" w:cs="Times New Roman"/>
          <w:sz w:val="24"/>
          <w:szCs w:val="24"/>
        </w:rPr>
      </w:pPr>
      <w:bookmarkStart w:id="61" w:name="_Toc494050624"/>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2</w:t>
      </w:r>
      <w:r w:rsidRPr="00A53157">
        <w:rPr>
          <w:rFonts w:ascii="Times New Roman" w:hAnsi="Times New Roman" w:cs="Times New Roman"/>
        </w:rPr>
        <w:fldChar w:fldCharType="end"/>
      </w:r>
      <w:r w:rsidRPr="00A53157">
        <w:rPr>
          <w:rFonts w:ascii="Times New Roman" w:hAnsi="Times New Roman" w:cs="Times New Roman"/>
        </w:rPr>
        <w:t>: https://www.oculus.com/press-kit/</w:t>
      </w:r>
      <w:bookmarkEnd w:id="61"/>
    </w:p>
    <w:p w14:paraId="60DF1CD0" w14:textId="6820E108" w:rsidR="008002BE" w:rsidRPr="00F670CF" w:rsidRDefault="0081114A" w:rsidP="000A237F">
      <w:pPr>
        <w:spacing w:line="360" w:lineRule="auto"/>
        <w:jc w:val="both"/>
        <w:rPr>
          <w:rFonts w:ascii="Times New Roman" w:hAnsi="Times New Roman" w:cs="Times New Roman"/>
          <w:noProof/>
          <w:sz w:val="24"/>
          <w:szCs w:val="24"/>
          <w:lang w:eastAsia="de-DE"/>
        </w:rPr>
      </w:pPr>
      <w:r w:rsidRPr="00F670CF">
        <w:rPr>
          <w:rFonts w:ascii="Times New Roman" w:hAnsi="Times New Roman" w:cs="Times New Roman"/>
          <w:sz w:val="24"/>
          <w:szCs w:val="24"/>
        </w:rPr>
        <w:t>Das Head-Mounted-Displays</w:t>
      </w:r>
      <w:r w:rsidR="00BE165F" w:rsidRPr="00F670CF">
        <w:rPr>
          <w:rFonts w:ascii="Times New Roman" w:hAnsi="Times New Roman" w:cs="Times New Roman"/>
          <w:sz w:val="24"/>
          <w:szCs w:val="24"/>
        </w:rPr>
        <w:t xml:space="preserve"> der Rift</w:t>
      </w:r>
      <w:r w:rsidR="00187819" w:rsidRPr="00F670CF">
        <w:rPr>
          <w:rFonts w:ascii="Times New Roman" w:hAnsi="Times New Roman" w:cs="Times New Roman"/>
          <w:sz w:val="24"/>
          <w:szCs w:val="24"/>
        </w:rPr>
        <w:t xml:space="preserve"> hat eine Auflösung von 2160 x 1200 Pixel</w:t>
      </w:r>
      <w:r w:rsidR="00FF6AF3" w:rsidRPr="00F670CF">
        <w:rPr>
          <w:rFonts w:ascii="Times New Roman" w:hAnsi="Times New Roman" w:cs="Times New Roman"/>
          <w:sz w:val="24"/>
          <w:szCs w:val="24"/>
        </w:rPr>
        <w:t xml:space="preserve"> (1080 x1200 pro Auge)</w:t>
      </w:r>
      <w:r w:rsidR="00187819" w:rsidRPr="00F670CF">
        <w:rPr>
          <w:rFonts w:ascii="Times New Roman" w:hAnsi="Times New Roman" w:cs="Times New Roman"/>
          <w:sz w:val="24"/>
          <w:szCs w:val="24"/>
        </w:rPr>
        <w:t xml:space="preserve"> auf 2 OLED Bildschirmen</w:t>
      </w:r>
      <w:r w:rsidR="00A91815" w:rsidRPr="00F670CF">
        <w:rPr>
          <w:rFonts w:ascii="Times New Roman" w:hAnsi="Times New Roman" w:cs="Times New Roman"/>
          <w:sz w:val="24"/>
          <w:szCs w:val="24"/>
        </w:rPr>
        <w:t xml:space="preserve"> und</w:t>
      </w:r>
      <w:r w:rsidR="006D3FEE" w:rsidRPr="00F670CF">
        <w:rPr>
          <w:rFonts w:ascii="Times New Roman" w:hAnsi="Times New Roman" w:cs="Times New Roman"/>
          <w:sz w:val="24"/>
          <w:szCs w:val="24"/>
        </w:rPr>
        <w:t xml:space="preserve"> einer Bildfrequenz von 90 Hz. </w:t>
      </w:r>
      <w:r w:rsidR="006D3FEE" w:rsidRPr="27E755B7">
        <w:fldChar w:fldCharType="begin"/>
      </w:r>
      <w:r w:rsidR="00446797" w:rsidRPr="00F670CF">
        <w:rPr>
          <w:rFonts w:ascii="Times New Roman" w:hAnsi="Times New Roman" w:cs="Times New Roman"/>
          <w:sz w:val="24"/>
          <w:szCs w:val="24"/>
        </w:rPr>
        <w:instrText>ADDIN CITAVI.PLACEHOLDER b87f57c0-d102-4b15-9ec3-bcee6646cce5 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cmFzdWV0aHN1dCwgMjAxNik8L1RleHQ+DQogICAgPC9UZXh0VW5pdD4NCiAgPC9UZXh0VW5pdHM+DQo8L1BsYWNlaG9sZGVyPg==</w:instrText>
      </w:r>
      <w:r w:rsidR="006D3FEE" w:rsidRPr="27E755B7">
        <w:rPr>
          <w:rFonts w:ascii="Times New Roman" w:hAnsi="Times New Roman" w:cs="Times New Roman"/>
          <w:sz w:val="24"/>
          <w:szCs w:val="24"/>
        </w:rPr>
        <w:fldChar w:fldCharType="separate"/>
      </w:r>
      <w:bookmarkStart w:id="62" w:name="_CTVP001b87f57c0d1024b159ec3bcee6646cce5"/>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Prasuethsut, 2016)</w:t>
      </w:r>
      <w:bookmarkEnd w:id="62"/>
      <w:r w:rsidR="006D3FEE" w:rsidRPr="27E755B7">
        <w:fldChar w:fldCharType="end"/>
      </w:r>
      <w:r w:rsidR="00FF604A" w:rsidRPr="00F670CF">
        <w:rPr>
          <w:rFonts w:ascii="Times New Roman" w:hAnsi="Times New Roman" w:cs="Times New Roman"/>
          <w:noProof/>
          <w:sz w:val="24"/>
          <w:szCs w:val="24"/>
          <w:lang w:eastAsia="de-DE"/>
        </w:rPr>
        <w:t xml:space="preserve"> </w:t>
      </w:r>
    </w:p>
    <w:p w14:paraId="556FDCE2" w14:textId="141C03AD" w:rsidR="00DA7D52" w:rsidRPr="00F670CF" w:rsidRDefault="009A1943" w:rsidP="000A237F">
      <w:pPr>
        <w:spacing w:line="360" w:lineRule="auto"/>
        <w:jc w:val="both"/>
        <w:rPr>
          <w:rFonts w:ascii="Times New Roman" w:hAnsi="Times New Roman" w:cs="Times New Roman"/>
          <w:noProof/>
          <w:sz w:val="24"/>
          <w:szCs w:val="24"/>
          <w:lang w:eastAsia="de-DE"/>
        </w:rPr>
      </w:pPr>
      <w:r w:rsidRPr="00F670CF">
        <w:rPr>
          <w:rFonts w:ascii="Times New Roman" w:hAnsi="Times New Roman" w:cs="Times New Roman"/>
          <w:noProof/>
          <w:sz w:val="24"/>
          <w:szCs w:val="24"/>
          <w:lang w:eastAsia="de-DE"/>
        </w:rPr>
        <w:t>Das E</w:t>
      </w:r>
      <w:r w:rsidR="008002BE" w:rsidRPr="00F670CF">
        <w:rPr>
          <w:rFonts w:ascii="Times New Roman" w:hAnsi="Times New Roman" w:cs="Times New Roman"/>
          <w:noProof/>
          <w:sz w:val="24"/>
          <w:szCs w:val="24"/>
          <w:lang w:eastAsia="de-DE"/>
        </w:rPr>
        <w:t>rkenne</w:t>
      </w:r>
      <w:r w:rsidRPr="00F670CF">
        <w:rPr>
          <w:rFonts w:ascii="Times New Roman" w:hAnsi="Times New Roman" w:cs="Times New Roman"/>
          <w:noProof/>
          <w:sz w:val="24"/>
          <w:szCs w:val="24"/>
          <w:lang w:eastAsia="de-DE"/>
        </w:rPr>
        <w:t>n</w:t>
      </w:r>
      <w:r w:rsidR="008002BE" w:rsidRPr="00F670CF">
        <w:rPr>
          <w:rFonts w:ascii="Times New Roman" w:hAnsi="Times New Roman" w:cs="Times New Roman"/>
          <w:noProof/>
          <w:sz w:val="24"/>
          <w:szCs w:val="24"/>
          <w:lang w:eastAsia="de-DE"/>
        </w:rPr>
        <w:t xml:space="preserve"> der Position des Spielers im Raum realisiert die </w:t>
      </w:r>
      <w:r w:rsidR="0072141C" w:rsidRPr="0072141C">
        <w:rPr>
          <w:rFonts w:ascii="Times New Roman" w:hAnsi="Times New Roman" w:cs="Times New Roman"/>
          <w:i/>
          <w:noProof/>
          <w:sz w:val="24"/>
          <w:szCs w:val="24"/>
          <w:lang w:eastAsia="de-DE"/>
        </w:rPr>
        <w:t>Oculus Rift</w:t>
      </w:r>
      <w:r w:rsidR="008002BE" w:rsidRPr="00F670CF">
        <w:rPr>
          <w:rFonts w:ascii="Times New Roman" w:hAnsi="Times New Roman" w:cs="Times New Roman"/>
          <w:noProof/>
          <w:sz w:val="24"/>
          <w:szCs w:val="24"/>
          <w:lang w:eastAsia="de-DE"/>
        </w:rPr>
        <w:t xml:space="preserve"> über ein Position-Tracking. Dabei wird mit einer Kamera der Standort d</w:t>
      </w:r>
      <w:r w:rsidR="00E0484D">
        <w:rPr>
          <w:rFonts w:ascii="Times New Roman" w:hAnsi="Times New Roman" w:cs="Times New Roman"/>
          <w:noProof/>
          <w:sz w:val="24"/>
          <w:szCs w:val="24"/>
          <w:lang w:eastAsia="de-DE"/>
        </w:rPr>
        <w:t>er im HMD integrierten Infrarot-</w:t>
      </w:r>
      <w:r w:rsidR="008002BE" w:rsidRPr="00F670CF">
        <w:rPr>
          <w:rFonts w:ascii="Times New Roman" w:hAnsi="Times New Roman" w:cs="Times New Roman"/>
          <w:noProof/>
          <w:sz w:val="24"/>
          <w:szCs w:val="24"/>
          <w:lang w:eastAsia="de-DE"/>
        </w:rPr>
        <w:t>LEDs ermittelt. Die so ermittelte Bewegung wird in die virtuelle Umgebung übertragen und der Spieler kann sich in einer begrenzten Fläche</w:t>
      </w:r>
      <w:r w:rsidR="007A7AC2" w:rsidRPr="00F670CF">
        <w:rPr>
          <w:rFonts w:ascii="Times New Roman" w:hAnsi="Times New Roman" w:cs="Times New Roman"/>
          <w:noProof/>
          <w:sz w:val="24"/>
          <w:szCs w:val="24"/>
          <w:lang w:eastAsia="de-DE"/>
        </w:rPr>
        <w:t xml:space="preserve"> von ca 1,5 bis 2 Metern</w:t>
      </w:r>
      <w:r w:rsidR="008002BE" w:rsidRPr="00F670CF">
        <w:rPr>
          <w:rFonts w:ascii="Times New Roman" w:hAnsi="Times New Roman" w:cs="Times New Roman"/>
          <w:noProof/>
          <w:sz w:val="24"/>
          <w:szCs w:val="24"/>
          <w:lang w:eastAsia="de-DE"/>
        </w:rPr>
        <w:t xml:space="preserve"> frei bewegen.</w:t>
      </w:r>
      <w:r w:rsidR="00A23DCA" w:rsidRPr="00F670CF">
        <w:rPr>
          <w:rFonts w:ascii="Times New Roman" w:hAnsi="Times New Roman" w:cs="Times New Roman"/>
          <w:noProof/>
          <w:sz w:val="24"/>
          <w:szCs w:val="24"/>
          <w:lang w:eastAsia="de-DE"/>
        </w:rPr>
        <w:t xml:space="preserve"> Da dies</w:t>
      </w:r>
      <w:r w:rsidR="0036709C" w:rsidRPr="00F670CF">
        <w:rPr>
          <w:rFonts w:ascii="Times New Roman" w:hAnsi="Times New Roman" w:cs="Times New Roman"/>
          <w:noProof/>
          <w:sz w:val="24"/>
          <w:szCs w:val="24"/>
          <w:lang w:eastAsia="de-DE"/>
        </w:rPr>
        <w:t>er Radius relativ begrenzt ist, setzen viele A</w:t>
      </w:r>
      <w:r w:rsidR="00BE165F" w:rsidRPr="00F670CF">
        <w:rPr>
          <w:rFonts w:ascii="Times New Roman" w:hAnsi="Times New Roman" w:cs="Times New Roman"/>
          <w:noProof/>
          <w:sz w:val="24"/>
          <w:szCs w:val="24"/>
          <w:lang w:eastAsia="de-DE"/>
        </w:rPr>
        <w:t>nwendungen darauf, dass sie im S</w:t>
      </w:r>
      <w:r w:rsidR="0036709C" w:rsidRPr="00F670CF">
        <w:rPr>
          <w:rFonts w:ascii="Times New Roman" w:hAnsi="Times New Roman" w:cs="Times New Roman"/>
          <w:noProof/>
          <w:sz w:val="24"/>
          <w:szCs w:val="24"/>
          <w:lang w:eastAsia="de-DE"/>
        </w:rPr>
        <w:t>itzen oder einer festen stehenden Position gespielt werden.</w:t>
      </w:r>
      <w:r w:rsidR="00451C34" w:rsidRPr="00F670CF">
        <w:rPr>
          <w:rFonts w:ascii="Times New Roman" w:hAnsi="Times New Roman" w:cs="Times New Roman"/>
          <w:noProof/>
          <w:sz w:val="24"/>
          <w:szCs w:val="24"/>
          <w:lang w:eastAsia="de-DE"/>
        </w:rPr>
        <w:t xml:space="preserve"> </w:t>
      </w:r>
      <w:r w:rsidR="0088355B" w:rsidRPr="00F670CF">
        <w:rPr>
          <w:rFonts w:ascii="Times New Roman" w:hAnsi="Times New Roman" w:cs="Times New Roman"/>
          <w:noProof/>
          <w:sz w:val="24"/>
          <w:szCs w:val="24"/>
          <w:lang w:eastAsia="de-DE"/>
        </w:rPr>
        <w:t>Um das Tracking zu verbessern k</w:t>
      </w:r>
      <w:r w:rsidR="00B03F93" w:rsidRPr="00F670CF">
        <w:rPr>
          <w:rFonts w:ascii="Times New Roman" w:hAnsi="Times New Roman" w:cs="Times New Roman"/>
          <w:noProof/>
          <w:sz w:val="24"/>
          <w:szCs w:val="24"/>
          <w:lang w:eastAsia="de-DE"/>
        </w:rPr>
        <w:t>önnen weitere</w:t>
      </w:r>
      <w:r w:rsidR="0088355B" w:rsidRPr="00F670CF">
        <w:rPr>
          <w:rFonts w:ascii="Times New Roman" w:hAnsi="Times New Roman" w:cs="Times New Roman"/>
          <w:noProof/>
          <w:sz w:val="24"/>
          <w:szCs w:val="24"/>
          <w:lang w:eastAsia="de-DE"/>
        </w:rPr>
        <w:t xml:space="preserve"> Tracking-Kamera</w:t>
      </w:r>
      <w:r w:rsidR="00B03F93" w:rsidRPr="00F670CF">
        <w:rPr>
          <w:rFonts w:ascii="Times New Roman" w:hAnsi="Times New Roman" w:cs="Times New Roman"/>
          <w:noProof/>
          <w:sz w:val="24"/>
          <w:szCs w:val="24"/>
          <w:lang w:eastAsia="de-DE"/>
        </w:rPr>
        <w:t>s</w:t>
      </w:r>
      <w:r w:rsidR="0088355B" w:rsidRPr="00F670CF">
        <w:rPr>
          <w:rFonts w:ascii="Times New Roman" w:hAnsi="Times New Roman" w:cs="Times New Roman"/>
          <w:noProof/>
          <w:sz w:val="24"/>
          <w:szCs w:val="24"/>
          <w:lang w:eastAsia="de-DE"/>
        </w:rPr>
        <w:t xml:space="preserve"> eingesetzt werden, die</w:t>
      </w:r>
      <w:r w:rsidR="00BE165F" w:rsidRPr="00F670CF">
        <w:rPr>
          <w:rFonts w:ascii="Times New Roman" w:hAnsi="Times New Roman" w:cs="Times New Roman"/>
          <w:noProof/>
          <w:sz w:val="24"/>
          <w:szCs w:val="24"/>
          <w:lang w:eastAsia="de-DE"/>
        </w:rPr>
        <w:t xml:space="preserve"> den Trackingbereich </w:t>
      </w:r>
      <w:r w:rsidR="0088355B" w:rsidRPr="00F670CF">
        <w:rPr>
          <w:rFonts w:ascii="Times New Roman" w:hAnsi="Times New Roman" w:cs="Times New Roman"/>
          <w:noProof/>
          <w:sz w:val="24"/>
          <w:szCs w:val="24"/>
          <w:lang w:eastAsia="de-DE"/>
        </w:rPr>
        <w:t xml:space="preserve">der ersten Kamera </w:t>
      </w:r>
      <w:r w:rsidR="000C66D8" w:rsidRPr="00F670CF">
        <w:rPr>
          <w:rFonts w:ascii="Times New Roman" w:hAnsi="Times New Roman" w:cs="Times New Roman"/>
          <w:noProof/>
          <w:sz w:val="24"/>
          <w:szCs w:val="24"/>
          <w:lang w:eastAsia="de-DE"/>
        </w:rPr>
        <w:t xml:space="preserve">erweitern </w:t>
      </w:r>
      <w:r w:rsidR="00BE165F" w:rsidRPr="00F670CF">
        <w:rPr>
          <w:rFonts w:ascii="Times New Roman" w:hAnsi="Times New Roman" w:cs="Times New Roman"/>
          <w:noProof/>
          <w:sz w:val="24"/>
          <w:szCs w:val="24"/>
          <w:lang w:eastAsia="de-DE"/>
        </w:rPr>
        <w:t>um ein rundum T</w:t>
      </w:r>
      <w:r w:rsidR="0088355B" w:rsidRPr="00F670CF">
        <w:rPr>
          <w:rFonts w:ascii="Times New Roman" w:hAnsi="Times New Roman" w:cs="Times New Roman"/>
          <w:noProof/>
          <w:sz w:val="24"/>
          <w:szCs w:val="24"/>
          <w:lang w:eastAsia="de-DE"/>
        </w:rPr>
        <w:t>racking zu ermöglichen</w:t>
      </w:r>
      <w:r w:rsidR="00BE165F" w:rsidRPr="00F670CF">
        <w:rPr>
          <w:rFonts w:ascii="Times New Roman" w:hAnsi="Times New Roman" w:cs="Times New Roman"/>
          <w:noProof/>
          <w:sz w:val="24"/>
          <w:szCs w:val="24"/>
          <w:lang w:eastAsia="de-DE"/>
        </w:rPr>
        <w:t>. Dadurch werden</w:t>
      </w:r>
      <w:r w:rsidR="000C66D8" w:rsidRPr="00F670CF">
        <w:rPr>
          <w:rFonts w:ascii="Times New Roman" w:hAnsi="Times New Roman" w:cs="Times New Roman"/>
          <w:noProof/>
          <w:sz w:val="24"/>
          <w:szCs w:val="24"/>
          <w:lang w:eastAsia="de-DE"/>
        </w:rPr>
        <w:t xml:space="preserve"> bessere Positions- und Bewegungsdaten </w:t>
      </w:r>
      <w:r w:rsidR="00C2285B" w:rsidRPr="00F670CF">
        <w:rPr>
          <w:rFonts w:ascii="Times New Roman" w:hAnsi="Times New Roman" w:cs="Times New Roman"/>
          <w:noProof/>
          <w:sz w:val="24"/>
          <w:szCs w:val="24"/>
          <w:lang w:eastAsia="de-DE"/>
        </w:rPr>
        <w:t>ge</w:t>
      </w:r>
      <w:r w:rsidR="000C66D8" w:rsidRPr="00F670CF">
        <w:rPr>
          <w:rFonts w:ascii="Times New Roman" w:hAnsi="Times New Roman" w:cs="Times New Roman"/>
          <w:noProof/>
          <w:sz w:val="24"/>
          <w:szCs w:val="24"/>
          <w:lang w:eastAsia="de-DE"/>
        </w:rPr>
        <w:t>liefert</w:t>
      </w:r>
      <w:r w:rsidR="00B4138E" w:rsidRPr="00F670CF">
        <w:rPr>
          <w:rFonts w:ascii="Times New Roman" w:hAnsi="Times New Roman" w:cs="Times New Roman"/>
          <w:noProof/>
          <w:sz w:val="24"/>
          <w:szCs w:val="24"/>
          <w:lang w:eastAsia="de-DE"/>
        </w:rPr>
        <w:t xml:space="preserve"> und somit </w:t>
      </w:r>
      <w:r w:rsidR="00C2285B" w:rsidRPr="00F670CF">
        <w:rPr>
          <w:rFonts w:ascii="Times New Roman" w:hAnsi="Times New Roman" w:cs="Times New Roman"/>
          <w:noProof/>
          <w:sz w:val="24"/>
          <w:szCs w:val="24"/>
          <w:lang w:eastAsia="de-DE"/>
        </w:rPr>
        <w:t xml:space="preserve">ist </w:t>
      </w:r>
      <w:r w:rsidR="00B4138E" w:rsidRPr="00F670CF">
        <w:rPr>
          <w:rFonts w:ascii="Times New Roman" w:hAnsi="Times New Roman" w:cs="Times New Roman"/>
          <w:noProof/>
          <w:sz w:val="24"/>
          <w:szCs w:val="24"/>
          <w:lang w:eastAsia="de-DE"/>
        </w:rPr>
        <w:t xml:space="preserve">auch das freie Bewegen im Raum ähnlich zur </w:t>
      </w:r>
      <w:r w:rsidR="0072141C" w:rsidRPr="0072141C">
        <w:rPr>
          <w:rFonts w:ascii="Times New Roman" w:hAnsi="Times New Roman" w:cs="Times New Roman"/>
          <w:i/>
          <w:noProof/>
          <w:sz w:val="24"/>
          <w:szCs w:val="24"/>
          <w:lang w:eastAsia="de-DE"/>
        </w:rPr>
        <w:t>HTC</w:t>
      </w:r>
      <w:r w:rsidR="008B2323" w:rsidRPr="00F670CF">
        <w:rPr>
          <w:rFonts w:ascii="Times New Roman" w:hAnsi="Times New Roman" w:cs="Times New Roman"/>
          <w:i/>
          <w:noProof/>
          <w:sz w:val="24"/>
          <w:szCs w:val="24"/>
          <w:lang w:eastAsia="de-DE"/>
        </w:rPr>
        <w:t xml:space="preserve"> Vive</w:t>
      </w:r>
      <w:r w:rsidR="00B4138E" w:rsidRPr="00F670CF">
        <w:rPr>
          <w:rFonts w:ascii="Times New Roman" w:hAnsi="Times New Roman" w:cs="Times New Roman"/>
          <w:noProof/>
          <w:sz w:val="24"/>
          <w:szCs w:val="24"/>
          <w:lang w:eastAsia="de-DE"/>
        </w:rPr>
        <w:t xml:space="preserve"> </w:t>
      </w:r>
      <w:r w:rsidR="00C2285B" w:rsidRPr="00F670CF">
        <w:rPr>
          <w:rFonts w:ascii="Times New Roman" w:hAnsi="Times New Roman" w:cs="Times New Roman"/>
          <w:noProof/>
          <w:sz w:val="24"/>
          <w:szCs w:val="24"/>
          <w:lang w:eastAsia="de-DE"/>
        </w:rPr>
        <w:t>möglich</w:t>
      </w:r>
      <w:r w:rsidR="00DA7D52" w:rsidRPr="00F670CF">
        <w:rPr>
          <w:rFonts w:ascii="Times New Roman" w:hAnsi="Times New Roman" w:cs="Times New Roman"/>
          <w:noProof/>
          <w:sz w:val="24"/>
          <w:szCs w:val="24"/>
          <w:lang w:eastAsia="de-DE"/>
        </w:rPr>
        <w:t xml:space="preserve">. </w:t>
      </w:r>
      <w:r w:rsidR="00DA7D52" w:rsidRPr="5B1F33EA">
        <w:fldChar w:fldCharType="begin"/>
      </w:r>
      <w:r w:rsidR="00446797" w:rsidRPr="00F670CF">
        <w:rPr>
          <w:rFonts w:ascii="Times New Roman" w:hAnsi="Times New Roman" w:cs="Times New Roman"/>
          <w:noProof/>
          <w:sz w:val="24"/>
          <w:szCs w:val="24"/>
          <w:lang w:eastAsia="de-DE"/>
        </w:rPr>
        <w:instrText>ADDIN CITAVI.PLACEHOLDER ad985eec-3618-4a4f-96c4-5c7a981519bc PFBsYWNlaG9sZGVyPg0KICA8QWRkSW5WZXJzaW9uPjUuNi4wLjI8L0FkZEluVmVyc2lvbj4NCiAgPElkPmFkOTg1ZWVjLTM2MTgtNGE0Zi05NmM0LTVjN2E5ODE1MTliYzwvSWQ+DQogIDxFbnRyaWVzPg0KICAgIDxFbnRyeT4NCiAgICAgIDxJZD4zZjYwMjk4My00OGU1LTQ1OWYtODczYi04NGUxMzlmYTVjMTA8L0lkPg0KICAgICAgPFJlZmVyZW5jZUlkPjJiMjM3ZmIyLTI1OGQtNGJiMy1hZTNjLTc5ODNhZjRkOTNlND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5ndXllbiwgMjAxNyk8L1RleHQ+DQogICAgPC9UZXh0VW5pdD4NCiAgPC9UZXh0VW5pdHM+DQo8L1BsYWNlaG9sZGVyPg==</w:instrText>
      </w:r>
      <w:r w:rsidR="00DA7D52" w:rsidRPr="5B1F33EA">
        <w:rPr>
          <w:rFonts w:ascii="Times New Roman" w:hAnsi="Times New Roman" w:cs="Times New Roman"/>
          <w:noProof/>
          <w:sz w:val="24"/>
          <w:szCs w:val="24"/>
          <w:lang w:eastAsia="de-DE"/>
        </w:rPr>
        <w:fldChar w:fldCharType="separate"/>
      </w:r>
      <w:bookmarkStart w:id="63" w:name="_CTVP001ad985eec36184a4f96c45c7a981519bc"/>
      <w:r w:rsidR="00446797" w:rsidRPr="00F670CF">
        <w:rPr>
          <w:rFonts w:ascii="Times New Roman" w:hAnsi="Times New Roman" w:cs="Times New Roman"/>
          <w:noProof/>
          <w:sz w:val="24"/>
          <w:szCs w:val="24"/>
          <w:lang w:eastAsia="de-DE"/>
        </w:rPr>
        <w:t>(</w:t>
      </w:r>
      <w:r w:rsidR="00ED28F9">
        <w:rPr>
          <w:rFonts w:ascii="Times New Roman" w:hAnsi="Times New Roman" w:cs="Times New Roman"/>
          <w:noProof/>
          <w:sz w:val="24"/>
          <w:szCs w:val="24"/>
          <w:lang w:eastAsia="de-DE"/>
        </w:rPr>
        <w:t xml:space="preserve">vgl. </w:t>
      </w:r>
      <w:r w:rsidR="00446797" w:rsidRPr="00F670CF">
        <w:rPr>
          <w:rFonts w:ascii="Times New Roman" w:hAnsi="Times New Roman" w:cs="Times New Roman"/>
          <w:noProof/>
          <w:sz w:val="24"/>
          <w:szCs w:val="24"/>
          <w:lang w:eastAsia="de-DE"/>
        </w:rPr>
        <w:t>Nguyen, 2017)</w:t>
      </w:r>
      <w:bookmarkEnd w:id="63"/>
      <w:r w:rsidR="00DA7D52" w:rsidRPr="5B1F33EA">
        <w:fldChar w:fldCharType="end"/>
      </w:r>
      <w:r w:rsidR="27C0A192" w:rsidRPr="00F670CF">
        <w:rPr>
          <w:rFonts w:ascii="Times New Roman" w:hAnsi="Times New Roman" w:cs="Times New Roman"/>
          <w:noProof/>
          <w:sz w:val="24"/>
          <w:szCs w:val="24"/>
          <w:lang w:eastAsia="de-DE"/>
        </w:rPr>
        <w:t xml:space="preserve"> </w:t>
      </w:r>
    </w:p>
    <w:p w14:paraId="5096410F" w14:textId="69DB94A8" w:rsidR="00676838" w:rsidRDefault="00451C34" w:rsidP="000A237F">
      <w:pPr>
        <w:spacing w:line="360" w:lineRule="auto"/>
        <w:jc w:val="both"/>
        <w:rPr>
          <w:rFonts w:ascii="Times New Roman" w:eastAsia="Times New Roman" w:hAnsi="Times New Roman" w:cs="Times New Roman"/>
          <w:noProof/>
          <w:sz w:val="24"/>
          <w:szCs w:val="24"/>
        </w:rPr>
      </w:pPr>
      <w:r w:rsidRPr="00F670CF">
        <w:rPr>
          <w:rFonts w:ascii="Times New Roman" w:hAnsi="Times New Roman" w:cs="Times New Roman"/>
          <w:noProof/>
          <w:sz w:val="24"/>
          <w:szCs w:val="24"/>
          <w:lang w:eastAsia="de-DE"/>
        </w:rPr>
        <w:lastRenderedPageBreak/>
        <w:t xml:space="preserve">Die Kopfbewegungen </w:t>
      </w:r>
      <w:r w:rsidR="00824DC2" w:rsidRPr="00F670CF">
        <w:rPr>
          <w:rFonts w:ascii="Times New Roman" w:hAnsi="Times New Roman" w:cs="Times New Roman"/>
          <w:noProof/>
          <w:sz w:val="24"/>
          <w:szCs w:val="24"/>
          <w:lang w:eastAsia="de-DE"/>
        </w:rPr>
        <w:t xml:space="preserve">des Benutzers </w:t>
      </w:r>
      <w:r w:rsidRPr="00F670CF">
        <w:rPr>
          <w:rFonts w:ascii="Times New Roman" w:hAnsi="Times New Roman" w:cs="Times New Roman"/>
          <w:noProof/>
          <w:sz w:val="24"/>
          <w:szCs w:val="24"/>
          <w:lang w:eastAsia="de-DE"/>
        </w:rPr>
        <w:t xml:space="preserve">werden direkt in die virtuelle Welt übertragen, </w:t>
      </w:r>
      <w:r w:rsidR="00824DC2" w:rsidRPr="00F670CF">
        <w:rPr>
          <w:rFonts w:ascii="Times New Roman" w:hAnsi="Times New Roman" w:cs="Times New Roman"/>
          <w:noProof/>
          <w:sz w:val="24"/>
          <w:szCs w:val="24"/>
          <w:lang w:eastAsia="de-DE"/>
        </w:rPr>
        <w:t xml:space="preserve">dabei simulieren </w:t>
      </w:r>
      <w:r w:rsidRPr="00F670CF">
        <w:rPr>
          <w:rFonts w:ascii="Times New Roman" w:hAnsi="Times New Roman" w:cs="Times New Roman"/>
          <w:noProof/>
          <w:sz w:val="24"/>
          <w:szCs w:val="24"/>
          <w:lang w:eastAsia="de-DE"/>
        </w:rPr>
        <w:t xml:space="preserve">manche Anwendungen Körperbewegungen nach, was zu einem Einbruch der Immersion führen kann wenn </w:t>
      </w:r>
      <w:r w:rsidR="00824DC2" w:rsidRPr="00F670CF">
        <w:rPr>
          <w:rFonts w:ascii="Times New Roman" w:hAnsi="Times New Roman" w:cs="Times New Roman"/>
          <w:noProof/>
          <w:sz w:val="24"/>
          <w:szCs w:val="24"/>
          <w:lang w:eastAsia="de-DE"/>
        </w:rPr>
        <w:t xml:space="preserve">die </w:t>
      </w:r>
      <w:r w:rsidRPr="00F670CF">
        <w:rPr>
          <w:rFonts w:ascii="Times New Roman" w:hAnsi="Times New Roman" w:cs="Times New Roman"/>
          <w:noProof/>
          <w:sz w:val="24"/>
          <w:szCs w:val="24"/>
          <w:lang w:eastAsia="de-DE"/>
        </w:rPr>
        <w:t>ausgeführte Bewegungen nicht mit dem dargestellten Inhalt üb</w:t>
      </w:r>
      <w:r w:rsidR="00DA7D52" w:rsidRPr="00F670CF">
        <w:rPr>
          <w:rFonts w:ascii="Times New Roman" w:hAnsi="Times New Roman" w:cs="Times New Roman"/>
          <w:noProof/>
          <w:sz w:val="24"/>
          <w:szCs w:val="24"/>
          <w:lang w:eastAsia="de-DE"/>
        </w:rPr>
        <w:t xml:space="preserve">ereinstimmen. </w:t>
      </w:r>
      <w:r w:rsidR="00DA7D52" w:rsidRPr="5B1F33EA">
        <w:fldChar w:fldCharType="begin"/>
      </w:r>
      <w:r w:rsidR="00446797" w:rsidRPr="00F670CF">
        <w:rPr>
          <w:rFonts w:ascii="Times New Roman" w:hAnsi="Times New Roman" w:cs="Times New Roman"/>
          <w:noProof/>
          <w:sz w:val="24"/>
          <w:szCs w:val="24"/>
          <w:lang w:eastAsia="de-DE"/>
        </w:rPr>
        <w:instrText>ADDIN CITAVI.PLACEHOLDER b9b9a049-76a8-487a-9673-fe3602416975 PFBsYWNlaG9sZGVyPg0KICA8QWRkSW5WZXJzaW9uPjUuNi4wLjI8L0FkZEluVmVyc2lvbj4NCiAgPElkPmI5YjlhMDQ5LTc2YTgtNDg3YS05NjczLWZlMzYwMjQxNjk3NTwvSWQ+DQogIDxFbnRyaWVzPg0KICAgIDxFbnRyeT4NCiAgICAgIDxJZD5mOGE1MDExNC1kNjNhLTQ3ZDEtYWNlMC0wYWM4ODQ1Y2NlNGY8L0lkPg0KICAgICAgPFJlZmVyZW5jZUlkPjQ5ZjE4NDc3LTk0ODQtNGQzYy1hZGZkLTI2OTA3MjgwM2VhNj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dGF1ZGFjaGVyLCAyMDE2KTwvVGV4dD4NCiAgICA8L1RleHRVbml0Pg0KICA8L1RleHRVbml0cz4NCjwvUGxhY2Vob2xkZXI+</w:instrText>
      </w:r>
      <w:r w:rsidR="00DA7D52" w:rsidRPr="5B1F33EA">
        <w:rPr>
          <w:rFonts w:ascii="Times New Roman" w:hAnsi="Times New Roman" w:cs="Times New Roman"/>
          <w:noProof/>
          <w:sz w:val="24"/>
          <w:szCs w:val="24"/>
          <w:lang w:eastAsia="de-DE"/>
        </w:rPr>
        <w:fldChar w:fldCharType="separate"/>
      </w:r>
      <w:bookmarkStart w:id="64" w:name="_CTVP001b9b9a04976a8487a9673fe3602416975"/>
      <w:r w:rsidR="00446797" w:rsidRPr="00F670CF">
        <w:rPr>
          <w:rFonts w:ascii="Times New Roman" w:hAnsi="Times New Roman" w:cs="Times New Roman"/>
          <w:noProof/>
          <w:sz w:val="24"/>
          <w:szCs w:val="24"/>
          <w:lang w:eastAsia="de-DE"/>
        </w:rPr>
        <w:t>(</w:t>
      </w:r>
      <w:r w:rsidR="00ED28F9">
        <w:rPr>
          <w:rFonts w:ascii="Times New Roman" w:hAnsi="Times New Roman" w:cs="Times New Roman"/>
          <w:noProof/>
          <w:sz w:val="24"/>
          <w:szCs w:val="24"/>
          <w:lang w:eastAsia="de-DE"/>
        </w:rPr>
        <w:t xml:space="preserve">vgl. </w:t>
      </w:r>
      <w:r w:rsidR="00446797" w:rsidRPr="00F670CF">
        <w:rPr>
          <w:rFonts w:ascii="Times New Roman" w:hAnsi="Times New Roman" w:cs="Times New Roman"/>
          <w:noProof/>
          <w:sz w:val="24"/>
          <w:szCs w:val="24"/>
          <w:lang w:eastAsia="de-DE"/>
        </w:rPr>
        <w:t>Staudacher, 2016)</w:t>
      </w:r>
      <w:bookmarkEnd w:id="64"/>
      <w:r w:rsidR="00DA7D52" w:rsidRPr="5B1F33EA">
        <w:fldChar w:fldCharType="end"/>
      </w:r>
    </w:p>
    <w:p w14:paraId="0CBD4D91" w14:textId="77777777" w:rsidR="00A53157" w:rsidRDefault="00FF604A" w:rsidP="00A53157">
      <w:pPr>
        <w:keepNext/>
        <w:spacing w:line="360" w:lineRule="auto"/>
        <w:jc w:val="both"/>
      </w:pPr>
      <w:r w:rsidRPr="00F670CF">
        <w:rPr>
          <w:rFonts w:ascii="Times New Roman" w:hAnsi="Times New Roman" w:cs="Times New Roman"/>
          <w:noProof/>
          <w:sz w:val="24"/>
          <w:szCs w:val="24"/>
          <w:lang w:eastAsia="de-DE"/>
        </w:rPr>
        <w:drawing>
          <wp:inline distT="0" distB="0" distL="0" distR="0" wp14:anchorId="13702DE3" wp14:editId="519D1DC1">
            <wp:extent cx="5753735" cy="2829560"/>
            <wp:effectExtent l="0" t="0" r="0" b="8890"/>
            <wp:docPr id="5" name="Grafik 5" descr="C:\Users\Gast_\AppData\Local\Microsoft\Windows\INetCache\Content.Word\Oculus-Touc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st_\AppData\Local\Microsoft\Windows\INetCache\Content.Word\Oculus-Touch-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735" cy="2829560"/>
                    </a:xfrm>
                    <a:prstGeom prst="rect">
                      <a:avLst/>
                    </a:prstGeom>
                    <a:noFill/>
                    <a:ln>
                      <a:noFill/>
                    </a:ln>
                  </pic:spPr>
                </pic:pic>
              </a:graphicData>
            </a:graphic>
          </wp:inline>
        </w:drawing>
      </w:r>
    </w:p>
    <w:p w14:paraId="32629808" w14:textId="6E5EF46E" w:rsidR="00275C3F" w:rsidRPr="00A53157" w:rsidRDefault="00A53157" w:rsidP="00A53157">
      <w:pPr>
        <w:pStyle w:val="Beschriftung"/>
        <w:jc w:val="both"/>
        <w:rPr>
          <w:rFonts w:ascii="Times New Roman" w:hAnsi="Times New Roman" w:cs="Times New Roman"/>
        </w:rPr>
      </w:pPr>
      <w:bookmarkStart w:id="65" w:name="_Toc494050625"/>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3</w:t>
      </w:r>
      <w:r w:rsidRPr="00A53157">
        <w:rPr>
          <w:rFonts w:ascii="Times New Roman" w:hAnsi="Times New Roman" w:cs="Times New Roman"/>
        </w:rPr>
        <w:fldChar w:fldCharType="end"/>
      </w:r>
      <w:r w:rsidRPr="00A53157">
        <w:rPr>
          <w:rFonts w:ascii="Times New Roman" w:hAnsi="Times New Roman" w:cs="Times New Roman"/>
        </w:rPr>
        <w:t>: https://www.oculus.com/press-kit/</w:t>
      </w:r>
      <w:bookmarkEnd w:id="65"/>
    </w:p>
    <w:p w14:paraId="227DD9A1" w14:textId="2DF203C3" w:rsidR="00446797" w:rsidRPr="00F670CF" w:rsidRDefault="00A91815" w:rsidP="000A237F">
      <w:pPr>
        <w:keepNext/>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w:t>
      </w:r>
      <w:r w:rsidR="0072141C" w:rsidRPr="0072141C">
        <w:rPr>
          <w:rFonts w:ascii="Times New Roman" w:hAnsi="Times New Roman" w:cs="Times New Roman"/>
          <w:i/>
          <w:sz w:val="24"/>
          <w:szCs w:val="24"/>
        </w:rPr>
        <w:t>Oculus Rift</w:t>
      </w:r>
      <w:r w:rsidR="002254E8" w:rsidRPr="00F670CF">
        <w:rPr>
          <w:rFonts w:ascii="Times New Roman" w:hAnsi="Times New Roman" w:cs="Times New Roman"/>
          <w:sz w:val="24"/>
          <w:szCs w:val="24"/>
        </w:rPr>
        <w:t xml:space="preserve"> </w:t>
      </w:r>
      <w:r w:rsidRPr="00F670CF">
        <w:rPr>
          <w:rFonts w:ascii="Times New Roman" w:hAnsi="Times New Roman" w:cs="Times New Roman"/>
          <w:sz w:val="24"/>
          <w:szCs w:val="24"/>
        </w:rPr>
        <w:t>w</w:t>
      </w:r>
      <w:r w:rsidR="002254E8" w:rsidRPr="00F670CF">
        <w:rPr>
          <w:rFonts w:ascii="Times New Roman" w:hAnsi="Times New Roman" w:cs="Times New Roman"/>
          <w:sz w:val="24"/>
          <w:szCs w:val="24"/>
        </w:rPr>
        <w:t>urde,</w:t>
      </w:r>
      <w:r w:rsidR="00594CA8" w:rsidRPr="00F670CF">
        <w:rPr>
          <w:rFonts w:ascii="Times New Roman" w:hAnsi="Times New Roman" w:cs="Times New Roman"/>
          <w:sz w:val="24"/>
          <w:szCs w:val="24"/>
        </w:rPr>
        <w:t xml:space="preserve"> wie bereits erwähnt,</w:t>
      </w:r>
      <w:r w:rsidR="00DE13E5">
        <w:rPr>
          <w:rFonts w:ascii="Times New Roman" w:hAnsi="Times New Roman" w:cs="Times New Roman"/>
          <w:sz w:val="24"/>
          <w:szCs w:val="24"/>
        </w:rPr>
        <w:t xml:space="preserve"> zu Beginn mit einem </w:t>
      </w:r>
      <w:r w:rsidR="00DE13E5" w:rsidRPr="00DE13E5">
        <w:rPr>
          <w:rFonts w:ascii="Times New Roman" w:hAnsi="Times New Roman" w:cs="Times New Roman"/>
          <w:i/>
          <w:sz w:val="24"/>
          <w:szCs w:val="24"/>
        </w:rPr>
        <w:t>Xbox-</w:t>
      </w:r>
      <w:r w:rsidR="002254E8" w:rsidRPr="00DE13E5">
        <w:rPr>
          <w:rFonts w:ascii="Times New Roman" w:hAnsi="Times New Roman" w:cs="Times New Roman"/>
          <w:i/>
          <w:sz w:val="24"/>
          <w:szCs w:val="24"/>
        </w:rPr>
        <w:t>One</w:t>
      </w:r>
      <w:r w:rsidR="001A60D9">
        <w:rPr>
          <w:rFonts w:ascii="Times New Roman" w:hAnsi="Times New Roman" w:cs="Times New Roman"/>
          <w:sz w:val="24"/>
          <w:szCs w:val="24"/>
        </w:rPr>
        <w:t>-</w:t>
      </w:r>
      <w:r w:rsidR="002254E8" w:rsidRPr="00F670CF">
        <w:rPr>
          <w:rFonts w:ascii="Times New Roman" w:hAnsi="Times New Roman" w:cs="Times New Roman"/>
          <w:sz w:val="24"/>
          <w:szCs w:val="24"/>
        </w:rPr>
        <w:t>Control</w:t>
      </w:r>
      <w:r w:rsidR="00594CA8" w:rsidRPr="00F670CF">
        <w:rPr>
          <w:rFonts w:ascii="Times New Roman" w:hAnsi="Times New Roman" w:cs="Times New Roman"/>
          <w:sz w:val="24"/>
          <w:szCs w:val="24"/>
        </w:rPr>
        <w:t xml:space="preserve">ler von Microsoft ausgeliefert aber </w:t>
      </w:r>
      <w:r w:rsidR="002254E8" w:rsidRPr="00F670CF">
        <w:rPr>
          <w:rFonts w:ascii="Times New Roman" w:hAnsi="Times New Roman" w:cs="Times New Roman"/>
          <w:sz w:val="24"/>
          <w:szCs w:val="24"/>
        </w:rPr>
        <w:t xml:space="preserve">seit Dezember 2016 </w:t>
      </w:r>
      <w:r w:rsidR="00594CA8" w:rsidRPr="00F670CF">
        <w:rPr>
          <w:rFonts w:ascii="Times New Roman" w:hAnsi="Times New Roman" w:cs="Times New Roman"/>
          <w:sz w:val="24"/>
          <w:szCs w:val="24"/>
        </w:rPr>
        <w:t xml:space="preserve">ist das Paket auch </w:t>
      </w:r>
      <w:r w:rsidR="0088355B" w:rsidRPr="00F670CF">
        <w:rPr>
          <w:rFonts w:ascii="Times New Roman" w:hAnsi="Times New Roman" w:cs="Times New Roman"/>
          <w:sz w:val="24"/>
          <w:szCs w:val="24"/>
        </w:rPr>
        <w:t xml:space="preserve">mit den </w:t>
      </w:r>
      <w:r w:rsidR="0072141C" w:rsidRPr="0072141C">
        <w:rPr>
          <w:rFonts w:ascii="Times New Roman" w:hAnsi="Times New Roman" w:cs="Times New Roman"/>
          <w:i/>
          <w:sz w:val="24"/>
          <w:szCs w:val="24"/>
        </w:rPr>
        <w:t>Oculus</w:t>
      </w:r>
      <w:r w:rsidR="00F6463D" w:rsidRPr="00F6463D">
        <w:rPr>
          <w:rFonts w:ascii="Times New Roman" w:hAnsi="Times New Roman" w:cs="Times New Roman"/>
          <w:i/>
          <w:sz w:val="24"/>
          <w:szCs w:val="24"/>
        </w:rPr>
        <w:t>-Touch-</w:t>
      </w:r>
      <w:r w:rsidR="0088355B" w:rsidRPr="00F670CF">
        <w:rPr>
          <w:rFonts w:ascii="Times New Roman" w:hAnsi="Times New Roman" w:cs="Times New Roman"/>
          <w:sz w:val="24"/>
          <w:szCs w:val="24"/>
        </w:rPr>
        <w:t xml:space="preserve">Controllern </w:t>
      </w:r>
      <w:r w:rsidR="00594CA8" w:rsidRPr="00F670CF">
        <w:rPr>
          <w:rFonts w:ascii="Times New Roman" w:hAnsi="Times New Roman" w:cs="Times New Roman"/>
          <w:sz w:val="24"/>
          <w:szCs w:val="24"/>
        </w:rPr>
        <w:t>erhältlich. D</w:t>
      </w:r>
      <w:r w:rsidR="0088355B" w:rsidRPr="00F670CF">
        <w:rPr>
          <w:rFonts w:ascii="Times New Roman" w:hAnsi="Times New Roman" w:cs="Times New Roman"/>
          <w:sz w:val="24"/>
          <w:szCs w:val="24"/>
        </w:rPr>
        <w:t xml:space="preserve">iese können auch separat gekauft werden, um ein bereits vorher bestehendes VR-System zu erweitern. </w:t>
      </w:r>
      <w:r w:rsidR="00FF604A" w:rsidRPr="00F670CF">
        <w:rPr>
          <w:rFonts w:ascii="Times New Roman" w:hAnsi="Times New Roman" w:cs="Times New Roman"/>
          <w:sz w:val="24"/>
          <w:szCs w:val="24"/>
        </w:rPr>
        <w:t xml:space="preserve">Mit den von </w:t>
      </w:r>
      <w:r w:rsidR="0072141C" w:rsidRPr="0072141C">
        <w:rPr>
          <w:rFonts w:ascii="Times New Roman" w:hAnsi="Times New Roman" w:cs="Times New Roman"/>
          <w:i/>
          <w:sz w:val="24"/>
          <w:szCs w:val="24"/>
        </w:rPr>
        <w:t>Oculus</w:t>
      </w:r>
      <w:r w:rsidR="00FF604A" w:rsidRPr="00F670CF">
        <w:rPr>
          <w:rFonts w:ascii="Times New Roman" w:hAnsi="Times New Roman" w:cs="Times New Roman"/>
          <w:sz w:val="24"/>
          <w:szCs w:val="24"/>
        </w:rPr>
        <w:t xml:space="preserve"> entwickelten Controllern sollen sich Anwendungen durch intuitive Handbewegungen steuern lassen. </w:t>
      </w:r>
      <w:r w:rsidR="00446797" w:rsidRPr="27E755B7">
        <w:fldChar w:fldCharType="begin"/>
      </w:r>
      <w:r w:rsidR="00446797" w:rsidRPr="00F670CF">
        <w:rPr>
          <w:rFonts w:ascii="Times New Roman" w:hAnsi="Times New Roman" w:cs="Times New Roman"/>
          <w:sz w:val="24"/>
          <w:szCs w:val="24"/>
        </w:rPr>
        <w:instrText>ADDIN CITAVI.PLACEHOLDER c259f612-a1dd-4aca-819e-9ac442c68f89 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9jdWx1cyBSaWZ0IHwgT2N1bH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TwvVGV4dD4NCiAgICA8L1RleHRVbml0Pg0KICA8L1RleHRVbml0cz4NCjwvUGxhY2Vob2xkZXI+</w:instrText>
      </w:r>
      <w:r w:rsidR="00446797" w:rsidRPr="27E755B7">
        <w:rPr>
          <w:rFonts w:ascii="Times New Roman" w:hAnsi="Times New Roman" w:cs="Times New Roman"/>
          <w:sz w:val="24"/>
          <w:szCs w:val="24"/>
        </w:rPr>
        <w:fldChar w:fldCharType="separate"/>
      </w:r>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72141C" w:rsidRPr="0072141C">
        <w:rPr>
          <w:rFonts w:ascii="Times New Roman" w:hAnsi="Times New Roman" w:cs="Times New Roman"/>
          <w:i/>
          <w:iCs/>
          <w:sz w:val="24"/>
          <w:szCs w:val="24"/>
        </w:rPr>
        <w:t>Oculus Rift</w:t>
      </w:r>
      <w:r w:rsidR="00446797" w:rsidRPr="00F670CF">
        <w:rPr>
          <w:rFonts w:ascii="Times New Roman" w:hAnsi="Times New Roman" w:cs="Times New Roman"/>
          <w:i/>
          <w:iCs/>
          <w:sz w:val="24"/>
          <w:szCs w:val="24"/>
        </w:rPr>
        <w:t xml:space="preserve"> | </w:t>
      </w:r>
      <w:r w:rsidR="0072141C" w:rsidRPr="0072141C">
        <w:rPr>
          <w:rFonts w:ascii="Times New Roman" w:hAnsi="Times New Roman" w:cs="Times New Roman"/>
          <w:i/>
          <w:iCs/>
          <w:sz w:val="24"/>
          <w:szCs w:val="24"/>
        </w:rPr>
        <w:t>Oculus</w:t>
      </w:r>
      <w:r w:rsidR="008E7052">
        <w:rPr>
          <w:rFonts w:ascii="Times New Roman" w:hAnsi="Times New Roman" w:cs="Times New Roman"/>
          <w:i/>
          <w:iCs/>
          <w:sz w:val="24"/>
          <w:szCs w:val="24"/>
        </w:rPr>
        <w:t>, 2017</w:t>
      </w:r>
      <w:r w:rsidR="00446797" w:rsidRPr="00F670CF">
        <w:rPr>
          <w:rFonts w:ascii="Times New Roman" w:hAnsi="Times New Roman" w:cs="Times New Roman"/>
          <w:sz w:val="24"/>
          <w:szCs w:val="24"/>
        </w:rPr>
        <w:t>)</w:t>
      </w:r>
      <w:r w:rsidR="00446797" w:rsidRPr="27E755B7">
        <w:fldChar w:fldCharType="end"/>
      </w:r>
      <w:r w:rsidR="00446797" w:rsidRPr="00F670CF">
        <w:rPr>
          <w:rFonts w:ascii="Times New Roman" w:hAnsi="Times New Roman" w:cs="Times New Roman"/>
          <w:sz w:val="24"/>
          <w:szCs w:val="24"/>
        </w:rPr>
        <w:t xml:space="preserve">  </w:t>
      </w:r>
    </w:p>
    <w:p w14:paraId="5692606A" w14:textId="087C03A8" w:rsidR="00A91815" w:rsidRPr="00F670CF" w:rsidRDefault="00594CA8" w:rsidP="000A237F">
      <w:pPr>
        <w:keepNext/>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Touch-</w:t>
      </w:r>
      <w:r w:rsidR="00163CB8" w:rsidRPr="00F670CF">
        <w:rPr>
          <w:rFonts w:ascii="Times New Roman" w:hAnsi="Times New Roman" w:cs="Times New Roman"/>
          <w:sz w:val="24"/>
          <w:szCs w:val="24"/>
        </w:rPr>
        <w:t xml:space="preserve">Controller verbessern </w:t>
      </w:r>
      <w:r w:rsidRPr="00F670CF">
        <w:rPr>
          <w:rFonts w:ascii="Times New Roman" w:hAnsi="Times New Roman" w:cs="Times New Roman"/>
          <w:sz w:val="24"/>
          <w:szCs w:val="24"/>
        </w:rPr>
        <w:t xml:space="preserve">dadurch </w:t>
      </w:r>
      <w:r w:rsidR="00163CB8" w:rsidRPr="00F670CF">
        <w:rPr>
          <w:rFonts w:ascii="Times New Roman" w:hAnsi="Times New Roman" w:cs="Times New Roman"/>
          <w:sz w:val="24"/>
          <w:szCs w:val="24"/>
        </w:rPr>
        <w:t xml:space="preserve">deutlich die Bedienbarkeit und die Immersion der </w:t>
      </w:r>
      <w:r w:rsidR="003428D2" w:rsidRPr="003428D2">
        <w:rPr>
          <w:rFonts w:ascii="Times New Roman" w:hAnsi="Times New Roman" w:cs="Times New Roman"/>
          <w:i/>
          <w:sz w:val="24"/>
          <w:szCs w:val="24"/>
        </w:rPr>
        <w:t>Oulus Rift</w:t>
      </w:r>
      <w:r w:rsidR="00163CB8" w:rsidRPr="00F670CF">
        <w:rPr>
          <w:rFonts w:ascii="Times New Roman" w:hAnsi="Times New Roman" w:cs="Times New Roman"/>
          <w:sz w:val="24"/>
          <w:szCs w:val="24"/>
        </w:rPr>
        <w:t>, sind komfortabler</w:t>
      </w:r>
      <w:r w:rsidR="0036709C" w:rsidRPr="00F670CF">
        <w:rPr>
          <w:rFonts w:ascii="Times New Roman" w:hAnsi="Times New Roman" w:cs="Times New Roman"/>
          <w:sz w:val="24"/>
          <w:szCs w:val="24"/>
        </w:rPr>
        <w:t xml:space="preserve"> und fühlen sich natürlicher in der Benutzung an</w:t>
      </w:r>
      <w:r w:rsidR="00C95D88">
        <w:rPr>
          <w:rFonts w:ascii="Times New Roman" w:hAnsi="Times New Roman" w:cs="Times New Roman"/>
          <w:sz w:val="24"/>
          <w:szCs w:val="24"/>
        </w:rPr>
        <w:t>,</w:t>
      </w:r>
      <w:r w:rsidR="0036709C" w:rsidRPr="00F670CF">
        <w:rPr>
          <w:rFonts w:ascii="Times New Roman" w:hAnsi="Times New Roman" w:cs="Times New Roman"/>
          <w:sz w:val="24"/>
          <w:szCs w:val="24"/>
        </w:rPr>
        <w:t xml:space="preserve"> </w:t>
      </w:r>
      <w:r w:rsidR="00163CB8" w:rsidRPr="00F670CF">
        <w:rPr>
          <w:rFonts w:ascii="Times New Roman" w:hAnsi="Times New Roman" w:cs="Times New Roman"/>
          <w:sz w:val="24"/>
          <w:szCs w:val="24"/>
        </w:rPr>
        <w:t>als die Con</w:t>
      </w:r>
      <w:r w:rsidR="00DA7D52" w:rsidRPr="00F670CF">
        <w:rPr>
          <w:rFonts w:ascii="Times New Roman" w:hAnsi="Times New Roman" w:cs="Times New Roman"/>
          <w:sz w:val="24"/>
          <w:szCs w:val="24"/>
        </w:rPr>
        <w:t xml:space="preserve">troller der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00DA7D52" w:rsidRPr="00F670CF">
        <w:rPr>
          <w:rFonts w:ascii="Times New Roman" w:hAnsi="Times New Roman" w:cs="Times New Roman"/>
          <w:sz w:val="24"/>
          <w:szCs w:val="24"/>
        </w:rPr>
        <w:t xml:space="preserve">. </w:t>
      </w:r>
      <w:r w:rsidR="00DA7D52" w:rsidRPr="27E755B7">
        <w:fldChar w:fldCharType="begin"/>
      </w:r>
      <w:r w:rsidR="00446797" w:rsidRPr="00F670CF">
        <w:rPr>
          <w:rFonts w:ascii="Times New Roman" w:hAnsi="Times New Roman" w:cs="Times New Roman"/>
          <w:sz w:val="24"/>
          <w:szCs w:val="24"/>
        </w:rPr>
        <w:instrText>ADDIN CITAVI.PLACEHOLDER fdfc6d40-8486-4a57-8f47-9efabd1a8359 PFBsYWNlaG9sZGVyPg0KICA8QWRkSW5WZXJzaW9uPjUuNi4wLjI8L0FkZEluVmVyc2lvbj4NCiAgPElkPmZkZmM2ZDQwLTg0ODYtNGE1Ny04ZjQ3LTllZmFiZDFhODM1OTwvSWQ+DQogIDxFbnRyaWVzPg0KICAgIDxFbnRyeT4NCiAgICAgIDxJZD4zMzg3ODc2ZS00OGZkLTQzNWYtYmEwNy1lODMxZjVmY2EzOTc8L0lkPg0KICAgICAgPFJlZmVyZW5jZUlkPjJiMjM3ZmIyLTI1OGQtNGJiMy1hZTNjLTc5ODNhZjRkOTNlND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5ndXllbiwgMjAxNyk8L1RleHQ+DQogICAgPC9UZXh0VW5pdD4NCiAgPC9UZXh0VW5pdHM+DQo8L1BsYWNlaG9sZGVyPg==</w:instrText>
      </w:r>
      <w:r w:rsidR="00DA7D52" w:rsidRPr="27E755B7">
        <w:rPr>
          <w:rFonts w:ascii="Times New Roman" w:hAnsi="Times New Roman" w:cs="Times New Roman"/>
          <w:sz w:val="24"/>
          <w:szCs w:val="24"/>
        </w:rPr>
        <w:fldChar w:fldCharType="separate"/>
      </w:r>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Nguyen, 2017)</w:t>
      </w:r>
      <w:r w:rsidR="00DA7D52" w:rsidRPr="27E755B7">
        <w:fldChar w:fldCharType="end"/>
      </w:r>
      <w:r w:rsidR="22D164EB" w:rsidRPr="00F670CF">
        <w:rPr>
          <w:rFonts w:ascii="Times New Roman" w:hAnsi="Times New Roman" w:cs="Times New Roman"/>
          <w:sz w:val="24"/>
          <w:szCs w:val="24"/>
        </w:rPr>
        <w:t xml:space="preserve"> </w:t>
      </w:r>
    </w:p>
    <w:p w14:paraId="2B999441" w14:textId="623E7062" w:rsidR="00676838" w:rsidRDefault="00676838">
      <w:pPr>
        <w:rPr>
          <w:rFonts w:ascii="Times New Roman" w:hAnsi="Times New Roman" w:cs="Times New Roman"/>
          <w:sz w:val="24"/>
          <w:szCs w:val="24"/>
        </w:rPr>
      </w:pPr>
      <w:r>
        <w:rPr>
          <w:rFonts w:ascii="Times New Roman" w:hAnsi="Times New Roman" w:cs="Times New Roman"/>
          <w:sz w:val="24"/>
          <w:szCs w:val="24"/>
        </w:rPr>
        <w:br w:type="page"/>
      </w:r>
    </w:p>
    <w:p w14:paraId="4457F5B2" w14:textId="2E065F7B" w:rsidR="005F0AC9" w:rsidRDefault="0072141C" w:rsidP="000A237F">
      <w:pPr>
        <w:pStyle w:val="berschrift3"/>
        <w:spacing w:line="360" w:lineRule="auto"/>
        <w:jc w:val="both"/>
        <w:rPr>
          <w:rFonts w:ascii="Times New Roman" w:hAnsi="Times New Roman" w:cs="Times New Roman"/>
          <w:i/>
          <w:sz w:val="26"/>
          <w:szCs w:val="26"/>
        </w:rPr>
      </w:pPr>
      <w:bookmarkStart w:id="66" w:name="_Toc494055309"/>
      <w:r w:rsidRPr="00A16BF7">
        <w:rPr>
          <w:rFonts w:ascii="Times New Roman" w:hAnsi="Times New Roman" w:cs="Times New Roman"/>
          <w:i/>
          <w:sz w:val="26"/>
          <w:szCs w:val="26"/>
        </w:rPr>
        <w:lastRenderedPageBreak/>
        <w:t>HTC</w:t>
      </w:r>
      <w:r w:rsidR="008B2323" w:rsidRPr="00A16BF7">
        <w:rPr>
          <w:rFonts w:ascii="Times New Roman" w:hAnsi="Times New Roman" w:cs="Times New Roman"/>
          <w:i/>
          <w:sz w:val="26"/>
          <w:szCs w:val="26"/>
        </w:rPr>
        <w:t xml:space="preserve"> Vive</w:t>
      </w:r>
      <w:bookmarkEnd w:id="66"/>
    </w:p>
    <w:p w14:paraId="4589BBCA" w14:textId="77777777" w:rsidR="00DC7A7D" w:rsidRPr="00DC7A7D" w:rsidRDefault="00DC7A7D" w:rsidP="00DC7A7D"/>
    <w:p w14:paraId="31BDF95D" w14:textId="77777777" w:rsidR="00DC7A7D" w:rsidRPr="00F670CF" w:rsidRDefault="00DC7A7D" w:rsidP="00DC7A7D">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Ebenso wie die </w:t>
      </w:r>
      <w:r w:rsidRPr="0072141C">
        <w:rPr>
          <w:rFonts w:ascii="Times New Roman" w:hAnsi="Times New Roman" w:cs="Times New Roman"/>
          <w:i/>
          <w:sz w:val="24"/>
          <w:szCs w:val="24"/>
        </w:rPr>
        <w:t>Oculus Rift</w:t>
      </w:r>
      <w:r w:rsidRPr="00F670CF">
        <w:rPr>
          <w:rFonts w:ascii="Times New Roman" w:hAnsi="Times New Roman" w:cs="Times New Roman"/>
          <w:sz w:val="24"/>
          <w:szCs w:val="24"/>
        </w:rPr>
        <w:t xml:space="preserve"> setzt das VR-System von </w:t>
      </w:r>
      <w:r w:rsidRPr="0072141C">
        <w:rPr>
          <w:rFonts w:ascii="Times New Roman" w:hAnsi="Times New Roman" w:cs="Times New Roman"/>
          <w:i/>
          <w:sz w:val="24"/>
          <w:szCs w:val="24"/>
        </w:rPr>
        <w:t>HTC</w:t>
      </w:r>
      <w:r w:rsidRPr="00F670CF">
        <w:rPr>
          <w:rFonts w:ascii="Times New Roman" w:hAnsi="Times New Roman" w:cs="Times New Roman"/>
          <w:sz w:val="24"/>
          <w:szCs w:val="24"/>
        </w:rPr>
        <w:t xml:space="preserve"> auf 2 OLED- Displays mit einer Auflösung von 2160 x 1200 Pixeln (1080 x 1200 pro Auge). Das Blickfeld beträgt bei der </w:t>
      </w:r>
      <w:r w:rsidRPr="0072141C">
        <w:rPr>
          <w:rFonts w:ascii="Times New Roman" w:hAnsi="Times New Roman" w:cs="Times New Roman"/>
          <w:i/>
          <w:sz w:val="24"/>
          <w:szCs w:val="24"/>
        </w:rPr>
        <w:t>HTC</w:t>
      </w:r>
      <w:r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110°. Durch die von </w:t>
      </w:r>
      <w:r>
        <w:rPr>
          <w:rFonts w:ascii="Times New Roman" w:hAnsi="Times New Roman" w:cs="Times New Roman"/>
          <w:i/>
          <w:sz w:val="24"/>
          <w:szCs w:val="24"/>
        </w:rPr>
        <w:t>Valve</w:t>
      </w:r>
      <w:r w:rsidRPr="00F670CF">
        <w:rPr>
          <w:rFonts w:ascii="Times New Roman" w:hAnsi="Times New Roman" w:cs="Times New Roman"/>
          <w:sz w:val="24"/>
          <w:szCs w:val="24"/>
        </w:rPr>
        <w:t xml:space="preserve"> entwickelte </w:t>
      </w:r>
      <w:r w:rsidRPr="00914F5B">
        <w:rPr>
          <w:rFonts w:ascii="Times New Roman" w:hAnsi="Times New Roman" w:cs="Times New Roman"/>
          <w:i/>
          <w:sz w:val="24"/>
          <w:szCs w:val="24"/>
        </w:rPr>
        <w:t>Lighthouse</w:t>
      </w:r>
      <w:r>
        <w:rPr>
          <w:rFonts w:ascii="Times New Roman" w:hAnsi="Times New Roman" w:cs="Times New Roman"/>
          <w:sz w:val="24"/>
          <w:szCs w:val="24"/>
        </w:rPr>
        <w:t>-</w:t>
      </w:r>
      <w:r w:rsidRPr="00F670CF">
        <w:rPr>
          <w:rFonts w:ascii="Times New Roman" w:hAnsi="Times New Roman" w:cs="Times New Roman"/>
          <w:sz w:val="24"/>
          <w:szCs w:val="24"/>
        </w:rPr>
        <w:t xml:space="preserve">Technik lässt sich die Position und Bewegung des HMDs sowie der </w:t>
      </w:r>
      <w:r w:rsidRPr="00F979F5">
        <w:rPr>
          <w:rFonts w:ascii="Times New Roman" w:hAnsi="Times New Roman" w:cs="Times New Roman"/>
          <w:i/>
          <w:sz w:val="24"/>
          <w:szCs w:val="24"/>
        </w:rPr>
        <w:t>HTC-Vive</w:t>
      </w:r>
      <w:r w:rsidRPr="00F670CF">
        <w:rPr>
          <w:rFonts w:ascii="Times New Roman" w:hAnsi="Times New Roman" w:cs="Times New Roman"/>
          <w:sz w:val="24"/>
          <w:szCs w:val="24"/>
        </w:rPr>
        <w:t xml:space="preserve">-Controller auf einer Fläche von bis zu 5 x 5 Metern tracken und in den virtuellen Raum übertragen. </w:t>
      </w:r>
    </w:p>
    <w:p w14:paraId="64179CC0" w14:textId="77777777" w:rsidR="00A53157" w:rsidRDefault="006C2D74" w:rsidP="00A53157">
      <w:pPr>
        <w:keepNext/>
        <w:spacing w:line="360" w:lineRule="auto"/>
        <w:jc w:val="both"/>
      </w:pPr>
      <w:r w:rsidRPr="00F670CF">
        <w:rPr>
          <w:rFonts w:ascii="Times New Roman" w:hAnsi="Times New Roman" w:cs="Times New Roman"/>
          <w:noProof/>
          <w:sz w:val="24"/>
          <w:szCs w:val="24"/>
          <w:lang w:eastAsia="de-DE"/>
        </w:rPr>
        <w:drawing>
          <wp:inline distT="0" distB="0" distL="0" distR="0" wp14:anchorId="708019D7" wp14:editId="65D91D3C">
            <wp:extent cx="5760720" cy="3242508"/>
            <wp:effectExtent l="0" t="0" r="0" b="0"/>
            <wp:docPr id="409725678" name="picture" descr="C:\Users\Gast_\AppData\Local\Microsoft\Windows\INetCache\Content.Word\Vive_360_TurnTable_0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760720" cy="3242508"/>
                    </a:xfrm>
                    <a:prstGeom prst="rect">
                      <a:avLst/>
                    </a:prstGeom>
                  </pic:spPr>
                </pic:pic>
              </a:graphicData>
            </a:graphic>
          </wp:inline>
        </w:drawing>
      </w:r>
    </w:p>
    <w:p w14:paraId="3864A7A7" w14:textId="2B357CEB" w:rsidR="00DA7D52" w:rsidRPr="00A53157" w:rsidRDefault="00A53157" w:rsidP="00A53157">
      <w:pPr>
        <w:pStyle w:val="Beschriftung"/>
        <w:jc w:val="both"/>
        <w:rPr>
          <w:rFonts w:ascii="Times New Roman" w:hAnsi="Times New Roman" w:cs="Times New Roman"/>
          <w:sz w:val="24"/>
          <w:szCs w:val="24"/>
        </w:rPr>
      </w:pPr>
      <w:bookmarkStart w:id="67" w:name="_Toc494050626"/>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4</w:t>
      </w:r>
      <w:r w:rsidRPr="00A53157">
        <w:rPr>
          <w:rFonts w:ascii="Times New Roman" w:hAnsi="Times New Roman" w:cs="Times New Roman"/>
        </w:rPr>
        <w:fldChar w:fldCharType="end"/>
      </w:r>
      <w:r w:rsidRPr="00A53157">
        <w:rPr>
          <w:rFonts w:ascii="Times New Roman" w:hAnsi="Times New Roman" w:cs="Times New Roman"/>
        </w:rPr>
        <w:t>: https://www.vive.com/us/pr/newsroom-gallery/</w:t>
      </w:r>
      <w:bookmarkEnd w:id="67"/>
    </w:p>
    <w:p w14:paraId="41A380BB" w14:textId="694783D7" w:rsidR="001A36EE" w:rsidRPr="00F670CF" w:rsidRDefault="00EA34F0"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Dabei wird der Raum durch zwei gegenüberliegenden </w:t>
      </w:r>
      <w:r w:rsidR="005417EE" w:rsidRPr="00F670CF">
        <w:rPr>
          <w:rFonts w:ascii="Times New Roman" w:hAnsi="Times New Roman" w:cs="Times New Roman"/>
          <w:sz w:val="24"/>
          <w:szCs w:val="24"/>
        </w:rPr>
        <w:t>Infrarot</w:t>
      </w:r>
      <w:r w:rsidR="0088355B" w:rsidRPr="00F670CF">
        <w:rPr>
          <w:rFonts w:ascii="Times New Roman" w:hAnsi="Times New Roman" w:cs="Times New Roman"/>
          <w:sz w:val="24"/>
          <w:szCs w:val="24"/>
        </w:rPr>
        <w:t>-Lasern</w:t>
      </w:r>
      <w:r w:rsidRPr="00F670CF">
        <w:rPr>
          <w:rFonts w:ascii="Times New Roman" w:hAnsi="Times New Roman" w:cs="Times New Roman"/>
          <w:sz w:val="24"/>
          <w:szCs w:val="24"/>
        </w:rPr>
        <w:t xml:space="preserve"> bis zu 100 Mal pro Sekunde gescannt</w:t>
      </w:r>
      <w:r w:rsidR="00451C34" w:rsidRPr="00F670CF">
        <w:rPr>
          <w:rFonts w:ascii="Times New Roman" w:hAnsi="Times New Roman" w:cs="Times New Roman"/>
          <w:sz w:val="24"/>
          <w:szCs w:val="24"/>
        </w:rPr>
        <w:t xml:space="preserve"> und die Position und Lage des HMDs und der Controller exakt </w:t>
      </w:r>
      <w:r w:rsidR="00FB5EBC" w:rsidRPr="00F670CF">
        <w:rPr>
          <w:rFonts w:ascii="Times New Roman" w:hAnsi="Times New Roman" w:cs="Times New Roman"/>
          <w:sz w:val="24"/>
          <w:szCs w:val="24"/>
        </w:rPr>
        <w:t>wiedergegeben</w:t>
      </w:r>
      <w:r w:rsidR="00632899" w:rsidRPr="00F670CF">
        <w:rPr>
          <w:rFonts w:ascii="Times New Roman" w:hAnsi="Times New Roman" w:cs="Times New Roman"/>
          <w:sz w:val="24"/>
          <w:szCs w:val="24"/>
        </w:rPr>
        <w:t>. A</w:t>
      </w:r>
      <w:r w:rsidR="00FF6AF3" w:rsidRPr="00F670CF">
        <w:rPr>
          <w:rFonts w:ascii="Times New Roman" w:hAnsi="Times New Roman" w:cs="Times New Roman"/>
          <w:sz w:val="24"/>
          <w:szCs w:val="24"/>
        </w:rPr>
        <w:t>uch bei diesem System kann die Genauigkeit durch das Anbringen weiter</w:t>
      </w:r>
      <w:r w:rsidR="007C2C3E" w:rsidRPr="00F670CF">
        <w:rPr>
          <w:rFonts w:ascii="Times New Roman" w:hAnsi="Times New Roman" w:cs="Times New Roman"/>
          <w:sz w:val="24"/>
          <w:szCs w:val="24"/>
        </w:rPr>
        <w:t>e Sensoren verbessert werden</w:t>
      </w:r>
      <w:r w:rsidRPr="00F670CF">
        <w:rPr>
          <w:rFonts w:ascii="Times New Roman" w:hAnsi="Times New Roman" w:cs="Times New Roman"/>
          <w:sz w:val="24"/>
          <w:szCs w:val="24"/>
        </w:rPr>
        <w:t>.</w:t>
      </w:r>
      <w:r w:rsidR="00FB5EBC" w:rsidRPr="00F670CF">
        <w:rPr>
          <w:rFonts w:ascii="Times New Roman" w:hAnsi="Times New Roman" w:cs="Times New Roman"/>
          <w:sz w:val="24"/>
          <w:szCs w:val="24"/>
        </w:rPr>
        <w:t xml:space="preserve"> Dadurch kann der Anwender in einem größeren Umfeld im Raum bewegen, als es bei der </w:t>
      </w:r>
      <w:r w:rsidR="0072141C" w:rsidRPr="0072141C">
        <w:rPr>
          <w:rFonts w:ascii="Times New Roman" w:hAnsi="Times New Roman" w:cs="Times New Roman"/>
          <w:i/>
          <w:sz w:val="24"/>
          <w:szCs w:val="24"/>
        </w:rPr>
        <w:t>Oculus Rift</w:t>
      </w:r>
      <w:r w:rsidR="00FB5EBC" w:rsidRPr="00F670CF">
        <w:rPr>
          <w:rFonts w:ascii="Times New Roman" w:hAnsi="Times New Roman" w:cs="Times New Roman"/>
          <w:sz w:val="24"/>
          <w:szCs w:val="24"/>
        </w:rPr>
        <w:t xml:space="preserve"> der Fall ist, was zu einer höheren Immersion führt</w:t>
      </w:r>
      <w:r w:rsidR="00632899" w:rsidRPr="00F670CF">
        <w:rPr>
          <w:rFonts w:ascii="Times New Roman" w:hAnsi="Times New Roman" w:cs="Times New Roman"/>
          <w:sz w:val="24"/>
          <w:szCs w:val="24"/>
        </w:rPr>
        <w:t>, da sich der Nutzer durch die freie Bewegungsmöglichkeit und das natürliche Umschauen im Raum</w:t>
      </w:r>
      <w:r w:rsidR="00FB5EBC" w:rsidRPr="00F670CF">
        <w:rPr>
          <w:rFonts w:ascii="Times New Roman" w:hAnsi="Times New Roman" w:cs="Times New Roman"/>
          <w:sz w:val="24"/>
          <w:szCs w:val="24"/>
        </w:rPr>
        <w:t xml:space="preserve"> schneller </w:t>
      </w:r>
      <w:r w:rsidR="00B03852" w:rsidRPr="00F670CF">
        <w:rPr>
          <w:rFonts w:ascii="Times New Roman" w:hAnsi="Times New Roman" w:cs="Times New Roman"/>
          <w:sz w:val="24"/>
          <w:szCs w:val="24"/>
        </w:rPr>
        <w:t>in eine Szenerie hineinversetzt.</w:t>
      </w:r>
      <w:r w:rsidR="00FB5EBC" w:rsidRPr="00F670CF">
        <w:rPr>
          <w:rFonts w:ascii="Times New Roman" w:hAnsi="Times New Roman" w:cs="Times New Roman"/>
          <w:sz w:val="24"/>
          <w:szCs w:val="24"/>
        </w:rPr>
        <w:t xml:space="preserve"> </w:t>
      </w:r>
      <w:r w:rsidR="001A36EE" w:rsidRPr="27E755B7">
        <w:fldChar w:fldCharType="begin"/>
      </w:r>
      <w:r w:rsidR="00446797" w:rsidRPr="00F670CF">
        <w:rPr>
          <w:rFonts w:ascii="Times New Roman" w:hAnsi="Times New Roman" w:cs="Times New Roman"/>
          <w:sz w:val="24"/>
          <w:szCs w:val="24"/>
        </w:rPr>
        <w:instrText>ADDIN CITAVI.PLACEHOLDER f1651a2b-1c24-4abd-b400-ffb5961e86f1 PFBsYWNlaG9sZGVyPg0KICA8QWRkSW5WZXJzaW9uPjUuNi4wLjI8L0FkZEluVmVyc2lvbj4NCiAgPElkPmYxNjUxYTJiLTFjMjQtNGFiZC1iNDAwLWZmYjU5NjFlODZmMTwvSWQ+DQogIDxFbnRyaWVzPg0KICAgIDxFbnRyeT4NCiAgICAgIDxJZD44ZmNkNmFlNC1mYzFkLTRkM2QtOWQ2MS01ZDljYmJiODNiZmM8L0lkPg0KICAgICAgPFJlZmVyZW5jZUlkPmYzZTg2Y2FmLWFlNTktNGVjZS04MGQ4LWJjMTgzYTFiMTVkZ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Y0Nvcm1pY2ssIDIwMTUpPC9UZXh0Pg0KICAgIDwvVGV4dFVuaXQ+DQogIDwvVGV4dFVuaXRzPg0KPC9QbGFjZWhvbGRlcj4=</w:instrText>
      </w:r>
      <w:r w:rsidR="001A36EE" w:rsidRPr="27E755B7">
        <w:rPr>
          <w:rFonts w:ascii="Times New Roman" w:hAnsi="Times New Roman" w:cs="Times New Roman"/>
          <w:sz w:val="24"/>
          <w:szCs w:val="24"/>
        </w:rPr>
        <w:fldChar w:fldCharType="separate"/>
      </w:r>
      <w:bookmarkStart w:id="68" w:name="_CTVP001f1651a2b1c244abdb400ffb5961e86f1"/>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McCormick, 2015)</w:t>
      </w:r>
      <w:bookmarkEnd w:id="68"/>
      <w:r w:rsidR="001A36EE" w:rsidRPr="27E755B7">
        <w:fldChar w:fldCharType="end"/>
      </w:r>
      <w:r w:rsidR="34FB67AF" w:rsidRPr="00F670CF">
        <w:rPr>
          <w:rFonts w:ascii="Times New Roman" w:hAnsi="Times New Roman" w:cs="Times New Roman"/>
          <w:sz w:val="24"/>
          <w:szCs w:val="24"/>
        </w:rPr>
        <w:t xml:space="preserve"> </w:t>
      </w:r>
    </w:p>
    <w:p w14:paraId="480CC2A2" w14:textId="5A14E9D8" w:rsidR="00D55EF2"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Ein weiterer Vorteil ist die Front-Kamera der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da diese es ermöglicht, seine reale Umgebung zu sehen, ohne die Brille abnehmen zu müssen.</w:t>
      </w:r>
    </w:p>
    <w:p w14:paraId="2C9390CD" w14:textId="0B4B47A9" w:rsidR="00896742" w:rsidRDefault="00896742">
      <w:pPr>
        <w:rPr>
          <w:rFonts w:ascii="Times New Roman" w:hAnsi="Times New Roman" w:cs="Times New Roman"/>
          <w:sz w:val="24"/>
          <w:szCs w:val="24"/>
        </w:rPr>
      </w:pPr>
      <w:r>
        <w:rPr>
          <w:rFonts w:ascii="Times New Roman" w:hAnsi="Times New Roman" w:cs="Times New Roman"/>
          <w:sz w:val="24"/>
          <w:szCs w:val="24"/>
        </w:rPr>
        <w:br w:type="page"/>
      </w:r>
    </w:p>
    <w:p w14:paraId="3426DB0B" w14:textId="77777777" w:rsidR="00B55EEB" w:rsidRPr="00A16BF7" w:rsidRDefault="1C140F3E" w:rsidP="00A16BF7">
      <w:pPr>
        <w:pStyle w:val="berschrift3"/>
        <w:rPr>
          <w:rFonts w:ascii="Times New Roman" w:hAnsi="Times New Roman" w:cs="Times New Roman"/>
          <w:sz w:val="26"/>
          <w:szCs w:val="26"/>
        </w:rPr>
      </w:pPr>
      <w:bookmarkStart w:id="69" w:name="_Toc493682121"/>
      <w:bookmarkStart w:id="70" w:name="_Toc493693689"/>
      <w:bookmarkStart w:id="71" w:name="_Toc493696947"/>
      <w:bookmarkStart w:id="72" w:name="_Toc493699921"/>
      <w:bookmarkStart w:id="73" w:name="_Toc493701863"/>
      <w:bookmarkStart w:id="74" w:name="_Toc494055310"/>
      <w:r w:rsidRPr="00A16BF7">
        <w:rPr>
          <w:rFonts w:ascii="Times New Roman" w:hAnsi="Times New Roman" w:cs="Times New Roman"/>
          <w:sz w:val="26"/>
          <w:szCs w:val="26"/>
        </w:rPr>
        <w:lastRenderedPageBreak/>
        <w:t>Peripherie</w:t>
      </w:r>
      <w:bookmarkEnd w:id="69"/>
      <w:bookmarkEnd w:id="70"/>
      <w:bookmarkEnd w:id="71"/>
      <w:bookmarkEnd w:id="72"/>
      <w:bookmarkEnd w:id="73"/>
      <w:bookmarkEnd w:id="74"/>
    </w:p>
    <w:p w14:paraId="51AE1547" w14:textId="77777777" w:rsidR="001A36EE" w:rsidRPr="00F670CF" w:rsidRDefault="001A36EE" w:rsidP="000A237F">
      <w:pPr>
        <w:jc w:val="both"/>
        <w:rPr>
          <w:rFonts w:ascii="Times New Roman" w:hAnsi="Times New Roman" w:cs="Times New Roman"/>
          <w:sz w:val="24"/>
          <w:szCs w:val="24"/>
        </w:rPr>
      </w:pPr>
    </w:p>
    <w:p w14:paraId="1E732E4B" w14:textId="293CF247" w:rsidR="00211866"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Eingabegeräte der aktuellen VR-Systeme setzen alle auf eine intuitive Steuerung und einfache Bedienbarkeit. Zwar funktionieren alle Systeme noch über klassisch in der Hand gehaltene Controller, diese wurden aber für die speziellen Anforderungen, die ein VR-System mit sich bringt, angepasst.</w:t>
      </w:r>
    </w:p>
    <w:p w14:paraId="43C3C37F" w14:textId="056A4FB2" w:rsidR="00575EE8"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Eingabemöglichkeiten in einem VR-System sind umfangreicher als in einem normalen Desktop-System. So können Interaktionen per Knopfdruck getätigt werden, ebenso ist es aber auch möglich, komplexe VR-Systeme zu realisieren, die auf Gestenerkennung, Bewegungstracking oder Spracherkennung reagieren. </w:t>
      </w:r>
    </w:p>
    <w:p w14:paraId="482FA738" w14:textId="5B9751CA" w:rsidR="00210D99"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Um diese Art der Interaktion in einer virtuellen Welt zu integrieren, braucht es Systeme, die die benötigten Daten erfassen. So werden im Falle eines Hand-Trackings die Rotation und die Translation der Hand im Raum erfasst und anschließend werden die Bewegungen und Interaktionen in der virtuellen Welt umgesetzt und die grafische Positionsänderung auf dem visuellen Ausgabegerät dargestellt. Der Umfang und die Genauigkeit eines solchen Trackings ist vom Ziel abhängig, das erreicht werden soll. Zum Beispiel ein einfaches Tracking der Kopfbewegungen, Tracking von Bewegungen im Raum oder genaues Tracking der einzelnen Fingergelenke.</w:t>
      </w:r>
    </w:p>
    <w:p w14:paraId="672EDF24" w14:textId="508A9929" w:rsidR="00F958F6" w:rsidRDefault="00F958F6">
      <w:pPr>
        <w:rPr>
          <w:rFonts w:ascii="Times New Roman" w:hAnsi="Times New Roman" w:cs="Times New Roman"/>
          <w:sz w:val="24"/>
          <w:szCs w:val="24"/>
        </w:rPr>
      </w:pPr>
      <w:r>
        <w:rPr>
          <w:rFonts w:ascii="Times New Roman" w:hAnsi="Times New Roman" w:cs="Times New Roman"/>
          <w:sz w:val="24"/>
          <w:szCs w:val="24"/>
        </w:rPr>
        <w:br w:type="page"/>
      </w:r>
    </w:p>
    <w:p w14:paraId="04B210ED" w14:textId="78BB27E2" w:rsidR="00A957EE" w:rsidRPr="00A16BF7" w:rsidRDefault="008B2323" w:rsidP="00A16BF7">
      <w:pPr>
        <w:pStyle w:val="berschrift3"/>
        <w:rPr>
          <w:rFonts w:ascii="Times New Roman" w:hAnsi="Times New Roman" w:cs="Times New Roman"/>
          <w:sz w:val="26"/>
          <w:szCs w:val="26"/>
        </w:rPr>
      </w:pPr>
      <w:bookmarkStart w:id="75" w:name="_Toc494055311"/>
      <w:r w:rsidRPr="00A16BF7">
        <w:rPr>
          <w:rFonts w:ascii="Times New Roman" w:hAnsi="Times New Roman" w:cs="Times New Roman"/>
          <w:sz w:val="26"/>
          <w:szCs w:val="26"/>
        </w:rPr>
        <w:lastRenderedPageBreak/>
        <w:t>Leap Motion</w:t>
      </w:r>
      <w:bookmarkEnd w:id="75"/>
    </w:p>
    <w:p w14:paraId="3EF5FE5D" w14:textId="77777777" w:rsidR="00A16BF7" w:rsidRPr="00A16BF7" w:rsidRDefault="00A16BF7" w:rsidP="00A16BF7"/>
    <w:p w14:paraId="36F1E4AE" w14:textId="508A9929" w:rsidR="0066286D" w:rsidRDefault="1C140F3E" w:rsidP="000A237F">
      <w:pPr>
        <w:keepNext/>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Für immersive Erlebnisse sind neue Eingabemöglichkeiten wie sie die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 xml:space="preserve">bietet am besten geeignet. Die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hat sich mit ihrem Controller auf die Gestensteuerung spezialisiert und ermöglicht ein Ha</w:t>
      </w:r>
      <w:r w:rsidR="0066286D">
        <w:rPr>
          <w:rFonts w:ascii="Times New Roman" w:hAnsi="Times New Roman" w:cs="Times New Roman"/>
          <w:sz w:val="24"/>
          <w:szCs w:val="24"/>
        </w:rPr>
        <w:t>nd Tracking für VR Anwendungen.</w:t>
      </w:r>
    </w:p>
    <w:p w14:paraId="62510840" w14:textId="77777777" w:rsidR="00A53157" w:rsidRDefault="003A13B7" w:rsidP="00A53157">
      <w:pPr>
        <w:keepNext/>
        <w:spacing w:line="360" w:lineRule="auto"/>
        <w:jc w:val="both"/>
      </w:pPr>
      <w:r>
        <w:rPr>
          <w:noProof/>
        </w:rPr>
        <w:drawing>
          <wp:inline distT="0" distB="0" distL="0" distR="0" wp14:anchorId="5C5C4587" wp14:editId="3322AB8C">
            <wp:extent cx="5756912" cy="3538220"/>
            <wp:effectExtent l="0" t="0" r="0" b="5080"/>
            <wp:docPr id="1033083095" name="picture" descr="C:\Users\Gast_\AppData\Local\Microsoft\Windows\INetCache\Content.Word\LM%20Mount+Vive-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56912" cy="3538220"/>
                    </a:xfrm>
                    <a:prstGeom prst="rect">
                      <a:avLst/>
                    </a:prstGeom>
                  </pic:spPr>
                </pic:pic>
              </a:graphicData>
            </a:graphic>
          </wp:inline>
        </w:drawing>
      </w:r>
    </w:p>
    <w:p w14:paraId="664218F8" w14:textId="61B79813" w:rsidR="00821BDF" w:rsidRPr="00A53157" w:rsidRDefault="00A53157" w:rsidP="00A53157">
      <w:pPr>
        <w:pStyle w:val="Beschriftung"/>
        <w:jc w:val="both"/>
        <w:rPr>
          <w:rFonts w:ascii="Times New Roman" w:hAnsi="Times New Roman" w:cs="Times New Roman"/>
          <w:sz w:val="24"/>
          <w:szCs w:val="24"/>
        </w:rPr>
      </w:pPr>
      <w:bookmarkStart w:id="76" w:name="_Toc494050627"/>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5</w:t>
      </w:r>
      <w:r w:rsidRPr="00A53157">
        <w:rPr>
          <w:rFonts w:ascii="Times New Roman" w:hAnsi="Times New Roman" w:cs="Times New Roman"/>
        </w:rPr>
        <w:fldChar w:fldCharType="end"/>
      </w:r>
      <w:r w:rsidRPr="00A53157">
        <w:rPr>
          <w:rFonts w:ascii="Times New Roman" w:hAnsi="Times New Roman" w:cs="Times New Roman"/>
        </w:rPr>
        <w:t>: http://gallery.Leap Motion.com/download/press/LM%20Mount+Vive-Front.png:</w:t>
      </w:r>
      <w:bookmarkEnd w:id="76"/>
    </w:p>
    <w:p w14:paraId="10C4C800" w14:textId="702A8F15" w:rsidR="003A13B7" w:rsidRPr="00F670CF" w:rsidRDefault="00CC566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Da</w:t>
      </w:r>
      <w:r w:rsidR="003A13B7" w:rsidRPr="00F670CF">
        <w:rPr>
          <w:rFonts w:ascii="Times New Roman" w:hAnsi="Times New Roman" w:cs="Times New Roman"/>
          <w:sz w:val="24"/>
          <w:szCs w:val="24"/>
        </w:rPr>
        <w:t>durch ist es möglich, mit den eigenen Händen in der virtuellen Welt</w:t>
      </w:r>
      <w:r w:rsidR="0089575A" w:rsidRPr="00F670CF">
        <w:rPr>
          <w:rFonts w:ascii="Times New Roman" w:hAnsi="Times New Roman" w:cs="Times New Roman"/>
          <w:sz w:val="24"/>
          <w:szCs w:val="24"/>
        </w:rPr>
        <w:t xml:space="preserve"> auf natürliche </w:t>
      </w:r>
      <w:r w:rsidR="002221F6" w:rsidRPr="00F670CF">
        <w:rPr>
          <w:rFonts w:ascii="Times New Roman" w:hAnsi="Times New Roman" w:cs="Times New Roman"/>
          <w:sz w:val="24"/>
          <w:szCs w:val="24"/>
        </w:rPr>
        <w:t>Weise zu</w:t>
      </w:r>
      <w:r w:rsidR="003A13B7" w:rsidRPr="00F670CF">
        <w:rPr>
          <w:rFonts w:ascii="Times New Roman" w:hAnsi="Times New Roman" w:cs="Times New Roman"/>
          <w:sz w:val="24"/>
          <w:szCs w:val="24"/>
        </w:rPr>
        <w:t xml:space="preserve"> interagieren. Die Bewegung der Hand und der einzelnen Finger werden durch die in der </w:t>
      </w:r>
      <w:r w:rsidR="00F670CF" w:rsidRPr="00F670CF">
        <w:rPr>
          <w:rFonts w:ascii="Times New Roman" w:hAnsi="Times New Roman" w:cs="Times New Roman"/>
          <w:i/>
          <w:sz w:val="24"/>
          <w:szCs w:val="24"/>
        </w:rPr>
        <w:t xml:space="preserve">Leap Motion </w:t>
      </w:r>
      <w:r w:rsidR="003A13B7" w:rsidRPr="00F670CF">
        <w:rPr>
          <w:rFonts w:ascii="Times New Roman" w:hAnsi="Times New Roman" w:cs="Times New Roman"/>
          <w:sz w:val="24"/>
          <w:szCs w:val="24"/>
        </w:rPr>
        <w:t xml:space="preserve">verbauten </w:t>
      </w:r>
      <w:r w:rsidRPr="00F670CF">
        <w:rPr>
          <w:rFonts w:ascii="Times New Roman" w:hAnsi="Times New Roman" w:cs="Times New Roman"/>
          <w:sz w:val="24"/>
          <w:szCs w:val="24"/>
        </w:rPr>
        <w:t xml:space="preserve">monochrome </w:t>
      </w:r>
      <w:r w:rsidR="003A13B7" w:rsidRPr="00F670CF">
        <w:rPr>
          <w:rFonts w:ascii="Times New Roman" w:hAnsi="Times New Roman" w:cs="Times New Roman"/>
          <w:sz w:val="24"/>
          <w:szCs w:val="24"/>
        </w:rPr>
        <w:t>Infrarot-Kameras</w:t>
      </w:r>
      <w:r w:rsidR="00CB486E" w:rsidRPr="00F670CF">
        <w:rPr>
          <w:rFonts w:ascii="Times New Roman" w:hAnsi="Times New Roman" w:cs="Times New Roman"/>
          <w:sz w:val="24"/>
          <w:szCs w:val="24"/>
        </w:rPr>
        <w:t xml:space="preserve"> </w:t>
      </w:r>
      <w:r w:rsidR="003A13B7" w:rsidRPr="00F670CF">
        <w:rPr>
          <w:rFonts w:ascii="Times New Roman" w:hAnsi="Times New Roman" w:cs="Times New Roman"/>
          <w:sz w:val="24"/>
          <w:szCs w:val="24"/>
        </w:rPr>
        <w:t>ge</w:t>
      </w:r>
      <w:r w:rsidR="00FC722A" w:rsidRPr="00F670CF">
        <w:rPr>
          <w:rFonts w:ascii="Times New Roman" w:hAnsi="Times New Roman" w:cs="Times New Roman"/>
          <w:sz w:val="24"/>
          <w:szCs w:val="24"/>
        </w:rPr>
        <w:t>trackt</w:t>
      </w:r>
      <w:r w:rsidR="003A13B7" w:rsidRPr="00F670CF">
        <w:rPr>
          <w:rFonts w:ascii="Times New Roman" w:hAnsi="Times New Roman" w:cs="Times New Roman"/>
          <w:sz w:val="24"/>
          <w:szCs w:val="24"/>
        </w:rPr>
        <w:t xml:space="preserve"> und auf ein virtuelles Modell der Hände übertragen.</w:t>
      </w:r>
      <w:r w:rsidR="00216334" w:rsidRPr="00F670CF">
        <w:rPr>
          <w:rFonts w:ascii="Times New Roman" w:hAnsi="Times New Roman" w:cs="Times New Roman"/>
          <w:sz w:val="24"/>
          <w:szCs w:val="24"/>
        </w:rPr>
        <w:t xml:space="preserve"> Das Kamerasystem kann auf eine Distanz von ungefähr einem Meter die genaue Fingerposition und angezeigte Gesten erkennen und auf das digitale Skelettmodell übertragen werden.</w:t>
      </w:r>
      <w:r w:rsidR="007B5C5B" w:rsidRPr="00F670CF">
        <w:rPr>
          <w:rFonts w:ascii="Times New Roman" w:hAnsi="Times New Roman" w:cs="Times New Roman"/>
          <w:sz w:val="24"/>
          <w:szCs w:val="24"/>
        </w:rPr>
        <w:t xml:space="preserve"> Das von </w:t>
      </w:r>
      <w:r w:rsidR="008D4B38" w:rsidRPr="00F670CF">
        <w:rPr>
          <w:rFonts w:ascii="Times New Roman" w:hAnsi="Times New Roman" w:cs="Times New Roman"/>
          <w:sz w:val="24"/>
          <w:szCs w:val="24"/>
        </w:rPr>
        <w:t>drei</w:t>
      </w:r>
      <w:r w:rsidR="0015073F" w:rsidRPr="00F670CF">
        <w:rPr>
          <w:rFonts w:ascii="Times New Roman" w:hAnsi="Times New Roman" w:cs="Times New Roman"/>
          <w:sz w:val="24"/>
          <w:szCs w:val="24"/>
        </w:rPr>
        <w:t xml:space="preserve"> Infrarot-</w:t>
      </w:r>
      <w:r w:rsidR="007B5C5B" w:rsidRPr="00F670CF">
        <w:rPr>
          <w:rFonts w:ascii="Times New Roman" w:hAnsi="Times New Roman" w:cs="Times New Roman"/>
          <w:sz w:val="24"/>
          <w:szCs w:val="24"/>
        </w:rPr>
        <w:t xml:space="preserve">LEDs ausgestrahlte Licht wird </w:t>
      </w:r>
      <w:r w:rsidR="006E3C70" w:rsidRPr="00F670CF">
        <w:rPr>
          <w:rFonts w:ascii="Times New Roman" w:hAnsi="Times New Roman" w:cs="Times New Roman"/>
          <w:sz w:val="24"/>
          <w:szCs w:val="24"/>
        </w:rPr>
        <w:t>reflektiert</w:t>
      </w:r>
      <w:r w:rsidR="007B5C5B" w:rsidRPr="00F670CF">
        <w:rPr>
          <w:rFonts w:ascii="Times New Roman" w:hAnsi="Times New Roman" w:cs="Times New Roman"/>
          <w:sz w:val="24"/>
          <w:szCs w:val="24"/>
        </w:rPr>
        <w:t xml:space="preserve"> und von den Infrarotkameras die mit bis zu 200 Bildern pro Sekunde arbeiten eingefangen und von der </w:t>
      </w:r>
      <w:r w:rsidR="00F670CF" w:rsidRPr="00F670CF">
        <w:rPr>
          <w:rFonts w:ascii="Times New Roman" w:hAnsi="Times New Roman" w:cs="Times New Roman"/>
          <w:i/>
          <w:sz w:val="24"/>
          <w:szCs w:val="24"/>
        </w:rPr>
        <w:t xml:space="preserve">Leap Motion </w:t>
      </w:r>
      <w:r w:rsidR="007B5C5B" w:rsidRPr="00F670CF">
        <w:rPr>
          <w:rFonts w:ascii="Times New Roman" w:hAnsi="Times New Roman" w:cs="Times New Roman"/>
          <w:sz w:val="24"/>
          <w:szCs w:val="24"/>
        </w:rPr>
        <w:t>Software analysiert und interpretiert.</w:t>
      </w:r>
      <w:r w:rsidR="00EA517A" w:rsidRPr="00F670CF">
        <w:rPr>
          <w:rFonts w:ascii="Times New Roman" w:hAnsi="Times New Roman" w:cs="Times New Roman"/>
          <w:sz w:val="24"/>
          <w:szCs w:val="24"/>
        </w:rPr>
        <w:t xml:space="preserve"> So </w:t>
      </w:r>
      <w:r w:rsidR="006E3C70" w:rsidRPr="00F670CF">
        <w:rPr>
          <w:rFonts w:ascii="Times New Roman" w:hAnsi="Times New Roman" w:cs="Times New Roman"/>
          <w:sz w:val="24"/>
          <w:szCs w:val="24"/>
        </w:rPr>
        <w:t>liegt</w:t>
      </w:r>
      <w:r w:rsidR="00EA517A" w:rsidRPr="00F670CF">
        <w:rPr>
          <w:rFonts w:ascii="Times New Roman" w:hAnsi="Times New Roman" w:cs="Times New Roman"/>
          <w:sz w:val="24"/>
          <w:szCs w:val="24"/>
        </w:rPr>
        <w:t xml:space="preserve"> die Genauigkeit der Messung bei 0,7 Millimetern.</w:t>
      </w:r>
      <w:r w:rsidR="001A36EE" w:rsidRPr="00F670CF">
        <w:rPr>
          <w:rFonts w:ascii="Times New Roman" w:hAnsi="Times New Roman" w:cs="Times New Roman"/>
          <w:sz w:val="24"/>
          <w:szCs w:val="24"/>
        </w:rPr>
        <w:t xml:space="preserve"> </w:t>
      </w:r>
      <w:commentRangeStart w:id="77"/>
      <w:r w:rsidR="00446797" w:rsidRPr="27E755B7">
        <w:fldChar w:fldCharType="begin"/>
      </w:r>
      <w:r w:rsidR="0063507D" w:rsidRPr="00F670CF">
        <w:rPr>
          <w:rFonts w:ascii="Times New Roman" w:hAnsi="Times New Roman" w:cs="Times New Roman"/>
          <w:sz w:val="24"/>
          <w:szCs w:val="24"/>
        </w:rPr>
        <w:instrText>ADDIN CITAVI.PLACEHOLDER 9e88ab2d-6bf5-4f37-b5a1-be0297f368a5 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laWNoZXJ0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iBldCBhbC48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sIDIwMTMpPC9UZXh0Pg0KICAgIDwvVGV4dFVuaXQ+DQogIDwvVGV4dFVuaXRzPg0KPC9QbGFjZWhvbGRlcj4=</w:instrText>
      </w:r>
      <w:r w:rsidR="00446797" w:rsidRPr="27E755B7">
        <w:rPr>
          <w:rFonts w:ascii="Times New Roman" w:hAnsi="Times New Roman" w:cs="Times New Roman"/>
          <w:sz w:val="24"/>
          <w:szCs w:val="24"/>
        </w:rPr>
        <w:fldChar w:fldCharType="separate"/>
      </w:r>
      <w:bookmarkStart w:id="78" w:name="_CTVP0019e88ab2d6bf54f37b5a1be0297f368a5"/>
      <w:r w:rsidR="00446797" w:rsidRPr="00F670CF">
        <w:rPr>
          <w:rFonts w:ascii="Times New Roman" w:hAnsi="Times New Roman" w:cs="Times New Roman"/>
          <w:sz w:val="24"/>
          <w:szCs w:val="24"/>
        </w:rPr>
        <w:fldChar w:fldCharType="begin"/>
      </w:r>
      <w:r w:rsidR="00446797" w:rsidRPr="00F670CF">
        <w:rPr>
          <w:rFonts w:ascii="Times New Roman" w:hAnsi="Times New Roman" w:cs="Times New Roman"/>
          <w:sz w:val="24"/>
          <w:szCs w:val="24"/>
        </w:rPr>
        <w:instrText>HYPERLINK "#_CTVL00100911a6d3f8b4501a76244b475ac2057" \o "Weichert, F., Bachmann, D., Rudak, B. and Fisseler, D. (2013), \“Analysis of the accuracy and robustness of the leap motion controller\”, Sensors (Basel…"</w:instrText>
      </w:r>
      <w:r w:rsidR="00446797" w:rsidRPr="00F670CF">
        <w:rPr>
          <w:rFonts w:ascii="Times New Roman" w:hAnsi="Times New Roman" w:cs="Times New Roman"/>
          <w:sz w:val="24"/>
          <w:szCs w:val="24"/>
        </w:rPr>
        <w:fldChar w:fldCharType="separate"/>
      </w:r>
      <w:r w:rsidR="00446797" w:rsidRPr="00F670CF">
        <w:rPr>
          <w:rFonts w:ascii="Times New Roman" w:hAnsi="Times New Roman" w:cs="Times New Roman"/>
          <w:sz w:val="24"/>
          <w:szCs w:val="24"/>
        </w:rPr>
        <w:t>(vgl. Weichert</w:t>
      </w:r>
      <w:r w:rsidR="00ED28F9">
        <w:rPr>
          <w:rFonts w:ascii="Times New Roman" w:hAnsi="Times New Roman" w:cs="Times New Roman"/>
          <w:i/>
          <w:sz w:val="24"/>
          <w:szCs w:val="24"/>
        </w:rPr>
        <w:t xml:space="preserve"> et al., 2013</w:t>
      </w:r>
      <w:r w:rsidR="00ED28F9">
        <w:rPr>
          <w:rFonts w:ascii="Times New Roman" w:hAnsi="Times New Roman" w:cs="Times New Roman"/>
          <w:sz w:val="24"/>
          <w:szCs w:val="24"/>
        </w:rPr>
        <w:t xml:space="preserve"> )</w:t>
      </w:r>
      <w:r w:rsidR="00446797" w:rsidRPr="00F670CF">
        <w:rPr>
          <w:rFonts w:ascii="Times New Roman" w:hAnsi="Times New Roman" w:cs="Times New Roman"/>
          <w:sz w:val="24"/>
          <w:szCs w:val="24"/>
        </w:rPr>
        <w:fldChar w:fldCharType="end"/>
      </w:r>
      <w:bookmarkEnd w:id="78"/>
      <w:r w:rsidR="00446797" w:rsidRPr="27E755B7">
        <w:fldChar w:fldCharType="end"/>
      </w:r>
      <w:commentRangeEnd w:id="77"/>
      <w:r w:rsidR="00ED28F9">
        <w:rPr>
          <w:rStyle w:val="Kommentarzeichen"/>
        </w:rPr>
        <w:commentReference w:id="77"/>
      </w:r>
    </w:p>
    <w:p w14:paraId="359FCF7E" w14:textId="1C66083B" w:rsidR="00291396" w:rsidRPr="00F670CF" w:rsidRDefault="00CC566E" w:rsidP="000A237F">
      <w:pPr>
        <w:keepNext/>
        <w:spacing w:line="360" w:lineRule="auto"/>
        <w:jc w:val="both"/>
        <w:rPr>
          <w:rFonts w:ascii="Times New Roman" w:hAnsi="Times New Roman" w:cs="Times New Roman"/>
          <w:noProof/>
          <w:sz w:val="24"/>
          <w:szCs w:val="24"/>
          <w:lang w:eastAsia="de-DE"/>
        </w:rPr>
      </w:pPr>
      <w:r w:rsidRPr="00F670CF">
        <w:rPr>
          <w:rFonts w:ascii="Times New Roman" w:hAnsi="Times New Roman" w:cs="Times New Roman"/>
          <w:sz w:val="24"/>
          <w:szCs w:val="24"/>
        </w:rPr>
        <w:t xml:space="preserve">Das Tracking-System wurde für </w:t>
      </w:r>
      <w:r w:rsidR="00756B8A" w:rsidRPr="00F670CF">
        <w:rPr>
          <w:rFonts w:ascii="Times New Roman" w:hAnsi="Times New Roman" w:cs="Times New Roman"/>
          <w:sz w:val="24"/>
          <w:szCs w:val="24"/>
        </w:rPr>
        <w:t xml:space="preserve">die Gestenerkennung am </w:t>
      </w:r>
      <w:r w:rsidR="00A2594D" w:rsidRPr="00F670CF">
        <w:rPr>
          <w:rFonts w:ascii="Times New Roman" w:hAnsi="Times New Roman" w:cs="Times New Roman"/>
          <w:sz w:val="24"/>
          <w:szCs w:val="24"/>
        </w:rPr>
        <w:t>Desktop-System</w:t>
      </w:r>
      <w:r w:rsidRPr="00F670CF">
        <w:rPr>
          <w:rFonts w:ascii="Times New Roman" w:hAnsi="Times New Roman" w:cs="Times New Roman"/>
          <w:sz w:val="24"/>
          <w:szCs w:val="24"/>
        </w:rPr>
        <w:t xml:space="preserve"> entwickelt und soll Handbewegungen</w:t>
      </w:r>
      <w:r w:rsidR="00A779DA" w:rsidRPr="00F670CF">
        <w:rPr>
          <w:rFonts w:ascii="Times New Roman" w:hAnsi="Times New Roman" w:cs="Times New Roman"/>
          <w:sz w:val="24"/>
          <w:szCs w:val="24"/>
        </w:rPr>
        <w:t xml:space="preserve"> und komplexe Gesten</w:t>
      </w:r>
      <w:r w:rsidR="002221F6"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über dem Tisch liegenden Device ausgeführt werden</w:t>
      </w:r>
      <w:r w:rsidR="002221F6" w:rsidRPr="00F670CF">
        <w:rPr>
          <w:rFonts w:ascii="Times New Roman" w:hAnsi="Times New Roman" w:cs="Times New Roman"/>
          <w:sz w:val="24"/>
          <w:szCs w:val="24"/>
        </w:rPr>
        <w:t>,</w:t>
      </w:r>
      <w:r w:rsidRPr="00F670CF">
        <w:rPr>
          <w:rFonts w:ascii="Times New Roman" w:hAnsi="Times New Roman" w:cs="Times New Roman"/>
          <w:sz w:val="24"/>
          <w:szCs w:val="24"/>
        </w:rPr>
        <w:t xml:space="preserve"> erkennen und diese auf Anwendungen auf dem PC übertragen.</w:t>
      </w:r>
      <w:r w:rsidR="00D43948" w:rsidRPr="00F670CF">
        <w:rPr>
          <w:rStyle w:val="Funotenzeichen"/>
          <w:rFonts w:ascii="Times New Roman" w:hAnsi="Times New Roman" w:cs="Times New Roman"/>
          <w:sz w:val="24"/>
          <w:szCs w:val="24"/>
        </w:rPr>
        <w:t xml:space="preserve"> </w:t>
      </w:r>
      <w:r w:rsidRPr="00F670CF">
        <w:rPr>
          <w:rFonts w:ascii="Times New Roman" w:hAnsi="Times New Roman" w:cs="Times New Roman"/>
          <w:sz w:val="24"/>
          <w:szCs w:val="24"/>
        </w:rPr>
        <w:t>Mit dem Fortschritt in der VR-Technik hat sich auch die Technik de</w:t>
      </w:r>
      <w:r w:rsidR="00285783" w:rsidRPr="00F670CF">
        <w:rPr>
          <w:rFonts w:ascii="Times New Roman" w:hAnsi="Times New Roman" w:cs="Times New Roman"/>
          <w:sz w:val="24"/>
          <w:szCs w:val="24"/>
        </w:rPr>
        <w:t xml:space="preserve">r </w:t>
      </w:r>
      <w:r w:rsidR="00F670CF" w:rsidRPr="00F670CF">
        <w:rPr>
          <w:rFonts w:ascii="Times New Roman" w:hAnsi="Times New Roman" w:cs="Times New Roman"/>
          <w:i/>
          <w:sz w:val="24"/>
          <w:szCs w:val="24"/>
        </w:rPr>
        <w:t xml:space="preserve">Leap Motion </w:t>
      </w:r>
      <w:r w:rsidR="00285783" w:rsidRPr="00F670CF">
        <w:rPr>
          <w:rFonts w:ascii="Times New Roman" w:hAnsi="Times New Roman" w:cs="Times New Roman"/>
          <w:sz w:val="24"/>
          <w:szCs w:val="24"/>
        </w:rPr>
        <w:t>weiter</w:t>
      </w:r>
      <w:r w:rsidRPr="00F670CF">
        <w:rPr>
          <w:rFonts w:ascii="Times New Roman" w:hAnsi="Times New Roman" w:cs="Times New Roman"/>
          <w:sz w:val="24"/>
          <w:szCs w:val="24"/>
        </w:rPr>
        <w:t>entwickelt</w:t>
      </w:r>
      <w:r w:rsidR="002221F6" w:rsidRPr="00F670CF">
        <w:rPr>
          <w:rFonts w:ascii="Times New Roman" w:hAnsi="Times New Roman" w:cs="Times New Roman"/>
          <w:sz w:val="24"/>
          <w:szCs w:val="24"/>
        </w:rPr>
        <w:t xml:space="preserve">. So konzentrierte sich </w:t>
      </w:r>
      <w:r w:rsidR="002221F6" w:rsidRPr="00F670CF">
        <w:rPr>
          <w:rFonts w:ascii="Times New Roman" w:hAnsi="Times New Roman" w:cs="Times New Roman"/>
          <w:sz w:val="24"/>
          <w:szCs w:val="24"/>
        </w:rPr>
        <w:lastRenderedPageBreak/>
        <w:t xml:space="preserve">der Hersteller vermehrt </w:t>
      </w:r>
      <w:r w:rsidR="00B2205A" w:rsidRPr="00F670CF">
        <w:rPr>
          <w:rFonts w:ascii="Times New Roman" w:hAnsi="Times New Roman" w:cs="Times New Roman"/>
          <w:sz w:val="24"/>
          <w:szCs w:val="24"/>
        </w:rPr>
        <w:t>auf die Handerkennung in VR</w:t>
      </w:r>
      <w:r w:rsidR="005D6E3C" w:rsidRPr="00F670CF">
        <w:rPr>
          <w:rFonts w:ascii="Times New Roman" w:hAnsi="Times New Roman" w:cs="Times New Roman"/>
          <w:sz w:val="24"/>
          <w:szCs w:val="24"/>
        </w:rPr>
        <w:t xml:space="preserve">-Anwendungen </w:t>
      </w:r>
      <w:r w:rsidR="00B2205A" w:rsidRPr="00F670CF">
        <w:rPr>
          <w:rFonts w:ascii="Times New Roman" w:hAnsi="Times New Roman" w:cs="Times New Roman"/>
          <w:sz w:val="24"/>
          <w:szCs w:val="24"/>
        </w:rPr>
        <w:t>und entwickelte</w:t>
      </w:r>
      <w:r w:rsidR="005D6E3C" w:rsidRPr="00F670CF">
        <w:rPr>
          <w:rFonts w:ascii="Times New Roman" w:hAnsi="Times New Roman" w:cs="Times New Roman"/>
          <w:sz w:val="24"/>
          <w:szCs w:val="24"/>
        </w:rPr>
        <w:t xml:space="preserve"> </w:t>
      </w:r>
      <w:r w:rsidR="00B2205A" w:rsidRPr="00F670CF">
        <w:rPr>
          <w:rFonts w:ascii="Times New Roman" w:hAnsi="Times New Roman" w:cs="Times New Roman"/>
          <w:sz w:val="24"/>
          <w:szCs w:val="24"/>
        </w:rPr>
        <w:t>eine verbesserte H</w:t>
      </w:r>
      <w:r w:rsidR="00BB3D38" w:rsidRPr="00F670CF">
        <w:rPr>
          <w:rFonts w:ascii="Times New Roman" w:hAnsi="Times New Roman" w:cs="Times New Roman"/>
          <w:sz w:val="24"/>
          <w:szCs w:val="24"/>
        </w:rPr>
        <w:t>and-</w:t>
      </w:r>
      <w:r w:rsidR="00B2205A" w:rsidRPr="00F670CF">
        <w:rPr>
          <w:rFonts w:ascii="Times New Roman" w:hAnsi="Times New Roman" w:cs="Times New Roman"/>
          <w:sz w:val="24"/>
          <w:szCs w:val="24"/>
        </w:rPr>
        <w:t>Tracking</w:t>
      </w:r>
      <w:r w:rsidR="00BB3D38" w:rsidRPr="00F670CF">
        <w:rPr>
          <w:rFonts w:ascii="Times New Roman" w:hAnsi="Times New Roman" w:cs="Times New Roman"/>
          <w:sz w:val="24"/>
          <w:szCs w:val="24"/>
        </w:rPr>
        <w:t>-</w:t>
      </w:r>
      <w:r w:rsidR="00B2205A" w:rsidRPr="00F670CF">
        <w:rPr>
          <w:rFonts w:ascii="Times New Roman" w:hAnsi="Times New Roman" w:cs="Times New Roman"/>
          <w:sz w:val="24"/>
          <w:szCs w:val="24"/>
        </w:rPr>
        <w:t>Engine</w:t>
      </w:r>
      <w:r w:rsidR="001A36EE" w:rsidRPr="00F670CF">
        <w:rPr>
          <w:rFonts w:ascii="Times New Roman" w:hAnsi="Times New Roman" w:cs="Times New Roman"/>
          <w:sz w:val="24"/>
          <w:szCs w:val="24"/>
        </w:rPr>
        <w:t xml:space="preserve">. </w:t>
      </w:r>
      <w:r w:rsidR="001A36EE" w:rsidRPr="27E755B7">
        <w:fldChar w:fldCharType="begin"/>
      </w:r>
      <w:r w:rsidR="00446797" w:rsidRPr="00F670CF">
        <w:rPr>
          <w:rFonts w:ascii="Times New Roman" w:hAnsi="Times New Roman" w:cs="Times New Roman"/>
          <w:sz w:val="24"/>
          <w:szCs w:val="24"/>
        </w:rPr>
        <w:instrText>ADDIN CITAVI.PLACEHOLDER 74e7da9d-a0df-4884-b0c8-9cb4ab578e9d 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xvY2gsIDIwMTYpPC9UZXh0Pg0KICAgIDwvVGV4dFVuaXQ+DQogIDwvVGV4dFVuaXRzPg0KPC9QbGFjZWhvbGRlcj4=</w:instrText>
      </w:r>
      <w:r w:rsidR="001A36EE" w:rsidRPr="27E755B7">
        <w:rPr>
          <w:rFonts w:ascii="Times New Roman" w:hAnsi="Times New Roman" w:cs="Times New Roman"/>
          <w:sz w:val="24"/>
          <w:szCs w:val="24"/>
        </w:rPr>
        <w:fldChar w:fldCharType="separate"/>
      </w:r>
      <w:bookmarkStart w:id="79" w:name="_CTVP00174e7da9da0df4884b0c89cb4ab578e9d"/>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Bloch, 2016)</w:t>
      </w:r>
      <w:bookmarkEnd w:id="79"/>
      <w:r w:rsidR="001A36EE" w:rsidRPr="27E755B7">
        <w:fldChar w:fldCharType="end"/>
      </w:r>
      <w:r w:rsidR="00F558F3" w:rsidRPr="00F670CF">
        <w:rPr>
          <w:rFonts w:ascii="Times New Roman" w:hAnsi="Times New Roman" w:cs="Times New Roman"/>
          <w:noProof/>
          <w:sz w:val="24"/>
          <w:szCs w:val="24"/>
          <w:lang w:eastAsia="de-DE"/>
        </w:rPr>
        <w:t xml:space="preserve"> </w:t>
      </w:r>
    </w:p>
    <w:p w14:paraId="40DCD7AA" w14:textId="77777777" w:rsidR="00A53157" w:rsidRDefault="00F558F3" w:rsidP="00A53157">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6EF21757" wp14:editId="0BC78AA2">
            <wp:extent cx="3612377" cy="2028825"/>
            <wp:effectExtent l="0" t="0" r="7620" b="0"/>
            <wp:docPr id="15" name="Grafik 15" descr="C:\Users\Gast_\AppData\Local\Microsoft\Windows\INetCache\Content.Word\Leap+Motion+Orion+Blocks+Demo+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_\AppData\Local\Microsoft\Windows\INetCache\Content.Word\Leap+Motion+Orion+Blocks+Demo+Cub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0621" cy="2033455"/>
                    </a:xfrm>
                    <a:prstGeom prst="rect">
                      <a:avLst/>
                    </a:prstGeom>
                    <a:noFill/>
                    <a:ln>
                      <a:noFill/>
                    </a:ln>
                  </pic:spPr>
                </pic:pic>
              </a:graphicData>
            </a:graphic>
          </wp:inline>
        </w:drawing>
      </w:r>
    </w:p>
    <w:p w14:paraId="025F1E47" w14:textId="7B6EF42D" w:rsidR="00F558F3" w:rsidRPr="00A53157" w:rsidRDefault="00A53157" w:rsidP="00A53157">
      <w:pPr>
        <w:pStyle w:val="Beschriftung"/>
        <w:jc w:val="center"/>
        <w:rPr>
          <w:rFonts w:ascii="Times New Roman" w:hAnsi="Times New Roman" w:cs="Times New Roman"/>
          <w:sz w:val="24"/>
          <w:szCs w:val="24"/>
        </w:rPr>
      </w:pPr>
      <w:bookmarkStart w:id="80" w:name="_Toc494050628"/>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6</w:t>
      </w:r>
      <w:r w:rsidRPr="00A53157">
        <w:rPr>
          <w:rFonts w:ascii="Times New Roman" w:hAnsi="Times New Roman" w:cs="Times New Roman"/>
        </w:rPr>
        <w:fldChar w:fldCharType="end"/>
      </w:r>
      <w:r w:rsidRPr="00A53157">
        <w:rPr>
          <w:rFonts w:ascii="Times New Roman" w:hAnsi="Times New Roman" w:cs="Times New Roman"/>
        </w:rPr>
        <w:t>:  https://www.Leap Motion.com/press#117</w:t>
      </w:r>
      <w:bookmarkEnd w:id="80"/>
    </w:p>
    <w:p w14:paraId="7BA526EB" w14:textId="1B300FE6" w:rsidR="00CC566E"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So ist die Anbringung an ein VR-Headset und auch die Integration der Steuerungsmöglichkeiten in VR-Anwendungen mittlerweile fester Bestandteil der Soft- und Hardware der </w:t>
      </w:r>
      <w:r w:rsidR="008B2323" w:rsidRPr="00F670CF">
        <w:rPr>
          <w:rFonts w:ascii="Times New Roman" w:hAnsi="Times New Roman" w:cs="Times New Roman"/>
          <w:i/>
          <w:sz w:val="24"/>
          <w:szCs w:val="24"/>
        </w:rPr>
        <w:t>Leap Motion</w:t>
      </w:r>
      <w:r w:rsidRPr="00F670CF">
        <w:rPr>
          <w:rFonts w:ascii="Times New Roman" w:hAnsi="Times New Roman" w:cs="Times New Roman"/>
          <w:sz w:val="24"/>
          <w:szCs w:val="24"/>
        </w:rPr>
        <w:t xml:space="preserve">. </w:t>
      </w:r>
    </w:p>
    <w:p w14:paraId="0412B00B" w14:textId="5F2F4C68" w:rsidR="002B1DA3"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 das Trackingsystem der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 xml:space="preserve">ohne zusätzliche Marker funktioniert, ist es störanfälliger bei wechselnden Lichtverhältnissen. Ebenso kann die Zuordnung der virtuellen Modelle </w:t>
      </w:r>
      <w:r w:rsidR="00A95935" w:rsidRPr="00F670CF">
        <w:rPr>
          <w:rFonts w:ascii="Times New Roman" w:hAnsi="Times New Roman" w:cs="Times New Roman"/>
          <w:sz w:val="24"/>
          <w:szCs w:val="24"/>
        </w:rPr>
        <w:t>durcheinandergeraten</w:t>
      </w:r>
      <w:r w:rsidRPr="00F670CF">
        <w:rPr>
          <w:rFonts w:ascii="Times New Roman" w:hAnsi="Times New Roman" w:cs="Times New Roman"/>
          <w:sz w:val="24"/>
          <w:szCs w:val="24"/>
        </w:rPr>
        <w:t xml:space="preserve">, wenn sich mehrere Hände im Bereich der Kamera befinden. Dadurch kann es auch zu einer Unterbrechung des Trackings kommen. </w:t>
      </w:r>
    </w:p>
    <w:p w14:paraId="16E78094" w14:textId="399B2FC8" w:rsidR="00FA4945"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Auf den ersten Blick ist das Benutzen der eigenen Hände in der virtuellen Welt der perfekte Ersatz für in der Hand gehaltene Controller, aber die Interaktion mit den Händen gestaltet sich in der Anwendung schwieriger als vorerst angenommen. So fehlt dem Anwender die Möglichkeit, </w:t>
      </w:r>
      <w:r w:rsidR="0080274C">
        <w:rPr>
          <w:rFonts w:ascii="Times New Roman" w:hAnsi="Times New Roman" w:cs="Times New Roman"/>
          <w:sz w:val="24"/>
          <w:szCs w:val="24"/>
        </w:rPr>
        <w:t xml:space="preserve">beim </w:t>
      </w:r>
      <w:r w:rsidR="0080274C" w:rsidRPr="00F670CF">
        <w:rPr>
          <w:rFonts w:ascii="Times New Roman" w:hAnsi="Times New Roman" w:cs="Times New Roman"/>
          <w:sz w:val="24"/>
          <w:szCs w:val="24"/>
        </w:rPr>
        <w:t>Berühren</w:t>
      </w:r>
      <w:r w:rsidR="0080274C">
        <w:rPr>
          <w:rFonts w:ascii="Times New Roman" w:hAnsi="Times New Roman" w:cs="Times New Roman"/>
          <w:sz w:val="24"/>
          <w:szCs w:val="24"/>
        </w:rPr>
        <w:t xml:space="preserve"> </w:t>
      </w:r>
      <w:r w:rsidR="0080274C" w:rsidRPr="00F670CF">
        <w:rPr>
          <w:rFonts w:ascii="Times New Roman" w:hAnsi="Times New Roman" w:cs="Times New Roman"/>
          <w:sz w:val="24"/>
          <w:szCs w:val="24"/>
        </w:rPr>
        <w:t>rein virtuelle</w:t>
      </w:r>
      <w:r w:rsidR="000836A8">
        <w:rPr>
          <w:rFonts w:ascii="Times New Roman" w:hAnsi="Times New Roman" w:cs="Times New Roman"/>
          <w:sz w:val="24"/>
          <w:szCs w:val="24"/>
        </w:rPr>
        <w:t>r</w:t>
      </w:r>
      <w:r w:rsidR="0080274C" w:rsidRPr="00F670CF">
        <w:rPr>
          <w:rFonts w:ascii="Times New Roman" w:hAnsi="Times New Roman" w:cs="Times New Roman"/>
          <w:sz w:val="24"/>
          <w:szCs w:val="24"/>
        </w:rPr>
        <w:t xml:space="preserve"> Objekte</w:t>
      </w:r>
      <w:r w:rsidR="0080274C">
        <w:rPr>
          <w:rFonts w:ascii="Times New Roman" w:hAnsi="Times New Roman" w:cs="Times New Roman"/>
          <w:sz w:val="24"/>
          <w:szCs w:val="24"/>
        </w:rPr>
        <w:t xml:space="preserve"> ein haptisches Feedback</w:t>
      </w:r>
      <w:r w:rsidR="000836A8">
        <w:rPr>
          <w:rFonts w:ascii="Times New Roman" w:hAnsi="Times New Roman" w:cs="Times New Roman"/>
          <w:sz w:val="24"/>
          <w:szCs w:val="24"/>
        </w:rPr>
        <w:t xml:space="preserve"> zu bekommen</w:t>
      </w:r>
      <w:r w:rsidRPr="00F670CF">
        <w:rPr>
          <w:rFonts w:ascii="Times New Roman" w:hAnsi="Times New Roman" w:cs="Times New Roman"/>
          <w:sz w:val="24"/>
          <w:szCs w:val="24"/>
        </w:rPr>
        <w:t xml:space="preserve"> und die Hände müssen für eine genaue Erkennung vor den Sensor gehalten werden, was keine natürliche Körperhaltung garantier</w:t>
      </w:r>
      <w:r w:rsidR="00E64C55">
        <w:rPr>
          <w:rFonts w:ascii="Times New Roman" w:hAnsi="Times New Roman" w:cs="Times New Roman"/>
          <w:sz w:val="24"/>
          <w:szCs w:val="24"/>
        </w:rPr>
        <w:t>t</w:t>
      </w:r>
      <w:r w:rsidRPr="00F670CF">
        <w:rPr>
          <w:rFonts w:ascii="Times New Roman" w:hAnsi="Times New Roman" w:cs="Times New Roman"/>
          <w:sz w:val="24"/>
          <w:szCs w:val="24"/>
        </w:rPr>
        <w:t xml:space="preserve"> und auf Dauer störend sein kann. Ebenso ist eine konstante Qualität des Trackings und der Gestenerkennung nicht garantiert, was ebenso ein störender Faktor bei der Handsteuerung darstellt. </w:t>
      </w:r>
    </w:p>
    <w:p w14:paraId="0116584E" w14:textId="49367204" w:rsidR="003A2ACF"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Wenn das Tracking funktioniert und die Anwendung die Möglichkeiten, die </w:t>
      </w:r>
      <w:r w:rsidR="006D1587">
        <w:rPr>
          <w:rFonts w:ascii="Times New Roman" w:hAnsi="Times New Roman" w:cs="Times New Roman"/>
          <w:sz w:val="24"/>
          <w:szCs w:val="24"/>
        </w:rPr>
        <w:t>das</w:t>
      </w:r>
      <w:r w:rsidRPr="00F670CF">
        <w:rPr>
          <w:rFonts w:ascii="Times New Roman" w:hAnsi="Times New Roman" w:cs="Times New Roman"/>
          <w:sz w:val="24"/>
          <w:szCs w:val="24"/>
        </w:rPr>
        <w:t xml:space="preserve"> </w:t>
      </w:r>
      <w:r w:rsidR="00F670CF" w:rsidRPr="00F670CF">
        <w:rPr>
          <w:rFonts w:ascii="Times New Roman" w:hAnsi="Times New Roman" w:cs="Times New Roman"/>
          <w:i/>
          <w:sz w:val="24"/>
          <w:szCs w:val="24"/>
        </w:rPr>
        <w:t>Leap Motion</w:t>
      </w:r>
      <w:r w:rsidR="006D1587">
        <w:rPr>
          <w:rFonts w:ascii="Times New Roman" w:hAnsi="Times New Roman" w:cs="Times New Roman"/>
          <w:i/>
          <w:sz w:val="24"/>
          <w:szCs w:val="24"/>
        </w:rPr>
        <w:t>-</w:t>
      </w:r>
      <w:r w:rsidR="006D1587" w:rsidRPr="006D1587">
        <w:rPr>
          <w:rFonts w:ascii="Times New Roman" w:hAnsi="Times New Roman" w:cs="Times New Roman"/>
          <w:sz w:val="24"/>
          <w:szCs w:val="24"/>
        </w:rPr>
        <w:t>System</w:t>
      </w:r>
      <w:r w:rsidR="00F670CF" w:rsidRPr="00F670CF">
        <w:rPr>
          <w:rFonts w:ascii="Times New Roman" w:hAnsi="Times New Roman" w:cs="Times New Roman"/>
          <w:i/>
          <w:sz w:val="24"/>
          <w:szCs w:val="24"/>
        </w:rPr>
        <w:t xml:space="preserve"> </w:t>
      </w:r>
      <w:r w:rsidRPr="00F670CF">
        <w:rPr>
          <w:rFonts w:ascii="Times New Roman" w:hAnsi="Times New Roman" w:cs="Times New Roman"/>
          <w:sz w:val="24"/>
          <w:szCs w:val="24"/>
        </w:rPr>
        <w:t xml:space="preserve">bietet, gut einsetzt, kann durch die </w:t>
      </w:r>
      <w:r w:rsidR="00EA712E">
        <w:rPr>
          <w:rFonts w:ascii="Times New Roman" w:hAnsi="Times New Roman" w:cs="Times New Roman"/>
          <w:sz w:val="24"/>
          <w:szCs w:val="24"/>
        </w:rPr>
        <w:t>I</w:t>
      </w:r>
      <w:r w:rsidR="00EA712E" w:rsidRPr="00F670CF">
        <w:rPr>
          <w:rFonts w:ascii="Times New Roman" w:hAnsi="Times New Roman" w:cs="Times New Roman"/>
          <w:sz w:val="24"/>
          <w:szCs w:val="24"/>
        </w:rPr>
        <w:t>ntegrierung</w:t>
      </w:r>
      <w:r w:rsidRPr="00F670CF">
        <w:rPr>
          <w:rFonts w:ascii="Times New Roman" w:hAnsi="Times New Roman" w:cs="Times New Roman"/>
          <w:sz w:val="24"/>
          <w:szCs w:val="24"/>
        </w:rPr>
        <w:t xml:space="preserve"> der Hände schnell ein hohes</w:t>
      </w:r>
      <w:r w:rsidR="00092604">
        <w:rPr>
          <w:rFonts w:ascii="Times New Roman" w:hAnsi="Times New Roman" w:cs="Times New Roman"/>
          <w:sz w:val="24"/>
          <w:szCs w:val="24"/>
        </w:rPr>
        <w:t xml:space="preserve"> Maß an Präsenz erzeugt werden.</w:t>
      </w:r>
      <w:r w:rsidRPr="00F670CF">
        <w:rPr>
          <w:rFonts w:ascii="Times New Roman" w:hAnsi="Times New Roman" w:cs="Times New Roman"/>
          <w:sz w:val="24"/>
          <w:szCs w:val="24"/>
        </w:rPr>
        <w:t xml:space="preserve"> Das Interagieren in der virtuellen Welt mit den eigenen Händen ist </w:t>
      </w:r>
      <w:r w:rsidRPr="00F670CF">
        <w:rPr>
          <w:rFonts w:ascii="Times New Roman" w:hAnsi="Times New Roman" w:cs="Times New Roman"/>
          <w:sz w:val="24"/>
          <w:szCs w:val="24"/>
        </w:rPr>
        <w:lastRenderedPageBreak/>
        <w:t>intuitiver aber langsamer als die Interaktion mit den herkömmlichen Eingabegeräten</w:t>
      </w:r>
      <w:r w:rsidR="008E181A">
        <w:rPr>
          <w:rFonts w:ascii="Times New Roman" w:hAnsi="Times New Roman" w:cs="Times New Roman"/>
          <w:sz w:val="24"/>
          <w:szCs w:val="24"/>
        </w:rPr>
        <w:t>.</w:t>
      </w:r>
      <w:r w:rsidRPr="00F670CF">
        <w:rPr>
          <w:rFonts w:ascii="Times New Roman" w:hAnsi="Times New Roman" w:cs="Times New Roman"/>
          <w:sz w:val="24"/>
          <w:szCs w:val="24"/>
        </w:rPr>
        <w:t xml:space="preserve"> </w:t>
      </w:r>
      <w:r w:rsidR="008E181A">
        <w:rPr>
          <w:rFonts w:ascii="Times New Roman" w:hAnsi="Times New Roman" w:cs="Times New Roman"/>
          <w:sz w:val="24"/>
          <w:szCs w:val="24"/>
        </w:rPr>
        <w:t>A</w:t>
      </w:r>
      <w:r w:rsidRPr="00F670CF">
        <w:rPr>
          <w:rFonts w:ascii="Times New Roman" w:hAnsi="Times New Roman" w:cs="Times New Roman"/>
          <w:sz w:val="24"/>
          <w:szCs w:val="24"/>
        </w:rPr>
        <w:t xml:space="preserve">ußerdem muss die neue Form der Interaktion erst vom Anwender erlernt werden, was wiederrum Zeit in Anspruch nimmt und eine Einstiegshürde darstellt. </w:t>
      </w:r>
    </w:p>
    <w:p w14:paraId="1D4CE3D2" w14:textId="2A97B02F" w:rsidR="003E56BB" w:rsidRPr="00F670CF" w:rsidRDefault="007F18A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Mit</w:t>
      </w:r>
      <w:r w:rsidR="003E56BB" w:rsidRPr="00F670CF">
        <w:rPr>
          <w:rFonts w:ascii="Times New Roman" w:hAnsi="Times New Roman" w:cs="Times New Roman"/>
          <w:sz w:val="24"/>
          <w:szCs w:val="24"/>
        </w:rPr>
        <w:t xml:space="preserve"> der Auslegung auf VR </w:t>
      </w:r>
      <w:r w:rsidRPr="00F670CF">
        <w:rPr>
          <w:rFonts w:ascii="Times New Roman" w:hAnsi="Times New Roman" w:cs="Times New Roman"/>
          <w:sz w:val="24"/>
          <w:szCs w:val="24"/>
        </w:rPr>
        <w:t>wurde</w:t>
      </w:r>
      <w:r w:rsidR="003E56BB" w:rsidRPr="00F670CF">
        <w:rPr>
          <w:rFonts w:ascii="Times New Roman" w:hAnsi="Times New Roman" w:cs="Times New Roman"/>
          <w:sz w:val="24"/>
          <w:szCs w:val="24"/>
        </w:rPr>
        <w:t xml:space="preserve"> die Geschwindigkeit des Trackingvorgangs</w:t>
      </w:r>
      <w:r w:rsidRPr="00F670CF">
        <w:rPr>
          <w:rFonts w:ascii="Times New Roman" w:hAnsi="Times New Roman" w:cs="Times New Roman"/>
          <w:sz w:val="24"/>
          <w:szCs w:val="24"/>
        </w:rPr>
        <w:t xml:space="preserve"> verbessert</w:t>
      </w:r>
      <w:r w:rsidR="003E56BB" w:rsidRPr="00F670CF">
        <w:rPr>
          <w:rFonts w:ascii="Times New Roman" w:hAnsi="Times New Roman" w:cs="Times New Roman"/>
          <w:sz w:val="24"/>
          <w:szCs w:val="24"/>
        </w:rPr>
        <w:t xml:space="preserve"> </w:t>
      </w:r>
      <w:r w:rsidR="00BE313F" w:rsidRPr="00F670CF">
        <w:rPr>
          <w:rFonts w:ascii="Times New Roman" w:hAnsi="Times New Roman" w:cs="Times New Roman"/>
          <w:sz w:val="24"/>
          <w:szCs w:val="24"/>
        </w:rPr>
        <w:t xml:space="preserve">und </w:t>
      </w:r>
      <w:r w:rsidR="003E56BB" w:rsidRPr="00F670CF">
        <w:rPr>
          <w:rFonts w:ascii="Times New Roman" w:hAnsi="Times New Roman" w:cs="Times New Roman"/>
          <w:sz w:val="24"/>
          <w:szCs w:val="24"/>
        </w:rPr>
        <w:t>die Latenzzeit</w:t>
      </w:r>
      <w:r w:rsidR="00BE313F" w:rsidRPr="00F670CF">
        <w:rPr>
          <w:rFonts w:ascii="Times New Roman" w:hAnsi="Times New Roman" w:cs="Times New Roman"/>
          <w:sz w:val="24"/>
          <w:szCs w:val="24"/>
        </w:rPr>
        <w:t xml:space="preserve"> reduziert</w:t>
      </w:r>
      <w:r w:rsidR="003E56BB" w:rsidRPr="00F670CF">
        <w:rPr>
          <w:rFonts w:ascii="Times New Roman" w:hAnsi="Times New Roman" w:cs="Times New Roman"/>
          <w:sz w:val="24"/>
          <w:szCs w:val="24"/>
        </w:rPr>
        <w:t xml:space="preserve">. Verbessert wurde auch die Qualität des Trackings bei Verdeckung in Winkeln, die vorher zu Problemen geführt haben. Auch die Stabilität des Trackings bei schlechten Lichtverhältnissen und beim Berühren oder </w:t>
      </w:r>
      <w:r w:rsidR="004B44FA" w:rsidRPr="00F670CF">
        <w:rPr>
          <w:rFonts w:ascii="Times New Roman" w:hAnsi="Times New Roman" w:cs="Times New Roman"/>
          <w:sz w:val="24"/>
          <w:szCs w:val="24"/>
        </w:rPr>
        <w:t>H</w:t>
      </w:r>
      <w:r w:rsidR="003E56BB" w:rsidRPr="00F670CF">
        <w:rPr>
          <w:rFonts w:ascii="Times New Roman" w:hAnsi="Times New Roman" w:cs="Times New Roman"/>
          <w:sz w:val="24"/>
          <w:szCs w:val="24"/>
        </w:rPr>
        <w:t xml:space="preserve">alten von Gegenständen wurde verbessert, so, dass sich die Möglichkeiten für VR/AR-Anwendungen erweitert haben. </w:t>
      </w:r>
      <w:r w:rsidR="00462CE7" w:rsidRPr="00F670CF">
        <w:rPr>
          <w:rFonts w:ascii="Times New Roman" w:hAnsi="Times New Roman" w:cs="Times New Roman"/>
          <w:sz w:val="24"/>
          <w:szCs w:val="24"/>
        </w:rPr>
        <w:t>Geplant wird nu</w:t>
      </w:r>
      <w:r w:rsidR="003D36FB" w:rsidRPr="00F670CF">
        <w:rPr>
          <w:rFonts w:ascii="Times New Roman" w:hAnsi="Times New Roman" w:cs="Times New Roman"/>
          <w:sz w:val="24"/>
          <w:szCs w:val="24"/>
        </w:rPr>
        <w:t>n</w:t>
      </w:r>
      <w:r w:rsidR="00E67CAD" w:rsidRPr="00F670CF">
        <w:rPr>
          <w:rFonts w:ascii="Times New Roman" w:hAnsi="Times New Roman" w:cs="Times New Roman"/>
          <w:sz w:val="24"/>
          <w:szCs w:val="24"/>
        </w:rPr>
        <w:t xml:space="preserve"> auch das der Leap-Controller direkt in VR-H</w:t>
      </w:r>
      <w:r w:rsidR="00035D14" w:rsidRPr="00F670CF">
        <w:rPr>
          <w:rFonts w:ascii="Times New Roman" w:hAnsi="Times New Roman" w:cs="Times New Roman"/>
          <w:sz w:val="24"/>
          <w:szCs w:val="24"/>
        </w:rPr>
        <w:t>eadsets verbaut wird, u</w:t>
      </w:r>
      <w:r w:rsidR="00286FFB" w:rsidRPr="00F670CF">
        <w:rPr>
          <w:rFonts w:ascii="Times New Roman" w:hAnsi="Times New Roman" w:cs="Times New Roman"/>
          <w:sz w:val="24"/>
          <w:szCs w:val="24"/>
        </w:rPr>
        <w:t>m</w:t>
      </w:r>
      <w:r w:rsidR="002F61A1" w:rsidRPr="00F670CF">
        <w:rPr>
          <w:rFonts w:ascii="Times New Roman" w:hAnsi="Times New Roman" w:cs="Times New Roman"/>
          <w:sz w:val="24"/>
          <w:szCs w:val="24"/>
        </w:rPr>
        <w:t xml:space="preserve"> dadurch</w:t>
      </w:r>
      <w:r w:rsidR="00462CE7" w:rsidRPr="00F670CF">
        <w:rPr>
          <w:rFonts w:ascii="Times New Roman" w:hAnsi="Times New Roman" w:cs="Times New Roman"/>
          <w:sz w:val="24"/>
          <w:szCs w:val="24"/>
        </w:rPr>
        <w:t xml:space="preserve"> eine </w:t>
      </w:r>
      <w:r w:rsidR="000770BE" w:rsidRPr="00F670CF">
        <w:rPr>
          <w:rFonts w:ascii="Times New Roman" w:hAnsi="Times New Roman" w:cs="Times New Roman"/>
          <w:sz w:val="24"/>
          <w:szCs w:val="24"/>
        </w:rPr>
        <w:t xml:space="preserve">direkte </w:t>
      </w:r>
      <w:r w:rsidR="00EA79BF" w:rsidRPr="00F670CF">
        <w:rPr>
          <w:rFonts w:ascii="Times New Roman" w:hAnsi="Times New Roman" w:cs="Times New Roman"/>
          <w:sz w:val="24"/>
          <w:szCs w:val="24"/>
        </w:rPr>
        <w:t>I</w:t>
      </w:r>
      <w:r w:rsidR="00462CE7" w:rsidRPr="00F670CF">
        <w:rPr>
          <w:rFonts w:ascii="Times New Roman" w:hAnsi="Times New Roman" w:cs="Times New Roman"/>
          <w:sz w:val="24"/>
          <w:szCs w:val="24"/>
        </w:rPr>
        <w:t xml:space="preserve">ntegration </w:t>
      </w:r>
      <w:r w:rsidR="00E22F4B" w:rsidRPr="00F670CF">
        <w:rPr>
          <w:rFonts w:ascii="Times New Roman" w:hAnsi="Times New Roman" w:cs="Times New Roman"/>
          <w:sz w:val="24"/>
          <w:szCs w:val="24"/>
        </w:rPr>
        <w:t>des Hand</w:t>
      </w:r>
      <w:r w:rsidR="001A3B91" w:rsidRPr="00F670CF">
        <w:rPr>
          <w:rFonts w:ascii="Times New Roman" w:hAnsi="Times New Roman" w:cs="Times New Roman"/>
          <w:sz w:val="24"/>
          <w:szCs w:val="24"/>
        </w:rPr>
        <w:t>-T</w:t>
      </w:r>
      <w:r w:rsidR="00E22F4B" w:rsidRPr="00F670CF">
        <w:rPr>
          <w:rFonts w:ascii="Times New Roman" w:hAnsi="Times New Roman" w:cs="Times New Roman"/>
          <w:sz w:val="24"/>
          <w:szCs w:val="24"/>
        </w:rPr>
        <w:t xml:space="preserve">rackings </w:t>
      </w:r>
      <w:r w:rsidR="00462CE7" w:rsidRPr="00F670CF">
        <w:rPr>
          <w:rFonts w:ascii="Times New Roman" w:hAnsi="Times New Roman" w:cs="Times New Roman"/>
          <w:sz w:val="24"/>
          <w:szCs w:val="24"/>
        </w:rPr>
        <w:t xml:space="preserve">in </w:t>
      </w:r>
      <w:r w:rsidR="000770BE" w:rsidRPr="00F670CF">
        <w:rPr>
          <w:rFonts w:ascii="Times New Roman" w:hAnsi="Times New Roman" w:cs="Times New Roman"/>
          <w:sz w:val="24"/>
          <w:szCs w:val="24"/>
        </w:rPr>
        <w:t>VR-Systemen</w:t>
      </w:r>
      <w:r w:rsidR="00286FFB" w:rsidRPr="00F670CF">
        <w:rPr>
          <w:rFonts w:ascii="Times New Roman" w:hAnsi="Times New Roman" w:cs="Times New Roman"/>
          <w:sz w:val="24"/>
          <w:szCs w:val="24"/>
        </w:rPr>
        <w:t xml:space="preserve"> zu ermöglichen</w:t>
      </w:r>
      <w:r w:rsidR="001A36EE" w:rsidRPr="00F670CF">
        <w:rPr>
          <w:rFonts w:ascii="Times New Roman" w:hAnsi="Times New Roman" w:cs="Times New Roman"/>
          <w:sz w:val="24"/>
          <w:szCs w:val="24"/>
        </w:rPr>
        <w:t xml:space="preserve">. </w:t>
      </w:r>
      <w:r w:rsidR="001A36EE" w:rsidRPr="27E755B7">
        <w:fldChar w:fldCharType="begin"/>
      </w:r>
      <w:r w:rsidR="00446797" w:rsidRPr="00F670CF">
        <w:rPr>
          <w:rFonts w:ascii="Times New Roman" w:hAnsi="Times New Roman" w:cs="Times New Roman"/>
          <w:sz w:val="24"/>
          <w:szCs w:val="24"/>
        </w:rPr>
        <w:instrText>ADDIN CITAVI.PLACEHOLDER 6ef7b6f4-d941-4b8f-8c5d-fec174c8bd19 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xvY2gsIDIwMTYpPC9UZXh0Pg0KICAgIDwvVGV4dFVuaXQ+DQogIDwvVGV4dFVuaXRzPg0KPC9QbGFjZWhvbGRlcj4=</w:instrText>
      </w:r>
      <w:r w:rsidR="001A36EE" w:rsidRPr="27E755B7">
        <w:rPr>
          <w:rFonts w:ascii="Times New Roman" w:hAnsi="Times New Roman" w:cs="Times New Roman"/>
          <w:sz w:val="24"/>
          <w:szCs w:val="24"/>
        </w:rPr>
        <w:fldChar w:fldCharType="separate"/>
      </w:r>
      <w:bookmarkStart w:id="81" w:name="_CTVP0016ef7b6f4d9414b8f8c5dfec174c8bd19"/>
      <w:r w:rsidR="00446797" w:rsidRPr="00F670CF">
        <w:rPr>
          <w:rFonts w:ascii="Times New Roman" w:hAnsi="Times New Roman" w:cs="Times New Roman"/>
          <w:sz w:val="24"/>
          <w:szCs w:val="24"/>
        </w:rPr>
        <w:t>(</w:t>
      </w:r>
      <w:r w:rsidR="00ED28F9">
        <w:rPr>
          <w:rFonts w:ascii="Times New Roman" w:hAnsi="Times New Roman" w:cs="Times New Roman"/>
          <w:sz w:val="24"/>
          <w:szCs w:val="24"/>
        </w:rPr>
        <w:t xml:space="preserve">vgl. </w:t>
      </w:r>
      <w:r w:rsidR="00446797" w:rsidRPr="00F670CF">
        <w:rPr>
          <w:rFonts w:ascii="Times New Roman" w:hAnsi="Times New Roman" w:cs="Times New Roman"/>
          <w:sz w:val="24"/>
          <w:szCs w:val="24"/>
        </w:rPr>
        <w:t>Bloch, 2016)</w:t>
      </w:r>
      <w:bookmarkEnd w:id="81"/>
      <w:r w:rsidR="001A36EE" w:rsidRPr="27E755B7">
        <w:fldChar w:fldCharType="end"/>
      </w:r>
      <w:r w:rsidR="1C140F3E" w:rsidRPr="00F670CF">
        <w:rPr>
          <w:rFonts w:ascii="Times New Roman" w:hAnsi="Times New Roman" w:cs="Times New Roman"/>
          <w:sz w:val="24"/>
          <w:szCs w:val="24"/>
        </w:rPr>
        <w:t xml:space="preserve"> </w:t>
      </w:r>
    </w:p>
    <w:p w14:paraId="66BA754C" w14:textId="77777777" w:rsidR="00E605AB" w:rsidRPr="00F670CF" w:rsidRDefault="00B55EEB" w:rsidP="000A237F">
      <w:pPr>
        <w:spacing w:line="360" w:lineRule="auto"/>
        <w:jc w:val="both"/>
        <w:rPr>
          <w:rFonts w:ascii="Times New Roman" w:eastAsiaTheme="majorEastAsia" w:hAnsi="Times New Roman" w:cs="Times New Roman"/>
          <w:color w:val="243F60" w:themeColor="accent1" w:themeShade="7F"/>
          <w:sz w:val="24"/>
          <w:szCs w:val="24"/>
        </w:rPr>
      </w:pPr>
      <w:r w:rsidRPr="00F670CF">
        <w:rPr>
          <w:rFonts w:ascii="Times New Roman" w:hAnsi="Times New Roman" w:cs="Times New Roman"/>
          <w:sz w:val="24"/>
          <w:szCs w:val="24"/>
        </w:rPr>
        <w:br w:type="page"/>
      </w:r>
    </w:p>
    <w:p w14:paraId="1A32C6C5" w14:textId="2968EA63" w:rsidR="00C86F45" w:rsidRPr="00A16BF7" w:rsidRDefault="1C140F3E" w:rsidP="001E33FD">
      <w:pPr>
        <w:pStyle w:val="berschrift2"/>
        <w:rPr>
          <w:rFonts w:cs="Times New Roman"/>
          <w:sz w:val="28"/>
        </w:rPr>
      </w:pPr>
      <w:bookmarkStart w:id="82" w:name="_Toc493682123"/>
      <w:bookmarkStart w:id="83" w:name="_Toc493693691"/>
      <w:bookmarkStart w:id="84" w:name="_Toc493696949"/>
      <w:bookmarkStart w:id="85" w:name="_Toc493699923"/>
      <w:bookmarkStart w:id="86" w:name="_Toc493701865"/>
      <w:bookmarkStart w:id="87" w:name="_Toc494055312"/>
      <w:r w:rsidRPr="00A16BF7">
        <w:rPr>
          <w:rFonts w:cs="Times New Roman"/>
          <w:sz w:val="28"/>
        </w:rPr>
        <w:lastRenderedPageBreak/>
        <w:t>Immersion und Präsenz</w:t>
      </w:r>
      <w:bookmarkEnd w:id="82"/>
      <w:bookmarkEnd w:id="83"/>
      <w:bookmarkEnd w:id="84"/>
      <w:bookmarkEnd w:id="85"/>
      <w:bookmarkEnd w:id="86"/>
      <w:bookmarkEnd w:id="87"/>
    </w:p>
    <w:p w14:paraId="29002519" w14:textId="77777777" w:rsidR="00D37FD0" w:rsidRPr="00F670CF" w:rsidRDefault="00D37FD0" w:rsidP="000A237F">
      <w:pPr>
        <w:jc w:val="both"/>
        <w:rPr>
          <w:rFonts w:ascii="Times New Roman" w:hAnsi="Times New Roman" w:cs="Times New Roman"/>
          <w:sz w:val="24"/>
          <w:szCs w:val="24"/>
        </w:rPr>
      </w:pPr>
    </w:p>
    <w:p w14:paraId="14A8DD3C" w14:textId="3CD3BBE2" w:rsidR="00B94F42" w:rsidRPr="00F670CF" w:rsidRDefault="007E32C0"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„Ein wesentliches Potential von VR als Mensch-Maschine-Schnittstelle liegt in der Möglichkeit, dem Nutzer die Illusion der Anwesenheit in der dargestellten virtuellen Welt zu suggerieren.“ </w:t>
      </w:r>
      <w:r w:rsidR="00617432" w:rsidRPr="27E755B7">
        <w:fldChar w:fldCharType="begin"/>
      </w:r>
      <w:r w:rsidR="00617432" w:rsidRPr="00F670CF">
        <w:rPr>
          <w:rFonts w:ascii="Times New Roman" w:hAnsi="Times New Roman" w:cs="Times New Roman"/>
          <w:sz w:val="24"/>
          <w:szCs w:val="24"/>
        </w:rPr>
        <w:instrText>ADDIN CITAVI.PLACEHOLDER 88357810-1eb9-405c-8847-96d208f34ae3 PFBsYWNlaG9sZGVyPg0KICA8QWRkSW5WZXJzaW9uPjUuNi4wLjI8L0FkZEluVmVyc2lvbj4NCiAgPElkPjg4MzU3ODEwLTFlYjktNDA1Yy04ODQ3LTk2ZDIwOGYzNGFlMzwvSWQ+DQogIDxFbnRyaWVzPg0KICAgIDxFbnRyeT4NCiAgICAgIDxJZD5lZGMwYjY1Mi00ZTEwLTQzYTUtOWI5MS1mNDQzYmZmZTM4ZTE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617432" w:rsidRPr="27E755B7">
        <w:rPr>
          <w:rFonts w:ascii="Times New Roman" w:hAnsi="Times New Roman" w:cs="Times New Roman"/>
          <w:sz w:val="24"/>
          <w:szCs w:val="24"/>
        </w:rPr>
        <w:fldChar w:fldCharType="separate"/>
      </w:r>
      <w:bookmarkStart w:id="88" w:name="_CTVP001883578101eb9405c884796d208f34ae3"/>
      <w:r w:rsidR="00ED28F9">
        <w:rPr>
          <w:rFonts w:ascii="Times New Roman" w:hAnsi="Times New Roman" w:cs="Times New Roman"/>
          <w:sz w:val="24"/>
          <w:szCs w:val="24"/>
        </w:rPr>
        <w:t>(</w:t>
      </w:r>
      <w:r w:rsidR="00617432" w:rsidRPr="00F670CF">
        <w:rPr>
          <w:rFonts w:ascii="Times New Roman" w:hAnsi="Times New Roman" w:cs="Times New Roman"/>
          <w:sz w:val="24"/>
          <w:szCs w:val="24"/>
        </w:rPr>
        <w:t>Dörner</w:t>
      </w:r>
      <w:r w:rsidR="00617432" w:rsidRPr="00F670CF">
        <w:rPr>
          <w:rFonts w:ascii="Times New Roman" w:hAnsi="Times New Roman" w:cs="Times New Roman"/>
          <w:i/>
          <w:iCs/>
          <w:sz w:val="24"/>
          <w:szCs w:val="24"/>
        </w:rPr>
        <w:t xml:space="preserve"> et al.</w:t>
      </w:r>
      <w:r w:rsidR="00617432" w:rsidRPr="00F670CF">
        <w:rPr>
          <w:rFonts w:ascii="Times New Roman" w:hAnsi="Times New Roman" w:cs="Times New Roman"/>
          <w:sz w:val="24"/>
          <w:szCs w:val="24"/>
        </w:rPr>
        <w:t>, 2013, S. 33)</w:t>
      </w:r>
      <w:bookmarkEnd w:id="88"/>
      <w:r w:rsidR="00617432" w:rsidRPr="27E755B7">
        <w:fldChar w:fldCharType="end"/>
      </w:r>
      <w:r w:rsidR="1C140F3E" w:rsidRPr="00F670CF">
        <w:rPr>
          <w:rFonts w:ascii="Times New Roman" w:hAnsi="Times New Roman" w:cs="Times New Roman"/>
          <w:sz w:val="24"/>
          <w:szCs w:val="24"/>
        </w:rPr>
        <w:t xml:space="preserve"> </w:t>
      </w:r>
    </w:p>
    <w:p w14:paraId="28C39BB2" w14:textId="6B2AF1F8" w:rsidR="00A406CE"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Für diese Illusion der Anwesenheit sind die Präsenz und die Immersion zwei wichtige Faktoren. Die Präsenz, die der Spieler wahrnimmt, ist das Gefühl, sich selbst in der virtuellen Umgebung zu befinden, so dass diese Umgebung real für ihn wird und Reize aus der realen Welt für ihn ausgeblendet werden. Der Spieler verhält sich, als wäre er in der realen Welt. </w:t>
      </w:r>
    </w:p>
    <w:p w14:paraId="48D4925A" w14:textId="17F9283F" w:rsidR="0031378F" w:rsidRDefault="004C1EB3" w:rsidP="000A237F">
      <w:pPr>
        <w:spacing w:line="360" w:lineRule="auto"/>
        <w:jc w:val="both"/>
      </w:pPr>
      <w:r w:rsidRPr="00F670CF">
        <w:rPr>
          <w:rFonts w:ascii="Times New Roman" w:hAnsi="Times New Roman" w:cs="Times New Roman"/>
          <w:sz w:val="24"/>
          <w:szCs w:val="24"/>
        </w:rPr>
        <w:t>Der Grad der</w:t>
      </w:r>
      <w:r w:rsidR="0072474A" w:rsidRPr="00F670CF">
        <w:rPr>
          <w:rFonts w:ascii="Times New Roman" w:hAnsi="Times New Roman" w:cs="Times New Roman"/>
          <w:sz w:val="24"/>
          <w:szCs w:val="24"/>
        </w:rPr>
        <w:t xml:space="preserve"> </w:t>
      </w:r>
      <w:r w:rsidR="00766BD3" w:rsidRPr="00F670CF">
        <w:rPr>
          <w:rFonts w:ascii="Times New Roman" w:hAnsi="Times New Roman" w:cs="Times New Roman"/>
          <w:sz w:val="24"/>
          <w:szCs w:val="24"/>
        </w:rPr>
        <w:t>Immersion</w:t>
      </w:r>
      <w:r w:rsidR="000C3880" w:rsidRPr="00F670CF">
        <w:rPr>
          <w:rFonts w:ascii="Times New Roman" w:hAnsi="Times New Roman" w:cs="Times New Roman"/>
          <w:sz w:val="24"/>
          <w:szCs w:val="24"/>
        </w:rPr>
        <w:t xml:space="preserve"> </w:t>
      </w:r>
      <w:r w:rsidR="00161DB8" w:rsidRPr="00F670CF">
        <w:rPr>
          <w:rFonts w:ascii="Times New Roman" w:hAnsi="Times New Roman" w:cs="Times New Roman"/>
          <w:sz w:val="24"/>
          <w:szCs w:val="24"/>
        </w:rPr>
        <w:t>erhöht</w:t>
      </w:r>
      <w:r w:rsidR="000C3880" w:rsidRPr="00F670CF">
        <w:rPr>
          <w:rFonts w:ascii="Times New Roman" w:hAnsi="Times New Roman" w:cs="Times New Roman"/>
          <w:sz w:val="24"/>
          <w:szCs w:val="24"/>
        </w:rPr>
        <w:t xml:space="preserve"> sich dabei durch mehrere Faktoren. So kommt es beispiel</w:t>
      </w:r>
      <w:r w:rsidR="00DD122C" w:rsidRPr="00F670CF">
        <w:rPr>
          <w:rFonts w:ascii="Times New Roman" w:hAnsi="Times New Roman" w:cs="Times New Roman"/>
          <w:sz w:val="24"/>
          <w:szCs w:val="24"/>
        </w:rPr>
        <w:t xml:space="preserve">sweise darauf an, in welchem Umfang und mit welcher Genauigkeit </w:t>
      </w:r>
      <w:r w:rsidR="00F04E47" w:rsidRPr="00F670CF">
        <w:rPr>
          <w:rFonts w:ascii="Times New Roman" w:hAnsi="Times New Roman" w:cs="Times New Roman"/>
          <w:sz w:val="24"/>
          <w:szCs w:val="24"/>
        </w:rPr>
        <w:t>Sinneseindrücke simuliert werden</w:t>
      </w:r>
      <w:r w:rsidR="00D45FC4" w:rsidRPr="00F670CF">
        <w:rPr>
          <w:rFonts w:ascii="Times New Roman" w:hAnsi="Times New Roman" w:cs="Times New Roman"/>
          <w:sz w:val="24"/>
          <w:szCs w:val="24"/>
        </w:rPr>
        <w:t>, zum Beispiel in der visuellen Darstellung der Kö</w:t>
      </w:r>
      <w:r w:rsidR="005510EE" w:rsidRPr="00F670CF">
        <w:rPr>
          <w:rFonts w:ascii="Times New Roman" w:hAnsi="Times New Roman" w:cs="Times New Roman"/>
          <w:sz w:val="24"/>
          <w:szCs w:val="24"/>
        </w:rPr>
        <w:t>rperbewegungen,</w:t>
      </w:r>
      <w:r w:rsidR="00F04E47" w:rsidRPr="00F670CF">
        <w:rPr>
          <w:rFonts w:ascii="Times New Roman" w:hAnsi="Times New Roman" w:cs="Times New Roman"/>
          <w:sz w:val="24"/>
          <w:szCs w:val="24"/>
        </w:rPr>
        <w:t xml:space="preserve"> die </w:t>
      </w:r>
      <w:r w:rsidR="0058737A" w:rsidRPr="00F670CF">
        <w:rPr>
          <w:rFonts w:ascii="Times New Roman" w:hAnsi="Times New Roman" w:cs="Times New Roman"/>
          <w:sz w:val="24"/>
          <w:szCs w:val="24"/>
        </w:rPr>
        <w:t>aus den echten Bewegungen durch</w:t>
      </w:r>
      <w:r w:rsidR="00F04E47" w:rsidRPr="00F670CF">
        <w:rPr>
          <w:rFonts w:ascii="Times New Roman" w:hAnsi="Times New Roman" w:cs="Times New Roman"/>
          <w:sz w:val="24"/>
          <w:szCs w:val="24"/>
        </w:rPr>
        <w:t xml:space="preserve"> technische Systeme integriert </w:t>
      </w:r>
      <w:r w:rsidR="0058737A" w:rsidRPr="00F670CF">
        <w:rPr>
          <w:rFonts w:ascii="Times New Roman" w:hAnsi="Times New Roman" w:cs="Times New Roman"/>
          <w:sz w:val="24"/>
          <w:szCs w:val="24"/>
        </w:rPr>
        <w:t>werden</w:t>
      </w:r>
      <w:r w:rsidR="0077435C" w:rsidRPr="00F670CF">
        <w:rPr>
          <w:rFonts w:ascii="Times New Roman" w:hAnsi="Times New Roman" w:cs="Times New Roman"/>
          <w:sz w:val="24"/>
          <w:szCs w:val="24"/>
        </w:rPr>
        <w:t>.</w:t>
      </w:r>
      <w:r w:rsidR="00F04E47" w:rsidRPr="00F670CF">
        <w:rPr>
          <w:rFonts w:ascii="Times New Roman" w:hAnsi="Times New Roman" w:cs="Times New Roman"/>
          <w:sz w:val="24"/>
          <w:szCs w:val="24"/>
        </w:rPr>
        <w:t xml:space="preserve"> </w:t>
      </w:r>
      <w:r w:rsidR="0077435C" w:rsidRPr="00F670CF">
        <w:rPr>
          <w:rFonts w:ascii="Times New Roman" w:hAnsi="Times New Roman" w:cs="Times New Roman"/>
          <w:sz w:val="24"/>
          <w:szCs w:val="24"/>
        </w:rPr>
        <w:t xml:space="preserve">Ebenso spielt es eine Rolle, wie weit der Anwender in der Lage ist, mit der virtuellen Realität zu interagieren und </w:t>
      </w:r>
      <w:r w:rsidR="00B245D1" w:rsidRPr="00F670CF">
        <w:rPr>
          <w:rFonts w:ascii="Times New Roman" w:hAnsi="Times New Roman" w:cs="Times New Roman"/>
          <w:sz w:val="24"/>
          <w:szCs w:val="24"/>
        </w:rPr>
        <w:t>wie die Welt auf die</w:t>
      </w:r>
      <w:r w:rsidR="00717D8E" w:rsidRPr="00F670CF">
        <w:rPr>
          <w:rFonts w:ascii="Times New Roman" w:hAnsi="Times New Roman" w:cs="Times New Roman"/>
          <w:sz w:val="24"/>
          <w:szCs w:val="24"/>
        </w:rPr>
        <w:t>se</w:t>
      </w:r>
      <w:r w:rsidR="00B245D1" w:rsidRPr="00F670CF">
        <w:rPr>
          <w:rFonts w:ascii="Times New Roman" w:hAnsi="Times New Roman" w:cs="Times New Roman"/>
          <w:sz w:val="24"/>
          <w:szCs w:val="24"/>
        </w:rPr>
        <w:t xml:space="preserve"> </w:t>
      </w:r>
      <w:r w:rsidR="004225ED" w:rsidRPr="00F670CF">
        <w:rPr>
          <w:rFonts w:ascii="Times New Roman" w:hAnsi="Times New Roman" w:cs="Times New Roman"/>
          <w:sz w:val="24"/>
          <w:szCs w:val="24"/>
        </w:rPr>
        <w:t>Interaktionen</w:t>
      </w:r>
      <w:r w:rsidR="00B245D1" w:rsidRPr="00F670CF">
        <w:rPr>
          <w:rFonts w:ascii="Times New Roman" w:hAnsi="Times New Roman" w:cs="Times New Roman"/>
          <w:sz w:val="24"/>
          <w:szCs w:val="24"/>
        </w:rPr>
        <w:t xml:space="preserve"> </w:t>
      </w:r>
      <w:r w:rsidR="00717D8E" w:rsidRPr="00F670CF">
        <w:rPr>
          <w:rFonts w:ascii="Times New Roman" w:hAnsi="Times New Roman" w:cs="Times New Roman"/>
          <w:sz w:val="24"/>
          <w:szCs w:val="24"/>
        </w:rPr>
        <w:t>reagiert</w:t>
      </w:r>
      <w:r w:rsidR="00011751" w:rsidRPr="00F670CF">
        <w:rPr>
          <w:rFonts w:ascii="Times New Roman" w:hAnsi="Times New Roman" w:cs="Times New Roman"/>
          <w:sz w:val="24"/>
          <w:szCs w:val="24"/>
        </w:rPr>
        <w:t xml:space="preserve">. </w:t>
      </w:r>
      <w:r w:rsidR="00A03A1D" w:rsidRPr="00F670CF">
        <w:rPr>
          <w:rFonts w:ascii="Times New Roman" w:hAnsi="Times New Roman" w:cs="Times New Roman"/>
          <w:sz w:val="24"/>
          <w:szCs w:val="24"/>
        </w:rPr>
        <w:t xml:space="preserve">Wie weit der Nutzer durch das technische System in eine Welt integriert wird, beispielsweise durch </w:t>
      </w:r>
      <w:r w:rsidR="00C75BF9" w:rsidRPr="00F670CF">
        <w:rPr>
          <w:rFonts w:ascii="Times New Roman" w:hAnsi="Times New Roman" w:cs="Times New Roman"/>
          <w:sz w:val="24"/>
          <w:szCs w:val="24"/>
        </w:rPr>
        <w:t>360°-Tracking oder ein</w:t>
      </w:r>
      <w:r w:rsidR="00D069D9" w:rsidRPr="00F670CF">
        <w:rPr>
          <w:rFonts w:ascii="Times New Roman" w:hAnsi="Times New Roman" w:cs="Times New Roman"/>
          <w:sz w:val="24"/>
          <w:szCs w:val="24"/>
        </w:rPr>
        <w:t xml:space="preserve"> großes Sichtfeld des HMDs, </w:t>
      </w:r>
      <w:r w:rsidR="0000144A" w:rsidRPr="00F670CF">
        <w:rPr>
          <w:rFonts w:ascii="Times New Roman" w:hAnsi="Times New Roman" w:cs="Times New Roman"/>
          <w:sz w:val="24"/>
          <w:szCs w:val="24"/>
        </w:rPr>
        <w:t>kommt</w:t>
      </w:r>
      <w:r w:rsidR="00D069D9" w:rsidRPr="00F670CF">
        <w:rPr>
          <w:rFonts w:ascii="Times New Roman" w:hAnsi="Times New Roman" w:cs="Times New Roman"/>
          <w:sz w:val="24"/>
          <w:szCs w:val="24"/>
        </w:rPr>
        <w:t xml:space="preserve"> </w:t>
      </w:r>
      <w:r w:rsidR="00163E84" w:rsidRPr="00F670CF">
        <w:rPr>
          <w:rFonts w:ascii="Times New Roman" w:hAnsi="Times New Roman" w:cs="Times New Roman"/>
          <w:sz w:val="24"/>
          <w:szCs w:val="24"/>
        </w:rPr>
        <w:t xml:space="preserve">auch </w:t>
      </w:r>
      <w:r w:rsidR="00D069D9" w:rsidRPr="00F670CF">
        <w:rPr>
          <w:rFonts w:ascii="Times New Roman" w:hAnsi="Times New Roman" w:cs="Times New Roman"/>
          <w:sz w:val="24"/>
          <w:szCs w:val="24"/>
        </w:rPr>
        <w:t>auf technische Faktoren wie die Bildwiederholfrequenz, Bildschirmauflösung oder Tracking-</w:t>
      </w:r>
      <w:r w:rsidR="008D7DD3" w:rsidRPr="00F670CF">
        <w:rPr>
          <w:rFonts w:ascii="Times New Roman" w:hAnsi="Times New Roman" w:cs="Times New Roman"/>
          <w:sz w:val="24"/>
          <w:szCs w:val="24"/>
        </w:rPr>
        <w:t>Genauigkeit</w:t>
      </w:r>
      <w:r w:rsidR="00D069D9" w:rsidRPr="00F670CF">
        <w:rPr>
          <w:rFonts w:ascii="Times New Roman" w:hAnsi="Times New Roman" w:cs="Times New Roman"/>
          <w:sz w:val="24"/>
          <w:szCs w:val="24"/>
        </w:rPr>
        <w:t xml:space="preserve"> an. </w:t>
      </w:r>
      <w:r w:rsidR="00D069D9" w:rsidRPr="27E755B7">
        <w:fldChar w:fldCharType="begin"/>
      </w:r>
      <w:r w:rsidR="00D069D9" w:rsidRPr="00F670CF">
        <w:rPr>
          <w:rFonts w:ascii="Times New Roman" w:hAnsi="Times New Roman" w:cs="Times New Roman"/>
          <w:sz w:val="24"/>
          <w:szCs w:val="24"/>
        </w:rPr>
        <w:instrText>ADDIN CITAVI.PLACEHOLDER 0a36a1e8-b689-4a92-9cf5-7f0172246473 PFBsYWNlaG9sZGVyPg0KICA8QWRkSW5WZXJzaW9uPjUuNi4wLjI8L0FkZEluVmVyc2lvbj4NCiAgPElkPjBhMzZhMWU4LWI2ODktNGE5Mi05Y2Y1LTdmMDE3MjI0NjQ3MzwvSWQ+DQogIDxFbnRyaWVzPg0KICAgIDxFbnRyeT4NCiAgICAgIDxJZD5jOTY3MzU2ZS0yNWFkLTRhYTYtOTQ2MS0zOWVlZjcxMjM0ZjA8L0lkPg0KICAgICAgPFJlZmVyZW5jZUlkPjNlYzU4ZTBjLWVkYmItNGUwNS1hMTY4LWQ3NGI0ZmM0MTQxZj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mVyYWxkLCAyMDE2KTwvVGV4dD4NCiAgICA8L1RleHRVbml0Pg0KICA8L1RleHRVbml0cz4NCjwvUGxhY2Vob2xkZXI+</w:instrText>
      </w:r>
      <w:r w:rsidR="00D069D9" w:rsidRPr="27E755B7">
        <w:rPr>
          <w:rFonts w:ascii="Times New Roman" w:hAnsi="Times New Roman" w:cs="Times New Roman"/>
          <w:sz w:val="24"/>
          <w:szCs w:val="24"/>
        </w:rPr>
        <w:fldChar w:fldCharType="separate"/>
      </w:r>
      <w:bookmarkStart w:id="89" w:name="_CTVP0010a36a1e8b6894a929cf57f0172246473"/>
      <w:r w:rsidR="00D069D9" w:rsidRPr="00F670CF">
        <w:rPr>
          <w:rFonts w:ascii="Times New Roman" w:hAnsi="Times New Roman" w:cs="Times New Roman"/>
          <w:sz w:val="24"/>
          <w:szCs w:val="24"/>
        </w:rPr>
        <w:t>(vgl. Jerald, 2016, S. 45)</w:t>
      </w:r>
      <w:bookmarkEnd w:id="89"/>
      <w:r w:rsidR="00D069D9" w:rsidRPr="27E755B7">
        <w:fldChar w:fldCharType="end"/>
      </w:r>
    </w:p>
    <w:p w14:paraId="4C89CA55" w14:textId="77777777" w:rsidR="00DC7A7D" w:rsidRPr="00F670CF" w:rsidRDefault="00DC7A7D" w:rsidP="000A237F">
      <w:pPr>
        <w:spacing w:line="360" w:lineRule="auto"/>
        <w:jc w:val="both"/>
        <w:rPr>
          <w:rFonts w:ascii="Times New Roman" w:hAnsi="Times New Roman" w:cs="Times New Roman"/>
          <w:sz w:val="24"/>
          <w:szCs w:val="24"/>
        </w:rPr>
      </w:pPr>
    </w:p>
    <w:p w14:paraId="1DFF718C" w14:textId="3AB2C657" w:rsidR="002225A3" w:rsidRPr="00A16BF7" w:rsidRDefault="1C140F3E" w:rsidP="00A16BF7">
      <w:pPr>
        <w:pStyle w:val="berschrift3"/>
        <w:rPr>
          <w:rFonts w:ascii="Times New Roman" w:hAnsi="Times New Roman" w:cs="Times New Roman"/>
          <w:sz w:val="26"/>
          <w:szCs w:val="26"/>
        </w:rPr>
      </w:pPr>
      <w:bookmarkStart w:id="90" w:name="_Toc494055313"/>
      <w:r w:rsidRPr="00A16BF7">
        <w:rPr>
          <w:rFonts w:ascii="Times New Roman" w:hAnsi="Times New Roman" w:cs="Times New Roman"/>
          <w:sz w:val="26"/>
          <w:szCs w:val="26"/>
        </w:rPr>
        <w:t>Was ist Immersion?</w:t>
      </w:r>
      <w:bookmarkEnd w:id="90"/>
    </w:p>
    <w:p w14:paraId="48B8AA21" w14:textId="3AB2C657" w:rsidR="005154AD" w:rsidRPr="005154AD" w:rsidRDefault="005154AD" w:rsidP="005154AD"/>
    <w:p w14:paraId="6BB3BC15" w14:textId="362ED7BB" w:rsidR="00B94F42" w:rsidRPr="00F670CF" w:rsidRDefault="00B94F42" w:rsidP="000A237F">
      <w:pPr>
        <w:spacing w:line="360" w:lineRule="auto"/>
        <w:jc w:val="both"/>
        <w:rPr>
          <w:rFonts w:ascii="Times New Roman" w:hAnsi="Times New Roman" w:cs="Times New Roman"/>
          <w:b/>
          <w:bCs/>
          <w:sz w:val="24"/>
          <w:szCs w:val="24"/>
        </w:rPr>
      </w:pPr>
      <w:r w:rsidRPr="00F670CF">
        <w:rPr>
          <w:rFonts w:ascii="Times New Roman" w:hAnsi="Times New Roman" w:cs="Times New Roman"/>
          <w:sz w:val="24"/>
          <w:szCs w:val="24"/>
        </w:rPr>
        <w:t xml:space="preserve">„Immersion beschreibt den Eindruck, dass sich die eigene Wahrnehmung in der echten Welt vermindert und die Identifikation in der virtuellen Welt steigert.“ </w:t>
      </w:r>
      <w:r w:rsidRPr="27E755B7">
        <w:fldChar w:fldCharType="begin"/>
      </w:r>
      <w:r w:rsidR="00446797" w:rsidRPr="00F670CF">
        <w:rPr>
          <w:rFonts w:ascii="Times New Roman" w:hAnsi="Times New Roman" w:cs="Times New Roman"/>
          <w:sz w:val="24"/>
          <w:szCs w:val="24"/>
        </w:rPr>
        <w:instrText>ADDIN CITAVI.PLACEHOLDER e9b50811-5787-4b9c-94a0-844e59580672 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ZSIEJyaWxsZW4gVmVyZ2xlaWNoIC0gVlLiiJlOZXJkc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k8L1RleHQ+DQogICAgPC9UZXh0VW5pdD4NCiAgPC9UZXh0VW5pdHM+DQo8L1BsYWNlaG9sZGVyPg==</w:instrText>
      </w:r>
      <w:r w:rsidRPr="27E755B7">
        <w:rPr>
          <w:rFonts w:ascii="Times New Roman" w:hAnsi="Times New Roman" w:cs="Times New Roman"/>
          <w:sz w:val="24"/>
          <w:szCs w:val="24"/>
        </w:rPr>
        <w:fldChar w:fldCharType="separate"/>
      </w:r>
      <w:bookmarkStart w:id="91" w:name="_CTVP001e9b5081157874b9c94a0844e59580672"/>
      <w:r w:rsidR="00446797" w:rsidRPr="00F670CF">
        <w:rPr>
          <w:rFonts w:ascii="Times New Roman" w:hAnsi="Times New Roman" w:cs="Times New Roman"/>
          <w:sz w:val="24"/>
          <w:szCs w:val="24"/>
        </w:rPr>
        <w:t>(</w:t>
      </w:r>
      <w:r w:rsidR="00446797" w:rsidRPr="00F670CF">
        <w:rPr>
          <w:rFonts w:ascii="Times New Roman" w:hAnsi="Times New Roman" w:cs="Times New Roman"/>
          <w:i/>
          <w:iCs/>
          <w:sz w:val="24"/>
          <w:szCs w:val="24"/>
        </w:rPr>
        <w:t>VR Brillen Vergleich - VR∙Nerds</w:t>
      </w:r>
      <w:r w:rsidR="008E7052">
        <w:rPr>
          <w:rFonts w:ascii="Times New Roman" w:hAnsi="Times New Roman" w:cs="Times New Roman"/>
          <w:i/>
          <w:iCs/>
          <w:sz w:val="24"/>
          <w:szCs w:val="24"/>
        </w:rPr>
        <w:t>, 2017</w:t>
      </w:r>
      <w:r w:rsidR="00446797" w:rsidRPr="00F670CF">
        <w:rPr>
          <w:rFonts w:ascii="Times New Roman" w:hAnsi="Times New Roman" w:cs="Times New Roman"/>
          <w:sz w:val="24"/>
          <w:szCs w:val="24"/>
        </w:rPr>
        <w:t>)</w:t>
      </w:r>
      <w:bookmarkEnd w:id="91"/>
      <w:r w:rsidRPr="27E755B7">
        <w:fldChar w:fldCharType="end"/>
      </w:r>
    </w:p>
    <w:p w14:paraId="6943629E" w14:textId="40F8A639" w:rsidR="00EB27C7"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Immersion beschreibt im Falle von VR-Anwendungen</w:t>
      </w:r>
      <w:r w:rsidR="41578B38" w:rsidRPr="00F670CF">
        <w:rPr>
          <w:rFonts w:ascii="Times New Roman" w:hAnsi="Times New Roman" w:cs="Times New Roman"/>
          <w:sz w:val="24"/>
          <w:szCs w:val="24"/>
        </w:rPr>
        <w:t>,</w:t>
      </w:r>
      <w:r w:rsidRPr="00F670CF">
        <w:rPr>
          <w:rFonts w:ascii="Times New Roman" w:hAnsi="Times New Roman" w:cs="Times New Roman"/>
          <w:sz w:val="24"/>
          <w:szCs w:val="24"/>
        </w:rPr>
        <w:t xml:space="preserve"> wie durch die technischen Systeme das </w:t>
      </w:r>
      <w:r w:rsidR="1740C718" w:rsidRPr="00F670CF">
        <w:rPr>
          <w:rFonts w:ascii="Times New Roman" w:hAnsi="Times New Roman" w:cs="Times New Roman"/>
          <w:sz w:val="24"/>
          <w:szCs w:val="24"/>
        </w:rPr>
        <w:t>Eintauchen</w:t>
      </w:r>
      <w:r w:rsidRPr="00F670CF">
        <w:rPr>
          <w:rFonts w:ascii="Times New Roman" w:hAnsi="Times New Roman" w:cs="Times New Roman"/>
          <w:sz w:val="24"/>
          <w:szCs w:val="24"/>
        </w:rPr>
        <w:t xml:space="preserve"> in die virtuelle Welt realitätsnah umgesetzt wird. Wenn eine hohe Immersion vorhanden ist</w:t>
      </w:r>
      <w:r w:rsidR="1740C718" w:rsidRPr="00F670CF">
        <w:rPr>
          <w:rFonts w:ascii="Times New Roman" w:hAnsi="Times New Roman" w:cs="Times New Roman"/>
          <w:sz w:val="24"/>
          <w:szCs w:val="24"/>
        </w:rPr>
        <w:t>,</w:t>
      </w:r>
      <w:r w:rsidRPr="00F670CF">
        <w:rPr>
          <w:rFonts w:ascii="Times New Roman" w:hAnsi="Times New Roman" w:cs="Times New Roman"/>
          <w:sz w:val="24"/>
          <w:szCs w:val="24"/>
        </w:rPr>
        <w:t xml:space="preserve"> dann ist auch das Gefühl der Präsenz des Anwenders gegeben. So beschreibt Immersion objektiv den Prozess und die Art des Eintauchens und die Präsenz die subjektive Wahrnehmung in der virtuellen Welt. Umso höher der Grad der Immersion ist</w:t>
      </w:r>
      <w:r w:rsidR="73CA05BB" w:rsidRPr="00F670CF">
        <w:rPr>
          <w:rFonts w:ascii="Times New Roman" w:hAnsi="Times New Roman" w:cs="Times New Roman"/>
          <w:sz w:val="24"/>
          <w:szCs w:val="24"/>
        </w:rPr>
        <w:t>,</w:t>
      </w:r>
      <w:r w:rsidRPr="00F670CF">
        <w:rPr>
          <w:rFonts w:ascii="Times New Roman" w:hAnsi="Times New Roman" w:cs="Times New Roman"/>
          <w:sz w:val="24"/>
          <w:szCs w:val="24"/>
        </w:rPr>
        <w:t xml:space="preserve"> umso größer kann auch die Präsenz in der virtuellen Realität sein</w:t>
      </w:r>
      <w:r w:rsidR="73CA05BB" w:rsidRPr="00F670CF">
        <w:rPr>
          <w:rFonts w:ascii="Times New Roman" w:hAnsi="Times New Roman" w:cs="Times New Roman"/>
          <w:sz w:val="24"/>
          <w:szCs w:val="24"/>
        </w:rPr>
        <w:t>. Das</w:t>
      </w:r>
      <w:r w:rsidRPr="00F670CF">
        <w:rPr>
          <w:rFonts w:ascii="Times New Roman" w:hAnsi="Times New Roman" w:cs="Times New Roman"/>
          <w:sz w:val="24"/>
          <w:szCs w:val="24"/>
        </w:rPr>
        <w:t xml:space="preserve"> Gefühl der Präsenz bricht aber sehr </w:t>
      </w:r>
      <w:r w:rsidRPr="00F670CF">
        <w:rPr>
          <w:rFonts w:ascii="Times New Roman" w:hAnsi="Times New Roman" w:cs="Times New Roman"/>
          <w:sz w:val="24"/>
          <w:szCs w:val="24"/>
        </w:rPr>
        <w:lastRenderedPageBreak/>
        <w:t>leicht durch äußere Einflüsse ein wie zum Beispiel Störgeräusche aus der realen Umgebung oder der Abbruch des Trackings in der virtuellen Anwendung.</w:t>
      </w:r>
    </w:p>
    <w:p w14:paraId="37CA6561" w14:textId="710554FF" w:rsidR="00AB55BB" w:rsidRDefault="00AB55B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2D-Darstellungen oder Videos bieten</w:t>
      </w:r>
      <w:r w:rsidR="003D3C81" w:rsidRPr="00F670CF">
        <w:rPr>
          <w:rFonts w:ascii="Times New Roman" w:hAnsi="Times New Roman" w:cs="Times New Roman"/>
          <w:sz w:val="24"/>
          <w:szCs w:val="24"/>
        </w:rPr>
        <w:t xml:space="preserve"> nur</w:t>
      </w:r>
      <w:r w:rsidRPr="00F670CF">
        <w:rPr>
          <w:rFonts w:ascii="Times New Roman" w:hAnsi="Times New Roman" w:cs="Times New Roman"/>
          <w:sz w:val="24"/>
          <w:szCs w:val="24"/>
        </w:rPr>
        <w:t xml:space="preserve"> eine</w:t>
      </w:r>
      <w:r w:rsidR="006E42CB" w:rsidRPr="00F670CF">
        <w:rPr>
          <w:rFonts w:ascii="Times New Roman" w:hAnsi="Times New Roman" w:cs="Times New Roman"/>
          <w:sz w:val="24"/>
          <w:szCs w:val="24"/>
        </w:rPr>
        <w:t xml:space="preserve"> sehr geringe Immersion, wenn </w:t>
      </w:r>
      <w:r w:rsidRPr="00F670CF">
        <w:rPr>
          <w:rFonts w:ascii="Times New Roman" w:hAnsi="Times New Roman" w:cs="Times New Roman"/>
          <w:sz w:val="24"/>
          <w:szCs w:val="24"/>
        </w:rPr>
        <w:t>aber ein 3D-Video mit einem VR-System betrachte</w:t>
      </w:r>
      <w:r w:rsidR="003D3C81" w:rsidRPr="00F670CF">
        <w:rPr>
          <w:rFonts w:ascii="Times New Roman" w:hAnsi="Times New Roman" w:cs="Times New Roman"/>
          <w:sz w:val="24"/>
          <w:szCs w:val="24"/>
        </w:rPr>
        <w:t>t wird, wächst das</w:t>
      </w:r>
      <w:r w:rsidRPr="00F670CF">
        <w:rPr>
          <w:rFonts w:ascii="Times New Roman" w:hAnsi="Times New Roman" w:cs="Times New Roman"/>
          <w:sz w:val="24"/>
          <w:szCs w:val="24"/>
        </w:rPr>
        <w:t xml:space="preserve"> Gefühl, in die virtuelle Welt einzutauchen. Es fehlen aber weiterhin Interaktionsmöglichkeiten, die das Gefühl der Immersion steigern.</w:t>
      </w:r>
      <w:r w:rsidR="00D008FC" w:rsidRPr="00F670CF">
        <w:rPr>
          <w:rFonts w:ascii="Times New Roman" w:hAnsi="Times New Roman" w:cs="Times New Roman"/>
          <w:sz w:val="24"/>
          <w:szCs w:val="24"/>
        </w:rPr>
        <w:t xml:space="preserve"> </w:t>
      </w:r>
      <w:r w:rsidR="0018409D" w:rsidRPr="00F670CF">
        <w:rPr>
          <w:rFonts w:ascii="Times New Roman" w:hAnsi="Times New Roman" w:cs="Times New Roman"/>
          <w:sz w:val="24"/>
          <w:szCs w:val="24"/>
        </w:rPr>
        <w:t xml:space="preserve">Wenn </w:t>
      </w:r>
      <w:r w:rsidR="003D3C81" w:rsidRPr="00F670CF">
        <w:rPr>
          <w:rFonts w:ascii="Times New Roman" w:hAnsi="Times New Roman" w:cs="Times New Roman"/>
          <w:sz w:val="24"/>
          <w:szCs w:val="24"/>
        </w:rPr>
        <w:t>sich der</w:t>
      </w:r>
      <w:r w:rsidR="0018409D" w:rsidRPr="00F670CF">
        <w:rPr>
          <w:rFonts w:ascii="Times New Roman" w:hAnsi="Times New Roman" w:cs="Times New Roman"/>
          <w:sz w:val="24"/>
          <w:szCs w:val="24"/>
        </w:rPr>
        <w:t xml:space="preserve"> </w:t>
      </w:r>
      <w:r w:rsidR="006E42CB" w:rsidRPr="00F670CF">
        <w:rPr>
          <w:rFonts w:ascii="Times New Roman" w:hAnsi="Times New Roman" w:cs="Times New Roman"/>
          <w:sz w:val="24"/>
          <w:szCs w:val="24"/>
        </w:rPr>
        <w:t>Anwender</w:t>
      </w:r>
      <w:r w:rsidR="0018409D" w:rsidRPr="00F670CF">
        <w:rPr>
          <w:rFonts w:ascii="Times New Roman" w:hAnsi="Times New Roman" w:cs="Times New Roman"/>
          <w:sz w:val="24"/>
          <w:szCs w:val="24"/>
        </w:rPr>
        <w:t xml:space="preserve"> in der virtuellen Umgebung frei bewegen und mit ihr interagieren </w:t>
      </w:r>
      <w:r w:rsidR="003D3C81" w:rsidRPr="00F670CF">
        <w:rPr>
          <w:rFonts w:ascii="Times New Roman" w:hAnsi="Times New Roman" w:cs="Times New Roman"/>
          <w:sz w:val="24"/>
          <w:szCs w:val="24"/>
        </w:rPr>
        <w:t>kann</w:t>
      </w:r>
      <w:r w:rsidR="006E42CB" w:rsidRPr="00F670CF">
        <w:rPr>
          <w:rFonts w:ascii="Times New Roman" w:hAnsi="Times New Roman" w:cs="Times New Roman"/>
          <w:sz w:val="24"/>
          <w:szCs w:val="24"/>
        </w:rPr>
        <w:t xml:space="preserve"> </w:t>
      </w:r>
      <w:r w:rsidR="003E66DB" w:rsidRPr="00F670CF">
        <w:rPr>
          <w:rFonts w:ascii="Times New Roman" w:hAnsi="Times New Roman" w:cs="Times New Roman"/>
          <w:sz w:val="24"/>
          <w:szCs w:val="24"/>
        </w:rPr>
        <w:t>d</w:t>
      </w:r>
      <w:r w:rsidR="004B4653" w:rsidRPr="00F670CF">
        <w:rPr>
          <w:rFonts w:ascii="Times New Roman" w:hAnsi="Times New Roman" w:cs="Times New Roman"/>
          <w:sz w:val="24"/>
          <w:szCs w:val="24"/>
        </w:rPr>
        <w:t>ann</w:t>
      </w:r>
      <w:r w:rsidR="006E42CB" w:rsidRPr="00F670CF">
        <w:rPr>
          <w:rFonts w:ascii="Times New Roman" w:hAnsi="Times New Roman" w:cs="Times New Roman"/>
          <w:sz w:val="24"/>
          <w:szCs w:val="24"/>
        </w:rPr>
        <w:t xml:space="preserve"> </w:t>
      </w:r>
      <w:r w:rsidR="003D3C81" w:rsidRPr="00F670CF">
        <w:rPr>
          <w:rFonts w:ascii="Times New Roman" w:hAnsi="Times New Roman" w:cs="Times New Roman"/>
          <w:sz w:val="24"/>
          <w:szCs w:val="24"/>
        </w:rPr>
        <w:t>wird es für den Nutzer zu</w:t>
      </w:r>
      <w:r w:rsidR="0018409D" w:rsidRPr="00F670CF">
        <w:rPr>
          <w:rFonts w:ascii="Times New Roman" w:hAnsi="Times New Roman" w:cs="Times New Roman"/>
          <w:sz w:val="24"/>
          <w:szCs w:val="24"/>
        </w:rPr>
        <w:t xml:space="preserve"> ein</w:t>
      </w:r>
      <w:r w:rsidR="003D3C81" w:rsidRPr="00F670CF">
        <w:rPr>
          <w:rFonts w:ascii="Times New Roman" w:hAnsi="Times New Roman" w:cs="Times New Roman"/>
          <w:sz w:val="24"/>
          <w:szCs w:val="24"/>
        </w:rPr>
        <w:t>em</w:t>
      </w:r>
      <w:r w:rsidR="0018409D" w:rsidRPr="00F670CF">
        <w:rPr>
          <w:rFonts w:ascii="Times New Roman" w:hAnsi="Times New Roman" w:cs="Times New Roman"/>
          <w:sz w:val="24"/>
          <w:szCs w:val="24"/>
        </w:rPr>
        <w:t xml:space="preserve"> </w:t>
      </w:r>
      <w:r w:rsidR="003D3C81" w:rsidRPr="00F670CF">
        <w:rPr>
          <w:rFonts w:ascii="Times New Roman" w:hAnsi="Times New Roman" w:cs="Times New Roman"/>
          <w:sz w:val="24"/>
          <w:szCs w:val="24"/>
        </w:rPr>
        <w:t>immersiven</w:t>
      </w:r>
      <w:r w:rsidR="0018409D" w:rsidRPr="00F670CF">
        <w:rPr>
          <w:rFonts w:ascii="Times New Roman" w:hAnsi="Times New Roman" w:cs="Times New Roman"/>
          <w:sz w:val="24"/>
          <w:szCs w:val="24"/>
        </w:rPr>
        <w:t xml:space="preserve"> VR-Erlebnis.</w:t>
      </w:r>
      <w:r w:rsidR="00713401" w:rsidRPr="00F670CF">
        <w:rPr>
          <w:rFonts w:ascii="Times New Roman" w:hAnsi="Times New Roman" w:cs="Times New Roman"/>
          <w:sz w:val="24"/>
          <w:szCs w:val="24"/>
        </w:rPr>
        <w:t xml:space="preserve"> </w:t>
      </w:r>
      <w:r w:rsidR="00D37FD0" w:rsidRPr="27E755B7">
        <w:fldChar w:fldCharType="begin"/>
      </w:r>
      <w:r w:rsidR="00D37FD0" w:rsidRPr="00F670CF">
        <w:rPr>
          <w:rFonts w:ascii="Times New Roman" w:hAnsi="Times New Roman" w:cs="Times New Roman"/>
          <w:sz w:val="24"/>
          <w:szCs w:val="24"/>
        </w:rPr>
        <w:instrText>ADDIN CITAVI.PLACEHOLDER a1a2ac29-e40a-4071-a11f-c013592573ea PFBsYWNlaG9sZGVyPg0KICA8QWRkSW5WZXJzaW9uPjUuNi4wLjI8L0FkZEluVmVyc2lvbj4NCiAgPElkPmExYTJhYzI5LWU0MGEtNDA3MS1hMTFmLWMwMTM1OTI1NzNlYTwvSWQ+DQogIDxFbnRyaWVzPg0KICAgIDxFbnRyeT4NCiAgICAgIDxJZD43YThiY2Q2MS1lZWViLTQwYmYtOTA3NS0yZjYxYmFhMDYwZGE8L0lkPg0KICAgICAgPFJlZmVyZW5jZUlkPjRiMDFjOTlmLTdkNjktNDFkMS1hOWVkLTUzMGExOWVmMTkzY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b3BvbGQsIEguLCBVbnRlcm1laWVyLCBBLiwgMjAxNyk8L1RleHQ+DQogICAgPC9UZXh0VW5pdD4NCiAgPC9UZXh0VW5pdHM+DQo8L1BsYWNlaG9sZGVyPg==</w:instrText>
      </w:r>
      <w:r w:rsidR="00D37FD0" w:rsidRPr="27E755B7">
        <w:rPr>
          <w:rFonts w:ascii="Times New Roman" w:hAnsi="Times New Roman" w:cs="Times New Roman"/>
          <w:sz w:val="24"/>
          <w:szCs w:val="24"/>
        </w:rPr>
        <w:fldChar w:fldCharType="separate"/>
      </w:r>
      <w:bookmarkStart w:id="92" w:name="_CTVP001a1a2ac29e40a4071a11fc013592573ea"/>
      <w:r w:rsidR="00446797" w:rsidRPr="00F670CF">
        <w:rPr>
          <w:rFonts w:ascii="Times New Roman" w:hAnsi="Times New Roman" w:cs="Times New Roman"/>
          <w:sz w:val="24"/>
          <w:szCs w:val="24"/>
        </w:rPr>
        <w:t>(</w:t>
      </w:r>
      <w:r w:rsidR="008E7052">
        <w:rPr>
          <w:rFonts w:ascii="Times New Roman" w:hAnsi="Times New Roman" w:cs="Times New Roman"/>
          <w:sz w:val="24"/>
          <w:szCs w:val="24"/>
        </w:rPr>
        <w:t xml:space="preserve">vgl. </w:t>
      </w:r>
      <w:r w:rsidR="00446797" w:rsidRPr="00F670CF">
        <w:rPr>
          <w:rFonts w:ascii="Times New Roman" w:hAnsi="Times New Roman" w:cs="Times New Roman"/>
          <w:sz w:val="24"/>
          <w:szCs w:val="24"/>
        </w:rPr>
        <w:t>Leopold, H., Untermeier, A., 2017)</w:t>
      </w:r>
      <w:bookmarkEnd w:id="92"/>
      <w:r w:rsidR="00D37FD0" w:rsidRPr="27E755B7">
        <w:fldChar w:fldCharType="end"/>
      </w:r>
    </w:p>
    <w:p w14:paraId="0B0D0D26" w14:textId="77777777" w:rsidR="00DC7A7D" w:rsidRPr="00F670CF" w:rsidRDefault="00DC7A7D" w:rsidP="000A237F">
      <w:pPr>
        <w:spacing w:line="360" w:lineRule="auto"/>
        <w:jc w:val="both"/>
        <w:rPr>
          <w:rFonts w:ascii="Times New Roman" w:hAnsi="Times New Roman" w:cs="Times New Roman"/>
          <w:sz w:val="24"/>
          <w:szCs w:val="24"/>
        </w:rPr>
      </w:pPr>
    </w:p>
    <w:p w14:paraId="6BE8364E" w14:textId="44E80F1B" w:rsidR="00AB55BB" w:rsidRPr="00A16BF7" w:rsidRDefault="1C140F3E" w:rsidP="00A16BF7">
      <w:pPr>
        <w:pStyle w:val="berschrift3"/>
        <w:rPr>
          <w:rFonts w:ascii="Times New Roman" w:hAnsi="Times New Roman" w:cs="Times New Roman"/>
          <w:sz w:val="26"/>
          <w:szCs w:val="26"/>
        </w:rPr>
      </w:pPr>
      <w:bookmarkStart w:id="93" w:name="_Toc494055314"/>
      <w:r w:rsidRPr="00A16BF7">
        <w:rPr>
          <w:rFonts w:ascii="Times New Roman" w:hAnsi="Times New Roman" w:cs="Times New Roman"/>
          <w:sz w:val="26"/>
          <w:szCs w:val="26"/>
        </w:rPr>
        <w:t>Wie lässt sich Immersion aufbauen?</w:t>
      </w:r>
      <w:bookmarkEnd w:id="93"/>
    </w:p>
    <w:p w14:paraId="6C61B186" w14:textId="44E80F1B" w:rsidR="009C3358" w:rsidRPr="009C3358" w:rsidRDefault="009C3358" w:rsidP="009C3358"/>
    <w:p w14:paraId="46784399" w14:textId="446DF6EA" w:rsidR="00842BFB"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Bei VR-Anwendungen gibt es technisch viele Möglichkeiten</w:t>
      </w:r>
      <w:r w:rsidR="088A3C6D" w:rsidRPr="00F670CF">
        <w:rPr>
          <w:rFonts w:ascii="Times New Roman" w:hAnsi="Times New Roman" w:cs="Times New Roman"/>
          <w:sz w:val="24"/>
          <w:szCs w:val="24"/>
        </w:rPr>
        <w:t>,</w:t>
      </w:r>
      <w:r w:rsidRPr="00F670CF">
        <w:rPr>
          <w:rFonts w:ascii="Times New Roman" w:hAnsi="Times New Roman" w:cs="Times New Roman"/>
          <w:sz w:val="24"/>
          <w:szCs w:val="24"/>
        </w:rPr>
        <w:t xml:space="preserve"> eine hohe Immersion zu erzeugen. So tragen Faktoren</w:t>
      </w:r>
      <w:r w:rsidR="088A3C6D" w:rsidRPr="00F670CF">
        <w:rPr>
          <w:rFonts w:ascii="Times New Roman" w:hAnsi="Times New Roman" w:cs="Times New Roman"/>
          <w:sz w:val="24"/>
          <w:szCs w:val="24"/>
        </w:rPr>
        <w:t>,</w:t>
      </w:r>
      <w:r w:rsidRPr="00F670CF">
        <w:rPr>
          <w:rFonts w:ascii="Times New Roman" w:hAnsi="Times New Roman" w:cs="Times New Roman"/>
          <w:sz w:val="24"/>
          <w:szCs w:val="24"/>
        </w:rPr>
        <w:t xml:space="preserve"> wie zum Beispiel die übertragenen Bewegungsdaten des Anwenders, das große Sichtfeld des Head-Mounted-Displays und Eingabegeräte</w:t>
      </w:r>
      <w:r w:rsidR="088A3C6D"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ein haptisches Feedback liefern</w:t>
      </w:r>
      <w:r w:rsidR="088A3C6D" w:rsidRPr="00F670CF">
        <w:rPr>
          <w:rFonts w:ascii="Times New Roman" w:hAnsi="Times New Roman" w:cs="Times New Roman"/>
          <w:sz w:val="24"/>
          <w:szCs w:val="24"/>
        </w:rPr>
        <w:t>,</w:t>
      </w:r>
      <w:r w:rsidRPr="00F670CF">
        <w:rPr>
          <w:rFonts w:ascii="Times New Roman" w:hAnsi="Times New Roman" w:cs="Times New Roman"/>
          <w:sz w:val="24"/>
          <w:szCs w:val="24"/>
        </w:rPr>
        <w:t xml:space="preserve"> zu einer hohen Immersion bei und lassen damit den Anwender in virtuelle Welten eintauchen.</w:t>
      </w:r>
    </w:p>
    <w:p w14:paraId="0EC628C4" w14:textId="5B115935" w:rsidR="000A64C2"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Immersion entsteht auch immer durch die glaubhafte Gestaltung der virtuellen Welt. Wenn die Welt</w:t>
      </w:r>
      <w:r w:rsidR="5ED06CC5" w:rsidRPr="00F670CF">
        <w:rPr>
          <w:rFonts w:ascii="Times New Roman" w:hAnsi="Times New Roman" w:cs="Times New Roman"/>
          <w:sz w:val="24"/>
          <w:szCs w:val="24"/>
        </w:rPr>
        <w:t>,</w:t>
      </w:r>
      <w:r w:rsidRPr="00F670CF">
        <w:rPr>
          <w:rFonts w:ascii="Times New Roman" w:hAnsi="Times New Roman" w:cs="Times New Roman"/>
          <w:sz w:val="24"/>
          <w:szCs w:val="24"/>
        </w:rPr>
        <w:t xml:space="preserve"> in der sich beweget werden kann in sich stimmig ist und logisch erscheint kann sie schnell vom Anwender verstanden werden und er findet sich in ihr zurecht.</w:t>
      </w:r>
    </w:p>
    <w:p w14:paraId="0E9DB8F1" w14:textId="5AD82166" w:rsidR="00C960D3" w:rsidRDefault="00C960D3"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Wenn die Glaubhaftigkeit der virtuellen Welt gegeben ist</w:t>
      </w:r>
      <w:r w:rsidR="004B4653" w:rsidRPr="00F670CF">
        <w:rPr>
          <w:rFonts w:ascii="Times New Roman" w:hAnsi="Times New Roman" w:cs="Times New Roman"/>
          <w:sz w:val="24"/>
          <w:szCs w:val="24"/>
        </w:rPr>
        <w:t>,</w:t>
      </w:r>
      <w:r w:rsidRPr="00F670CF">
        <w:rPr>
          <w:rFonts w:ascii="Times New Roman" w:hAnsi="Times New Roman" w:cs="Times New Roman"/>
          <w:sz w:val="24"/>
          <w:szCs w:val="24"/>
        </w:rPr>
        <w:t xml:space="preserve"> lassen sich bei Anwendern</w:t>
      </w:r>
      <w:r w:rsidR="001054DF" w:rsidRPr="00F670CF">
        <w:rPr>
          <w:rFonts w:ascii="Times New Roman" w:hAnsi="Times New Roman" w:cs="Times New Roman"/>
          <w:sz w:val="24"/>
          <w:szCs w:val="24"/>
        </w:rPr>
        <w:t xml:space="preserve"> auch </w:t>
      </w:r>
      <w:r w:rsidRPr="00F670CF">
        <w:rPr>
          <w:rFonts w:ascii="Times New Roman" w:hAnsi="Times New Roman" w:cs="Times New Roman"/>
          <w:sz w:val="24"/>
          <w:szCs w:val="24"/>
        </w:rPr>
        <w:t xml:space="preserve">körperliche Reaktionen feststellen. </w:t>
      </w:r>
      <w:r w:rsidR="00A9297F" w:rsidRPr="00F670CF">
        <w:rPr>
          <w:rFonts w:ascii="Times New Roman" w:hAnsi="Times New Roman" w:cs="Times New Roman"/>
          <w:sz w:val="24"/>
          <w:szCs w:val="24"/>
        </w:rPr>
        <w:t>So lassen sich in simulierten</w:t>
      </w:r>
      <w:r w:rsidR="00824805" w:rsidRPr="00F670CF">
        <w:rPr>
          <w:rFonts w:ascii="Times New Roman" w:hAnsi="Times New Roman" w:cs="Times New Roman"/>
          <w:sz w:val="24"/>
          <w:szCs w:val="24"/>
        </w:rPr>
        <w:t xml:space="preserve"> Gefahren- oder</w:t>
      </w:r>
      <w:r w:rsidR="00A9297F" w:rsidRPr="00F670CF">
        <w:rPr>
          <w:rFonts w:ascii="Times New Roman" w:hAnsi="Times New Roman" w:cs="Times New Roman"/>
          <w:sz w:val="24"/>
          <w:szCs w:val="24"/>
        </w:rPr>
        <w:t xml:space="preserve"> Stresssituationen, </w:t>
      </w:r>
      <w:r w:rsidR="00824805" w:rsidRPr="00F670CF">
        <w:rPr>
          <w:rFonts w:ascii="Times New Roman" w:hAnsi="Times New Roman" w:cs="Times New Roman"/>
          <w:sz w:val="24"/>
          <w:szCs w:val="24"/>
        </w:rPr>
        <w:t xml:space="preserve">typische körperliche Reaktionen wie eine schnellere Atmung oder </w:t>
      </w:r>
      <w:r w:rsidR="009C0CE9" w:rsidRPr="00F670CF">
        <w:rPr>
          <w:rFonts w:ascii="Times New Roman" w:hAnsi="Times New Roman" w:cs="Times New Roman"/>
          <w:sz w:val="24"/>
          <w:szCs w:val="24"/>
        </w:rPr>
        <w:t xml:space="preserve">eine erhöhte Herzfrequenz </w:t>
      </w:r>
      <w:r w:rsidR="001846CB" w:rsidRPr="00F670CF">
        <w:rPr>
          <w:rFonts w:ascii="Times New Roman" w:hAnsi="Times New Roman" w:cs="Times New Roman"/>
          <w:sz w:val="24"/>
          <w:szCs w:val="24"/>
        </w:rPr>
        <w:t>feststellen</w:t>
      </w:r>
      <w:r w:rsidR="009C0CE9" w:rsidRPr="00F670CF">
        <w:rPr>
          <w:rFonts w:ascii="Times New Roman" w:hAnsi="Times New Roman" w:cs="Times New Roman"/>
          <w:sz w:val="24"/>
          <w:szCs w:val="24"/>
        </w:rPr>
        <w:t xml:space="preserve">, wie im späteren Kapitel zum haptischen Feedback noch genauer </w:t>
      </w:r>
      <w:r w:rsidR="001846CB" w:rsidRPr="00F670CF">
        <w:rPr>
          <w:rFonts w:ascii="Times New Roman" w:hAnsi="Times New Roman" w:cs="Times New Roman"/>
          <w:sz w:val="24"/>
          <w:szCs w:val="24"/>
        </w:rPr>
        <w:t>erläutert wird.</w:t>
      </w:r>
      <w:r w:rsidRPr="00F670CF">
        <w:rPr>
          <w:rFonts w:ascii="Times New Roman" w:hAnsi="Times New Roman" w:cs="Times New Roman"/>
          <w:sz w:val="24"/>
          <w:szCs w:val="24"/>
        </w:rPr>
        <w:t xml:space="preserve"> Auch wenn sich die Person jeder Zeit im </w:t>
      </w:r>
      <w:r w:rsidR="003C14DC" w:rsidRPr="00F670CF">
        <w:rPr>
          <w:rFonts w:ascii="Times New Roman" w:hAnsi="Times New Roman" w:cs="Times New Roman"/>
          <w:sz w:val="24"/>
          <w:szCs w:val="24"/>
        </w:rPr>
        <w:t>Klaren</w:t>
      </w:r>
      <w:r w:rsidRPr="00F670CF">
        <w:rPr>
          <w:rFonts w:ascii="Times New Roman" w:hAnsi="Times New Roman" w:cs="Times New Roman"/>
          <w:sz w:val="24"/>
          <w:szCs w:val="24"/>
        </w:rPr>
        <w:t xml:space="preserve"> ist</w:t>
      </w:r>
      <w:r w:rsidR="001054DF" w:rsidRPr="00F670CF">
        <w:rPr>
          <w:rFonts w:ascii="Times New Roman" w:hAnsi="Times New Roman" w:cs="Times New Roman"/>
          <w:sz w:val="24"/>
          <w:szCs w:val="24"/>
        </w:rPr>
        <w:t>,</w:t>
      </w:r>
      <w:r w:rsidRPr="00F670CF">
        <w:rPr>
          <w:rFonts w:ascii="Times New Roman" w:hAnsi="Times New Roman" w:cs="Times New Roman"/>
          <w:sz w:val="24"/>
          <w:szCs w:val="24"/>
        </w:rPr>
        <w:t xml:space="preserve"> das</w:t>
      </w:r>
      <w:r w:rsidR="001054DF" w:rsidRPr="00F670CF">
        <w:rPr>
          <w:rFonts w:ascii="Times New Roman" w:hAnsi="Times New Roman" w:cs="Times New Roman"/>
          <w:sz w:val="24"/>
          <w:szCs w:val="24"/>
        </w:rPr>
        <w:t>s</w:t>
      </w:r>
      <w:r w:rsidRPr="00F670CF">
        <w:rPr>
          <w:rFonts w:ascii="Times New Roman" w:hAnsi="Times New Roman" w:cs="Times New Roman"/>
          <w:sz w:val="24"/>
          <w:szCs w:val="24"/>
        </w:rPr>
        <w:t xml:space="preserve"> die virtuelle Welt nicht echt ist und die reale Umgebung keine Gefahr darstellt, ist der Mensch dazu bereit, sich soweit in die fiktive Situation hineinzuversetzen</w:t>
      </w:r>
      <w:r w:rsidR="00EB773D" w:rsidRPr="00F670CF">
        <w:rPr>
          <w:rFonts w:ascii="Times New Roman" w:hAnsi="Times New Roman" w:cs="Times New Roman"/>
          <w:sz w:val="24"/>
          <w:szCs w:val="24"/>
        </w:rPr>
        <w:t>,</w:t>
      </w:r>
      <w:r w:rsidRPr="00F670CF">
        <w:rPr>
          <w:rFonts w:ascii="Times New Roman" w:hAnsi="Times New Roman" w:cs="Times New Roman"/>
          <w:sz w:val="24"/>
          <w:szCs w:val="24"/>
        </w:rPr>
        <w:t xml:space="preserve"> </w:t>
      </w:r>
      <w:r w:rsidR="00EB773D" w:rsidRPr="00F670CF">
        <w:rPr>
          <w:rFonts w:ascii="Times New Roman" w:hAnsi="Times New Roman" w:cs="Times New Roman"/>
          <w:sz w:val="24"/>
          <w:szCs w:val="24"/>
        </w:rPr>
        <w:t>dass</w:t>
      </w:r>
      <w:r w:rsidRPr="00F670CF">
        <w:rPr>
          <w:rFonts w:ascii="Times New Roman" w:hAnsi="Times New Roman" w:cs="Times New Roman"/>
          <w:sz w:val="24"/>
          <w:szCs w:val="24"/>
        </w:rPr>
        <w:t xml:space="preserve"> die reale Umgebung komplett ausgeblendet wird.</w:t>
      </w:r>
      <w:r w:rsidR="00814215" w:rsidRPr="00F670CF">
        <w:rPr>
          <w:rFonts w:ascii="Times New Roman" w:hAnsi="Times New Roman" w:cs="Times New Roman"/>
          <w:sz w:val="24"/>
          <w:szCs w:val="24"/>
        </w:rPr>
        <w:t xml:space="preserve"> Durch diese gewillte Akzeptanz des eigentlich nicht realen</w:t>
      </w:r>
      <w:r w:rsidR="004B4653" w:rsidRPr="00F670CF">
        <w:rPr>
          <w:rFonts w:ascii="Times New Roman" w:hAnsi="Times New Roman" w:cs="Times New Roman"/>
          <w:sz w:val="24"/>
          <w:szCs w:val="24"/>
        </w:rPr>
        <w:t>,</w:t>
      </w:r>
      <w:r w:rsidR="00814215" w:rsidRPr="00F670CF">
        <w:rPr>
          <w:rFonts w:ascii="Times New Roman" w:hAnsi="Times New Roman" w:cs="Times New Roman"/>
          <w:sz w:val="24"/>
          <w:szCs w:val="24"/>
        </w:rPr>
        <w:t xml:space="preserve"> lassen sich einfach glaubhafte virtuelle Umgebungen </w:t>
      </w:r>
      <w:r w:rsidR="008E201C" w:rsidRPr="00F670CF">
        <w:rPr>
          <w:rFonts w:ascii="Times New Roman" w:hAnsi="Times New Roman" w:cs="Times New Roman"/>
          <w:sz w:val="24"/>
          <w:szCs w:val="24"/>
        </w:rPr>
        <w:t>realisieren,</w:t>
      </w:r>
      <w:r w:rsidR="00814215" w:rsidRPr="00F670CF">
        <w:rPr>
          <w:rFonts w:ascii="Times New Roman" w:hAnsi="Times New Roman" w:cs="Times New Roman"/>
          <w:sz w:val="24"/>
          <w:szCs w:val="24"/>
        </w:rPr>
        <w:t xml:space="preserve"> </w:t>
      </w:r>
      <w:r w:rsidR="008E201C" w:rsidRPr="00F670CF">
        <w:rPr>
          <w:rFonts w:ascii="Times New Roman" w:hAnsi="Times New Roman" w:cs="Times New Roman"/>
          <w:sz w:val="24"/>
          <w:szCs w:val="24"/>
        </w:rPr>
        <w:t>in der sich der Anwender präsent fühlt und d</w:t>
      </w:r>
      <w:r w:rsidR="001054DF" w:rsidRPr="00F670CF">
        <w:rPr>
          <w:rFonts w:ascii="Times New Roman" w:hAnsi="Times New Roman" w:cs="Times New Roman"/>
          <w:sz w:val="24"/>
          <w:szCs w:val="24"/>
        </w:rPr>
        <w:t>ie für ihn realistisch erscheinen</w:t>
      </w:r>
      <w:r w:rsidR="00814215" w:rsidRPr="00F670CF">
        <w:rPr>
          <w:rFonts w:ascii="Times New Roman" w:hAnsi="Times New Roman" w:cs="Times New Roman"/>
          <w:sz w:val="24"/>
          <w:szCs w:val="24"/>
        </w:rPr>
        <w:t xml:space="preserve">. </w:t>
      </w:r>
      <w:r w:rsidR="00200A1D" w:rsidRPr="27E755B7">
        <w:fldChar w:fldCharType="begin"/>
      </w:r>
      <w:r w:rsidR="0063507D" w:rsidRPr="00F670CF">
        <w:rPr>
          <w:rFonts w:ascii="Times New Roman" w:hAnsi="Times New Roman" w:cs="Times New Roman"/>
          <w:sz w:val="24"/>
          <w:szCs w:val="24"/>
        </w:rPr>
        <w:instrText>ADDIN CITAVI.PLACEHOLDER f2e40a8f-eca6-467a-9782-c673bc1b0038 PFBsYWNlaG9sZGVyPg0KICA8QWRkSW5WZXJzaW9uPjUuNi4wLjI8L0FkZEluVmVyc2lvbj4NCiAgPElkPmYyZTQwYThmLWVjYTYtNDY3YS05NzgyLWM2NzNiYzFiMDAzODwvSWQ+DQogIDxFbnRyaWVzPg0KICAgIDxFbnRyeT4NCiAgICAgIDxJZD43NWQ1YThjZC1iOTRiLTQwOGUtYjJlNS1lODVlNTcxNWM3ZmM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200A1D" w:rsidRPr="27E755B7">
        <w:rPr>
          <w:rFonts w:ascii="Times New Roman" w:hAnsi="Times New Roman" w:cs="Times New Roman"/>
          <w:sz w:val="24"/>
          <w:szCs w:val="24"/>
        </w:rPr>
        <w:fldChar w:fldCharType="separate"/>
      </w:r>
      <w:hyperlink w:anchor="_CTVL001d984e1eb0d6143b6841dd3a0b1d9758f" w:tooltip="Dörner, R., Broll, W., Grimm, P. and Jung, B. (Eds.) (2013), Virtual und Augmented Reality (VR/AR): Grundlagen und Methoden der Virtuellen und Augment…" w:history="1">
        <w:r w:rsidR="00200A1D" w:rsidRPr="00F670CF">
          <w:rPr>
            <w:rFonts w:ascii="Times New Roman" w:hAnsi="Times New Roman" w:cs="Times New Roman"/>
            <w:sz w:val="24"/>
            <w:szCs w:val="24"/>
          </w:rPr>
          <w:t>(</w:t>
        </w:r>
        <w:r w:rsidR="008E7052">
          <w:rPr>
            <w:rFonts w:ascii="Times New Roman" w:hAnsi="Times New Roman" w:cs="Times New Roman"/>
            <w:sz w:val="24"/>
            <w:szCs w:val="24"/>
          </w:rPr>
          <w:t xml:space="preserve">vgl. </w:t>
        </w:r>
        <w:r w:rsidR="00200A1D" w:rsidRPr="00F670CF">
          <w:rPr>
            <w:rFonts w:ascii="Times New Roman" w:hAnsi="Times New Roman" w:cs="Times New Roman"/>
            <w:sz w:val="24"/>
            <w:szCs w:val="24"/>
          </w:rPr>
          <w:t>Dörner</w:t>
        </w:r>
        <w:r w:rsidR="00200A1D" w:rsidRPr="00F670CF">
          <w:rPr>
            <w:rFonts w:ascii="Times New Roman" w:hAnsi="Times New Roman" w:cs="Times New Roman"/>
            <w:i/>
            <w:iCs/>
            <w:sz w:val="24"/>
            <w:szCs w:val="24"/>
          </w:rPr>
          <w:t xml:space="preserve"> et al.</w:t>
        </w:r>
        <w:r w:rsidR="00200A1D" w:rsidRPr="00F670CF">
          <w:rPr>
            <w:rFonts w:ascii="Times New Roman" w:hAnsi="Times New Roman" w:cs="Times New Roman"/>
            <w:sz w:val="24"/>
            <w:szCs w:val="24"/>
          </w:rPr>
          <w:t>, 2013, S.33)</w:t>
        </w:r>
      </w:hyperlink>
      <w:r w:rsidR="00200A1D" w:rsidRPr="27E755B7">
        <w:fldChar w:fldCharType="end"/>
      </w:r>
      <w:r w:rsidR="74E849EB" w:rsidRPr="00F670CF">
        <w:rPr>
          <w:rFonts w:ascii="Times New Roman" w:hAnsi="Times New Roman" w:cs="Times New Roman"/>
          <w:sz w:val="24"/>
          <w:szCs w:val="24"/>
        </w:rPr>
        <w:t xml:space="preserve"> </w:t>
      </w:r>
    </w:p>
    <w:p w14:paraId="30861C4C" w14:textId="77777777" w:rsidR="00DC7A7D" w:rsidRPr="00F670CF" w:rsidRDefault="00DC7A7D" w:rsidP="000A237F">
      <w:pPr>
        <w:spacing w:line="360" w:lineRule="auto"/>
        <w:jc w:val="both"/>
        <w:rPr>
          <w:rFonts w:ascii="Times New Roman" w:hAnsi="Times New Roman" w:cs="Times New Roman"/>
          <w:sz w:val="24"/>
          <w:szCs w:val="24"/>
        </w:rPr>
      </w:pPr>
    </w:p>
    <w:p w14:paraId="74614094" w14:textId="44E80F1B" w:rsidR="002225A3" w:rsidRPr="00A16BF7" w:rsidRDefault="1C140F3E" w:rsidP="001E33FD">
      <w:pPr>
        <w:pStyle w:val="berschrift3"/>
        <w:rPr>
          <w:rFonts w:ascii="Times New Roman" w:hAnsi="Times New Roman" w:cs="Times New Roman"/>
          <w:sz w:val="26"/>
          <w:szCs w:val="26"/>
        </w:rPr>
      </w:pPr>
      <w:bookmarkStart w:id="94" w:name="_Toc494055315"/>
      <w:r w:rsidRPr="00A16BF7">
        <w:rPr>
          <w:rFonts w:ascii="Times New Roman" w:hAnsi="Times New Roman" w:cs="Times New Roman"/>
          <w:sz w:val="26"/>
          <w:szCs w:val="26"/>
        </w:rPr>
        <w:lastRenderedPageBreak/>
        <w:t>Was stört die Immersion?</w:t>
      </w:r>
      <w:bookmarkEnd w:id="94"/>
    </w:p>
    <w:p w14:paraId="07536EF3" w14:textId="44E80F1B" w:rsidR="009C3358" w:rsidRPr="009C3358" w:rsidRDefault="009C3358" w:rsidP="009C3358"/>
    <w:p w14:paraId="51F76FB1" w14:textId="48AD2162" w:rsidR="00F163C3"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Das Gefühl in der virtuellen Realität präsent und eingetaucht zu sein</w:t>
      </w:r>
      <w:r w:rsidR="74E849EB" w:rsidRPr="00F670CF">
        <w:rPr>
          <w:rFonts w:ascii="Times New Roman" w:hAnsi="Times New Roman" w:cs="Times New Roman"/>
          <w:sz w:val="24"/>
          <w:szCs w:val="24"/>
        </w:rPr>
        <w:t>,</w:t>
      </w:r>
      <w:r w:rsidRPr="00F670CF">
        <w:rPr>
          <w:rFonts w:ascii="Times New Roman" w:hAnsi="Times New Roman" w:cs="Times New Roman"/>
          <w:sz w:val="24"/>
          <w:szCs w:val="24"/>
        </w:rPr>
        <w:t xml:space="preserve"> ist von vielen Faktoren abhängig. So kann der Einbruch der Framerate oder eine erhöhte Latenz zum Einbruch der Immersion führen und die virtuelle Welt wird vom Benutzer nicht mehr als realistisch angesehen.</w:t>
      </w:r>
    </w:p>
    <w:p w14:paraId="34E68A56" w14:textId="5D543A28" w:rsidR="00DC7A7D" w:rsidRDefault="00DC7A7D">
      <w:pPr>
        <w:rPr>
          <w:rFonts w:ascii="Times New Roman" w:hAnsi="Times New Roman" w:cs="Times New Roman"/>
          <w:sz w:val="24"/>
          <w:szCs w:val="24"/>
        </w:rPr>
      </w:pPr>
      <w:r>
        <w:rPr>
          <w:rFonts w:ascii="Times New Roman" w:hAnsi="Times New Roman" w:cs="Times New Roman"/>
          <w:sz w:val="24"/>
          <w:szCs w:val="24"/>
        </w:rPr>
        <w:br w:type="page"/>
      </w:r>
    </w:p>
    <w:p w14:paraId="329FD80F" w14:textId="4CDFB918" w:rsidR="00A33DE0" w:rsidRPr="00A16BF7" w:rsidRDefault="1C140F3E" w:rsidP="00676949">
      <w:pPr>
        <w:pStyle w:val="berschrift2"/>
        <w:spacing w:line="360" w:lineRule="auto"/>
        <w:jc w:val="both"/>
        <w:rPr>
          <w:rFonts w:cs="Times New Roman"/>
          <w:sz w:val="28"/>
          <w:szCs w:val="24"/>
        </w:rPr>
      </w:pPr>
      <w:bookmarkStart w:id="95" w:name="_Toc493682124"/>
      <w:bookmarkStart w:id="96" w:name="_Toc493693692"/>
      <w:bookmarkStart w:id="97" w:name="_Toc493696950"/>
      <w:bookmarkStart w:id="98" w:name="_Toc493699924"/>
      <w:bookmarkStart w:id="99" w:name="_Toc493701866"/>
      <w:bookmarkStart w:id="100" w:name="_Toc494055316"/>
      <w:r w:rsidRPr="00A16BF7">
        <w:rPr>
          <w:rFonts w:cs="Times New Roman"/>
          <w:sz w:val="28"/>
          <w:szCs w:val="24"/>
        </w:rPr>
        <w:lastRenderedPageBreak/>
        <w:t>Haptisches Feedback</w:t>
      </w:r>
      <w:bookmarkEnd w:id="95"/>
      <w:bookmarkEnd w:id="96"/>
      <w:bookmarkEnd w:id="97"/>
      <w:bookmarkEnd w:id="98"/>
      <w:bookmarkEnd w:id="99"/>
      <w:bookmarkEnd w:id="100"/>
    </w:p>
    <w:p w14:paraId="46A862E9" w14:textId="77777777" w:rsidR="00676949" w:rsidRPr="00676949" w:rsidRDefault="00676949" w:rsidP="00676949"/>
    <w:p w14:paraId="3930952F" w14:textId="65DF588F" w:rsidR="00DC48F4"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Für die Wahrnehmung eines Menschen im virtuellen Raum sind die wichtigsten Sinne der visuelle, der </w:t>
      </w:r>
      <w:r w:rsidR="00DC3B14" w:rsidRPr="00F670CF">
        <w:rPr>
          <w:rFonts w:ascii="Times New Roman" w:hAnsi="Times New Roman" w:cs="Times New Roman"/>
          <w:sz w:val="24"/>
          <w:szCs w:val="24"/>
        </w:rPr>
        <w:t>akustische</w:t>
      </w:r>
      <w:r w:rsidRPr="00F670CF">
        <w:rPr>
          <w:rFonts w:ascii="Times New Roman" w:hAnsi="Times New Roman" w:cs="Times New Roman"/>
          <w:sz w:val="24"/>
          <w:szCs w:val="24"/>
        </w:rPr>
        <w:t xml:space="preserve"> und der haptische Sinn. Der visuelle und </w:t>
      </w:r>
      <w:r w:rsidR="00DC3B14" w:rsidRPr="00F670CF">
        <w:rPr>
          <w:rFonts w:ascii="Times New Roman" w:hAnsi="Times New Roman" w:cs="Times New Roman"/>
          <w:sz w:val="24"/>
          <w:szCs w:val="24"/>
        </w:rPr>
        <w:t>akustische</w:t>
      </w:r>
      <w:r w:rsidRPr="00F670CF">
        <w:rPr>
          <w:rFonts w:ascii="Times New Roman" w:hAnsi="Times New Roman" w:cs="Times New Roman"/>
          <w:sz w:val="24"/>
          <w:szCs w:val="24"/>
        </w:rPr>
        <w:t xml:space="preserve"> Sinn wird im Vergleich zu einem Desktop-System bei VR-Systemen nicht in einem größeren Umfang angesprochen. Doch bezogen auf das haptische Erlebnis bietet ein VR-System größere Möglichkeiten als es das haptische Feedback der klassischen Eingabemethoden mit Maus und Tastatur bieten. So reagiert die VR-Umgebung auf 3D-Eingabegeräte oder durch Bewegungen des Anwenders, die anschließend in der virtuellen Welt repräsentiert werden.</w:t>
      </w:r>
    </w:p>
    <w:p w14:paraId="17D80ED5" w14:textId="2FF68CA8" w:rsidR="00E738B4"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haptische Wahrnehmung, also das Erfühlen von Gegenständen und ihren Eigenschaften wie die Größe, die Oberflächenstruktur und das Gewicht</w:t>
      </w:r>
      <w:r w:rsidR="7D874661" w:rsidRPr="00F670CF">
        <w:rPr>
          <w:rFonts w:ascii="Times New Roman" w:hAnsi="Times New Roman" w:cs="Times New Roman"/>
          <w:sz w:val="24"/>
          <w:szCs w:val="24"/>
        </w:rPr>
        <w:t>,</w:t>
      </w:r>
      <w:r w:rsidRPr="00F670CF">
        <w:rPr>
          <w:rFonts w:ascii="Times New Roman" w:hAnsi="Times New Roman" w:cs="Times New Roman"/>
          <w:sz w:val="24"/>
          <w:szCs w:val="24"/>
        </w:rPr>
        <w:t xml:space="preserve"> ist besonders in VR-Anwendungen ein wichtiger Aspekt für die Präsenz und Immersion des Anwenders. So soll es dem Anwender durch das haptische Feedback möglich gemacht werden</w:t>
      </w:r>
      <w:r w:rsidR="7D874661"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virtuelle Welt</w:t>
      </w:r>
      <w:r w:rsidR="7D874661" w:rsidRPr="00F670CF">
        <w:rPr>
          <w:rFonts w:ascii="Times New Roman" w:hAnsi="Times New Roman" w:cs="Times New Roman"/>
          <w:sz w:val="24"/>
          <w:szCs w:val="24"/>
        </w:rPr>
        <w:t>,</w:t>
      </w:r>
      <w:r w:rsidRPr="00F670CF">
        <w:rPr>
          <w:rFonts w:ascii="Times New Roman" w:hAnsi="Times New Roman" w:cs="Times New Roman"/>
          <w:sz w:val="24"/>
          <w:szCs w:val="24"/>
        </w:rPr>
        <w:t xml:space="preserve"> wie die reale Welt wahrzunehmen. </w:t>
      </w:r>
    </w:p>
    <w:p w14:paraId="4D4A35C4" w14:textId="335B9BA7" w:rsidR="005273AF" w:rsidRPr="00F670CF" w:rsidRDefault="005273AF"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Ein gutes Beispiel für die Auswirkungen, </w:t>
      </w:r>
      <w:r w:rsidR="00E30197" w:rsidRPr="00F670CF">
        <w:rPr>
          <w:rFonts w:ascii="Times New Roman" w:hAnsi="Times New Roman" w:cs="Times New Roman"/>
          <w:sz w:val="24"/>
          <w:szCs w:val="24"/>
        </w:rPr>
        <w:t xml:space="preserve">welche die haptische Wahrnehmung auf </w:t>
      </w:r>
      <w:r w:rsidR="006F3868" w:rsidRPr="00F670CF">
        <w:rPr>
          <w:rFonts w:ascii="Times New Roman" w:hAnsi="Times New Roman" w:cs="Times New Roman"/>
          <w:sz w:val="24"/>
          <w:szCs w:val="24"/>
        </w:rPr>
        <w:t>die Immersion in einer virtuellen Realität hat, zeigt</w:t>
      </w:r>
      <w:r w:rsidR="002A3AC7" w:rsidRPr="00F670CF">
        <w:rPr>
          <w:rFonts w:ascii="Times New Roman" w:hAnsi="Times New Roman" w:cs="Times New Roman"/>
          <w:sz w:val="24"/>
          <w:szCs w:val="24"/>
        </w:rPr>
        <w:t xml:space="preserve"> ein Experiment, das zur</w:t>
      </w:r>
      <w:r w:rsidR="00E61BCC" w:rsidRPr="00F670CF">
        <w:rPr>
          <w:rFonts w:ascii="Times New Roman" w:hAnsi="Times New Roman" w:cs="Times New Roman"/>
          <w:sz w:val="24"/>
          <w:szCs w:val="24"/>
        </w:rPr>
        <w:t xml:space="preserve"> p</w:t>
      </w:r>
      <w:r w:rsidR="00DA6D4E" w:rsidRPr="00F670CF">
        <w:rPr>
          <w:rFonts w:ascii="Times New Roman" w:hAnsi="Times New Roman" w:cs="Times New Roman"/>
          <w:sz w:val="24"/>
          <w:szCs w:val="24"/>
        </w:rPr>
        <w:t xml:space="preserve">hysiologischen </w:t>
      </w:r>
      <w:r w:rsidR="00E61BCC" w:rsidRPr="00F670CF">
        <w:rPr>
          <w:rFonts w:ascii="Times New Roman" w:hAnsi="Times New Roman" w:cs="Times New Roman"/>
          <w:sz w:val="24"/>
          <w:szCs w:val="24"/>
        </w:rPr>
        <w:t xml:space="preserve">Messung der Präsenz in virtuellen Umgebungen </w:t>
      </w:r>
      <w:r w:rsidR="00DA0807" w:rsidRPr="00F670CF">
        <w:rPr>
          <w:rFonts w:ascii="Times New Roman" w:hAnsi="Times New Roman" w:cs="Times New Roman"/>
          <w:sz w:val="24"/>
          <w:szCs w:val="24"/>
        </w:rPr>
        <w:t>in s</w:t>
      </w:r>
      <w:r w:rsidR="00E61BCC" w:rsidRPr="00F670CF">
        <w:rPr>
          <w:rFonts w:ascii="Times New Roman" w:hAnsi="Times New Roman" w:cs="Times New Roman"/>
          <w:sz w:val="24"/>
          <w:szCs w:val="24"/>
        </w:rPr>
        <w:t>tressvollen Situationen</w:t>
      </w:r>
      <w:r w:rsidR="0036262D" w:rsidRPr="00F670CF">
        <w:rPr>
          <w:rFonts w:ascii="Times New Roman" w:hAnsi="Times New Roman" w:cs="Times New Roman"/>
          <w:sz w:val="24"/>
          <w:szCs w:val="24"/>
        </w:rPr>
        <w:t xml:space="preserve"> von M. Meehan</w:t>
      </w:r>
      <w:r w:rsidR="00E61BCC" w:rsidRPr="00F670CF">
        <w:rPr>
          <w:rFonts w:ascii="Times New Roman" w:hAnsi="Times New Roman" w:cs="Times New Roman"/>
          <w:sz w:val="24"/>
          <w:szCs w:val="24"/>
        </w:rPr>
        <w:t xml:space="preserve"> </w:t>
      </w:r>
      <w:r w:rsidR="000C46FD" w:rsidRPr="00F670CF">
        <w:rPr>
          <w:rFonts w:ascii="Times New Roman" w:hAnsi="Times New Roman" w:cs="Times New Roman"/>
          <w:sz w:val="24"/>
          <w:szCs w:val="24"/>
        </w:rPr>
        <w:t>durchgeführt</w:t>
      </w:r>
      <w:r w:rsidR="00E61BCC" w:rsidRPr="00F670CF">
        <w:rPr>
          <w:rFonts w:ascii="Times New Roman" w:hAnsi="Times New Roman" w:cs="Times New Roman"/>
          <w:sz w:val="24"/>
          <w:szCs w:val="24"/>
        </w:rPr>
        <w:t xml:space="preserve"> wurde.</w:t>
      </w:r>
      <w:r w:rsidR="00B079D1" w:rsidRPr="00F670CF">
        <w:rPr>
          <w:rFonts w:ascii="Times New Roman" w:hAnsi="Times New Roman" w:cs="Times New Roman"/>
          <w:sz w:val="24"/>
          <w:szCs w:val="24"/>
        </w:rPr>
        <w:t xml:space="preserve"> </w:t>
      </w:r>
      <w:r w:rsidR="00E349AB" w:rsidRPr="00F670CF">
        <w:rPr>
          <w:rFonts w:ascii="Times New Roman" w:hAnsi="Times New Roman" w:cs="Times New Roman"/>
          <w:sz w:val="24"/>
          <w:szCs w:val="24"/>
        </w:rPr>
        <w:t xml:space="preserve">Dabei wurde die Hypothese aufgestellt, dass </w:t>
      </w:r>
      <w:r w:rsidR="0089198D" w:rsidRPr="00F670CF">
        <w:rPr>
          <w:rFonts w:ascii="Times New Roman" w:hAnsi="Times New Roman" w:cs="Times New Roman"/>
          <w:sz w:val="24"/>
          <w:szCs w:val="24"/>
        </w:rPr>
        <w:t>wenn die virtuelle Umgebung den Status erreicht, dass sie sich real anfühlt, eine physische Reaktion bei der Versuchsperson erkennbar wird, die mit Reaktionen,</w:t>
      </w:r>
      <w:r w:rsidR="00A5461E" w:rsidRPr="00F670CF">
        <w:rPr>
          <w:rFonts w:ascii="Times New Roman" w:hAnsi="Times New Roman" w:cs="Times New Roman"/>
          <w:sz w:val="24"/>
          <w:szCs w:val="24"/>
        </w:rPr>
        <w:t xml:space="preserve"> die in der echten Welt entstehen, gleichzusetzen sind</w:t>
      </w:r>
      <w:r w:rsidR="00CE5F62" w:rsidRPr="00F670CF">
        <w:rPr>
          <w:rFonts w:ascii="Times New Roman" w:hAnsi="Times New Roman" w:cs="Times New Roman"/>
          <w:sz w:val="24"/>
          <w:szCs w:val="24"/>
        </w:rPr>
        <w:t>.</w:t>
      </w:r>
      <w:r w:rsidR="007C09D7" w:rsidRPr="00F670CF">
        <w:rPr>
          <w:rFonts w:ascii="Times New Roman" w:hAnsi="Times New Roman" w:cs="Times New Roman"/>
          <w:sz w:val="24"/>
          <w:szCs w:val="24"/>
        </w:rPr>
        <w:t xml:space="preserve"> Je größer die Präsenz im virtuellen Raum, desto größer auch die körperliche Reaktion.</w:t>
      </w:r>
      <w:r w:rsidR="004E38A5" w:rsidRPr="00F670CF">
        <w:rPr>
          <w:rFonts w:ascii="Times New Roman" w:hAnsi="Times New Roman" w:cs="Times New Roman"/>
          <w:sz w:val="24"/>
          <w:szCs w:val="24"/>
        </w:rPr>
        <w:t xml:space="preserve"> </w:t>
      </w:r>
      <w:r w:rsidR="00215309" w:rsidRPr="00F670CF">
        <w:rPr>
          <w:rFonts w:ascii="Times New Roman" w:hAnsi="Times New Roman" w:cs="Times New Roman"/>
          <w:sz w:val="24"/>
          <w:szCs w:val="24"/>
        </w:rPr>
        <w:t xml:space="preserve">Die Versuchspersonen </w:t>
      </w:r>
      <w:r w:rsidR="00350488" w:rsidRPr="00F670CF">
        <w:rPr>
          <w:rFonts w:ascii="Times New Roman" w:hAnsi="Times New Roman" w:cs="Times New Roman"/>
          <w:sz w:val="24"/>
          <w:szCs w:val="24"/>
        </w:rPr>
        <w:t>s</w:t>
      </w:r>
      <w:r w:rsidR="00D07C60" w:rsidRPr="00F670CF">
        <w:rPr>
          <w:rFonts w:ascii="Times New Roman" w:hAnsi="Times New Roman" w:cs="Times New Roman"/>
          <w:sz w:val="24"/>
          <w:szCs w:val="24"/>
        </w:rPr>
        <w:t>ollten in einem</w:t>
      </w:r>
      <w:r w:rsidR="00350488" w:rsidRPr="00F670CF">
        <w:rPr>
          <w:rFonts w:ascii="Times New Roman" w:hAnsi="Times New Roman" w:cs="Times New Roman"/>
          <w:sz w:val="24"/>
          <w:szCs w:val="24"/>
        </w:rPr>
        <w:t xml:space="preserve"> ersten virtuellen Testraum mehrere Objekte berühren</w:t>
      </w:r>
      <w:r w:rsidR="00E1636F" w:rsidRPr="00F670CF">
        <w:rPr>
          <w:rFonts w:ascii="Times New Roman" w:hAnsi="Times New Roman" w:cs="Times New Roman"/>
          <w:sz w:val="24"/>
          <w:szCs w:val="24"/>
        </w:rPr>
        <w:t>,</w:t>
      </w:r>
      <w:r w:rsidR="00FC702D" w:rsidRPr="00F670CF">
        <w:rPr>
          <w:rFonts w:ascii="Times New Roman" w:hAnsi="Times New Roman" w:cs="Times New Roman"/>
          <w:sz w:val="24"/>
          <w:szCs w:val="24"/>
        </w:rPr>
        <w:t xml:space="preserve"> die im</w:t>
      </w:r>
      <w:r w:rsidR="00B829F0" w:rsidRPr="00F670CF">
        <w:rPr>
          <w:rFonts w:ascii="Times New Roman" w:hAnsi="Times New Roman" w:cs="Times New Roman"/>
          <w:sz w:val="24"/>
          <w:szCs w:val="24"/>
        </w:rPr>
        <w:t xml:space="preserve"> virtuellen Raum </w:t>
      </w:r>
      <w:r w:rsidR="00FC702D" w:rsidRPr="00F670CF">
        <w:rPr>
          <w:rFonts w:ascii="Times New Roman" w:hAnsi="Times New Roman" w:cs="Times New Roman"/>
          <w:sz w:val="24"/>
          <w:szCs w:val="24"/>
        </w:rPr>
        <w:t>dargestellt waren</w:t>
      </w:r>
      <w:r w:rsidR="00E9351D" w:rsidRPr="00F670CF">
        <w:rPr>
          <w:rFonts w:ascii="Times New Roman" w:hAnsi="Times New Roman" w:cs="Times New Roman"/>
          <w:sz w:val="24"/>
          <w:szCs w:val="24"/>
        </w:rPr>
        <w:t xml:space="preserve"> aber </w:t>
      </w:r>
      <w:r w:rsidR="007A59B4" w:rsidRPr="00F670CF">
        <w:rPr>
          <w:rFonts w:ascii="Times New Roman" w:hAnsi="Times New Roman" w:cs="Times New Roman"/>
          <w:sz w:val="24"/>
          <w:szCs w:val="24"/>
        </w:rPr>
        <w:t>auch als reales Objekt im Raum existierten, so dass sie auch wirklich berührt werden konnten</w:t>
      </w:r>
      <w:r w:rsidR="00F4578F" w:rsidRPr="00F670CF">
        <w:rPr>
          <w:rFonts w:ascii="Times New Roman" w:hAnsi="Times New Roman" w:cs="Times New Roman"/>
          <w:sz w:val="24"/>
          <w:szCs w:val="24"/>
        </w:rPr>
        <w:t>.</w:t>
      </w:r>
      <w:r w:rsidR="00B829F0" w:rsidRPr="00F670CF">
        <w:rPr>
          <w:rFonts w:ascii="Times New Roman" w:hAnsi="Times New Roman" w:cs="Times New Roman"/>
          <w:sz w:val="24"/>
          <w:szCs w:val="24"/>
        </w:rPr>
        <w:t xml:space="preserve"> </w:t>
      </w:r>
      <w:r w:rsidR="005203F9" w:rsidRPr="00F670CF">
        <w:rPr>
          <w:rFonts w:ascii="Times New Roman" w:hAnsi="Times New Roman" w:cs="Times New Roman"/>
          <w:sz w:val="24"/>
          <w:szCs w:val="24"/>
        </w:rPr>
        <w:t xml:space="preserve">Durch dieses haptische Erlebnis im ersten Raum steigerte sich die Präsenz der Probanden. </w:t>
      </w:r>
      <w:r w:rsidR="000F7831" w:rsidRPr="00F670CF">
        <w:rPr>
          <w:rFonts w:ascii="Times New Roman" w:hAnsi="Times New Roman" w:cs="Times New Roman"/>
          <w:sz w:val="24"/>
          <w:szCs w:val="24"/>
        </w:rPr>
        <w:t xml:space="preserve">Anschließend </w:t>
      </w:r>
      <w:r w:rsidR="0018257C" w:rsidRPr="00F670CF">
        <w:rPr>
          <w:rFonts w:ascii="Times New Roman" w:hAnsi="Times New Roman" w:cs="Times New Roman"/>
          <w:sz w:val="24"/>
          <w:szCs w:val="24"/>
        </w:rPr>
        <w:t>betraten sie einen virtuellen Raum, in dessen Mitte ein tiefes Loch dargestellt wurde</w:t>
      </w:r>
      <w:r w:rsidR="00190238" w:rsidRPr="00F670CF">
        <w:rPr>
          <w:rFonts w:ascii="Times New Roman" w:hAnsi="Times New Roman" w:cs="Times New Roman"/>
          <w:sz w:val="24"/>
          <w:szCs w:val="24"/>
        </w:rPr>
        <w:t>. D</w:t>
      </w:r>
      <w:r w:rsidR="00406B18" w:rsidRPr="00F670CF">
        <w:rPr>
          <w:rFonts w:ascii="Times New Roman" w:hAnsi="Times New Roman" w:cs="Times New Roman"/>
          <w:sz w:val="24"/>
          <w:szCs w:val="24"/>
        </w:rPr>
        <w:t xml:space="preserve">iesem Loch </w:t>
      </w:r>
      <w:r w:rsidR="00190238" w:rsidRPr="00F670CF">
        <w:rPr>
          <w:rFonts w:ascii="Times New Roman" w:hAnsi="Times New Roman" w:cs="Times New Roman"/>
          <w:sz w:val="24"/>
          <w:szCs w:val="24"/>
        </w:rPr>
        <w:t>näherten sie sich über</w:t>
      </w:r>
      <w:r w:rsidR="00406B18" w:rsidRPr="00F670CF">
        <w:rPr>
          <w:rFonts w:ascii="Times New Roman" w:hAnsi="Times New Roman" w:cs="Times New Roman"/>
          <w:sz w:val="24"/>
          <w:szCs w:val="24"/>
        </w:rPr>
        <w:t xml:space="preserve"> ein Holzbrett</w:t>
      </w:r>
      <w:r w:rsidR="00190238" w:rsidRPr="00F670CF">
        <w:rPr>
          <w:rFonts w:ascii="Times New Roman" w:hAnsi="Times New Roman" w:cs="Times New Roman"/>
          <w:sz w:val="24"/>
          <w:szCs w:val="24"/>
        </w:rPr>
        <w:t>, welches so</w:t>
      </w:r>
      <w:r w:rsidR="00406B18" w:rsidRPr="00F670CF">
        <w:rPr>
          <w:rFonts w:ascii="Times New Roman" w:hAnsi="Times New Roman" w:cs="Times New Roman"/>
          <w:sz w:val="24"/>
          <w:szCs w:val="24"/>
        </w:rPr>
        <w:t xml:space="preserve"> platziert</w:t>
      </w:r>
      <w:r w:rsidR="00190238" w:rsidRPr="00F670CF">
        <w:rPr>
          <w:rFonts w:ascii="Times New Roman" w:hAnsi="Times New Roman" w:cs="Times New Roman"/>
          <w:sz w:val="24"/>
          <w:szCs w:val="24"/>
        </w:rPr>
        <w:t xml:space="preserve"> war, </w:t>
      </w:r>
      <w:r w:rsidR="00406B18" w:rsidRPr="00F670CF">
        <w:rPr>
          <w:rFonts w:ascii="Times New Roman" w:hAnsi="Times New Roman" w:cs="Times New Roman"/>
          <w:sz w:val="24"/>
          <w:szCs w:val="24"/>
        </w:rPr>
        <w:t xml:space="preserve">dass sie eine echte Kante am virtuellen Abgrund </w:t>
      </w:r>
      <w:r w:rsidR="00190238" w:rsidRPr="00F670CF">
        <w:rPr>
          <w:rFonts w:ascii="Times New Roman" w:hAnsi="Times New Roman" w:cs="Times New Roman"/>
          <w:sz w:val="24"/>
          <w:szCs w:val="24"/>
        </w:rPr>
        <w:t>fühlen</w:t>
      </w:r>
      <w:r w:rsidR="00406B18" w:rsidRPr="00F670CF">
        <w:rPr>
          <w:rFonts w:ascii="Times New Roman" w:hAnsi="Times New Roman" w:cs="Times New Roman"/>
          <w:sz w:val="24"/>
          <w:szCs w:val="24"/>
        </w:rPr>
        <w:t xml:space="preserve"> konnten.</w:t>
      </w:r>
      <w:r w:rsidR="00190238" w:rsidRPr="00F670CF">
        <w:rPr>
          <w:rFonts w:ascii="Times New Roman" w:hAnsi="Times New Roman" w:cs="Times New Roman"/>
          <w:sz w:val="24"/>
          <w:szCs w:val="24"/>
        </w:rPr>
        <w:t xml:space="preserve"> </w:t>
      </w:r>
      <w:r w:rsidR="0018257C" w:rsidRPr="00F670CF">
        <w:rPr>
          <w:rFonts w:ascii="Times New Roman" w:hAnsi="Times New Roman" w:cs="Times New Roman"/>
          <w:sz w:val="24"/>
          <w:szCs w:val="24"/>
        </w:rPr>
        <w:t xml:space="preserve">Durch die </w:t>
      </w:r>
      <w:r w:rsidR="00C75514" w:rsidRPr="00F670CF">
        <w:rPr>
          <w:rFonts w:ascii="Times New Roman" w:hAnsi="Times New Roman" w:cs="Times New Roman"/>
          <w:sz w:val="24"/>
          <w:szCs w:val="24"/>
        </w:rPr>
        <w:t>im ersten Raum durch</w:t>
      </w:r>
      <w:r w:rsidR="0018257C" w:rsidRPr="00F670CF">
        <w:rPr>
          <w:rFonts w:ascii="Times New Roman" w:hAnsi="Times New Roman" w:cs="Times New Roman"/>
          <w:sz w:val="24"/>
          <w:szCs w:val="24"/>
        </w:rPr>
        <w:t xml:space="preserve"> Haptik gesteigerte Präsenz und Immersion empfanden die Testpersonen auch diese Umgebung als glaubwürdig und be</w:t>
      </w:r>
      <w:r w:rsidR="00ED2ADC" w:rsidRPr="00F670CF">
        <w:rPr>
          <w:rFonts w:ascii="Times New Roman" w:hAnsi="Times New Roman" w:cs="Times New Roman"/>
          <w:sz w:val="24"/>
          <w:szCs w:val="24"/>
        </w:rPr>
        <w:t>drohlich, was sich in einer messbaren Steigerung der Herzfrequenz</w:t>
      </w:r>
      <w:r w:rsidR="0081067D" w:rsidRPr="00F670CF">
        <w:rPr>
          <w:rFonts w:ascii="Times New Roman" w:hAnsi="Times New Roman" w:cs="Times New Roman"/>
          <w:sz w:val="24"/>
          <w:szCs w:val="24"/>
        </w:rPr>
        <w:t xml:space="preserve"> widerspiegelte.</w:t>
      </w:r>
      <w:r w:rsidR="00E61BCC" w:rsidRPr="00F670CF">
        <w:rPr>
          <w:rFonts w:ascii="Times New Roman" w:hAnsi="Times New Roman" w:cs="Times New Roman"/>
          <w:sz w:val="24"/>
          <w:szCs w:val="24"/>
        </w:rPr>
        <w:t xml:space="preserve"> </w:t>
      </w:r>
      <w:r w:rsidR="00E61BCC" w:rsidRPr="27E755B7">
        <w:fldChar w:fldCharType="begin"/>
      </w:r>
      <w:r w:rsidR="00E61BCC" w:rsidRPr="00F670CF">
        <w:rPr>
          <w:rFonts w:ascii="Times New Roman" w:hAnsi="Times New Roman" w:cs="Times New Roman"/>
          <w:sz w:val="24"/>
          <w:szCs w:val="24"/>
        </w:rPr>
        <w:instrText>ADDIN CITAVI.PLACEHOLDER 06e70b8f-f7e3-486c-bfd9-c77c39c7e1cd PFBsYWNlaG9sZGVyPg0KICA8QWRkSW5WZXJzaW9uPjUuNi4wLjI8L0FkZEluVmVyc2lvbj4NCiAgPElkPjA2ZTcwYjhmLWY3ZTMtNDg2Yy1iZmQ5LWM3N2MzOWM3ZTFjZDwvSWQ+DQogIDxFbnRyaWVzPg0KICAgIDxFbnRyeT4NCiAgICAgIDxJZD4wYTZjNTRlYS01ZWMyLTQ5ZmQtYTFiMi1iYTdiMmI2OTI0Zjk8L0lkPg0KICAgICAgPFJlZmVyZW5jZUlkPjQxMWM0MTNjLWQ2ZjUtNGNmNC1iZWQ0LThmM2IwOTc4ODY1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ZWVoYW48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IGV0IGFsLj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MjAwMik8L1RleHQ+DQogICAgPC9UZXh0VW5pdD4NCiAgPC9UZXh0VW5pdHM+DQo8L1BsYWNlaG9sZGVyPg==</w:instrText>
      </w:r>
      <w:r w:rsidR="00E61BCC" w:rsidRPr="27E755B7">
        <w:rPr>
          <w:rFonts w:ascii="Times New Roman" w:hAnsi="Times New Roman" w:cs="Times New Roman"/>
          <w:sz w:val="24"/>
          <w:szCs w:val="24"/>
        </w:rPr>
        <w:fldChar w:fldCharType="separate"/>
      </w:r>
      <w:bookmarkStart w:id="101" w:name="_CTVP00106e70b8ff7e3486cbfd9c77c39c7e1cd"/>
      <w:r w:rsidR="00E61BCC" w:rsidRPr="00F670CF">
        <w:rPr>
          <w:rFonts w:ascii="Times New Roman" w:hAnsi="Times New Roman" w:cs="Times New Roman"/>
          <w:sz w:val="24"/>
          <w:szCs w:val="24"/>
        </w:rPr>
        <w:t>(</w:t>
      </w:r>
      <w:r w:rsidR="008E7052">
        <w:rPr>
          <w:rFonts w:ascii="Times New Roman" w:hAnsi="Times New Roman" w:cs="Times New Roman"/>
          <w:sz w:val="24"/>
          <w:szCs w:val="24"/>
        </w:rPr>
        <w:t xml:space="preserve">vgl. </w:t>
      </w:r>
      <w:r w:rsidR="00E61BCC" w:rsidRPr="00F670CF">
        <w:rPr>
          <w:rFonts w:ascii="Times New Roman" w:hAnsi="Times New Roman" w:cs="Times New Roman"/>
          <w:sz w:val="24"/>
          <w:szCs w:val="24"/>
        </w:rPr>
        <w:t>Meehan</w:t>
      </w:r>
      <w:r w:rsidR="00E61BCC" w:rsidRPr="00F670CF">
        <w:rPr>
          <w:rFonts w:ascii="Times New Roman" w:hAnsi="Times New Roman" w:cs="Times New Roman"/>
          <w:i/>
          <w:iCs/>
          <w:sz w:val="24"/>
          <w:szCs w:val="24"/>
        </w:rPr>
        <w:t xml:space="preserve"> et al.</w:t>
      </w:r>
      <w:r w:rsidR="00E61BCC" w:rsidRPr="00F670CF">
        <w:rPr>
          <w:rFonts w:ascii="Times New Roman" w:hAnsi="Times New Roman" w:cs="Times New Roman"/>
          <w:sz w:val="24"/>
          <w:szCs w:val="24"/>
        </w:rPr>
        <w:t>, 2002)</w:t>
      </w:r>
      <w:bookmarkEnd w:id="101"/>
      <w:r w:rsidR="00E61BCC" w:rsidRPr="27E755B7">
        <w:fldChar w:fldCharType="end"/>
      </w:r>
      <w:r w:rsidR="33CA5F4D" w:rsidRPr="00F670CF">
        <w:rPr>
          <w:rFonts w:ascii="Times New Roman" w:hAnsi="Times New Roman" w:cs="Times New Roman"/>
          <w:sz w:val="24"/>
          <w:szCs w:val="24"/>
        </w:rPr>
        <w:t xml:space="preserve"> </w:t>
      </w:r>
    </w:p>
    <w:p w14:paraId="435C7189" w14:textId="2FF68CA8" w:rsidR="00190238" w:rsidRPr="00F670CF" w:rsidRDefault="00190238" w:rsidP="000A237F">
      <w:pPr>
        <w:spacing w:line="360" w:lineRule="auto"/>
        <w:jc w:val="both"/>
        <w:rPr>
          <w:rFonts w:ascii="Times New Roman" w:hAnsi="Times New Roman" w:cs="Times New Roman"/>
          <w:sz w:val="24"/>
          <w:szCs w:val="24"/>
        </w:rPr>
      </w:pPr>
    </w:p>
    <w:p w14:paraId="56BDC44A" w14:textId="2FF68CA8" w:rsidR="00887341" w:rsidRPr="00A16BF7" w:rsidRDefault="1C140F3E" w:rsidP="001E33FD">
      <w:pPr>
        <w:pStyle w:val="berschrift3"/>
        <w:rPr>
          <w:rFonts w:ascii="Times New Roman" w:hAnsi="Times New Roman" w:cs="Times New Roman"/>
          <w:sz w:val="26"/>
          <w:szCs w:val="26"/>
        </w:rPr>
      </w:pPr>
      <w:bookmarkStart w:id="102" w:name="_Toc494055317"/>
      <w:r w:rsidRPr="00A16BF7">
        <w:rPr>
          <w:rFonts w:ascii="Times New Roman" w:hAnsi="Times New Roman" w:cs="Times New Roman"/>
          <w:sz w:val="26"/>
          <w:szCs w:val="26"/>
        </w:rPr>
        <w:lastRenderedPageBreak/>
        <w:t>Wie wird haptisches Feedback realisiert?</w:t>
      </w:r>
      <w:bookmarkEnd w:id="102"/>
    </w:p>
    <w:p w14:paraId="39A787B2" w14:textId="2FF68CA8" w:rsidR="002415E2" w:rsidRPr="002415E2" w:rsidRDefault="002415E2" w:rsidP="002415E2"/>
    <w:p w14:paraId="7B3FF89C" w14:textId="2512F4E1" w:rsidR="000354D8" w:rsidRPr="00F670CF" w:rsidRDefault="004334E1" w:rsidP="000A237F">
      <w:pPr>
        <w:spacing w:line="360" w:lineRule="auto"/>
        <w:jc w:val="both"/>
        <w:rPr>
          <w:rFonts w:ascii="Times New Roman" w:hAnsi="Times New Roman" w:cs="Times New Roman"/>
          <w:b/>
          <w:bCs/>
          <w:sz w:val="24"/>
          <w:szCs w:val="24"/>
        </w:rPr>
      </w:pPr>
      <w:r w:rsidRPr="00F670CF">
        <w:rPr>
          <w:rFonts w:ascii="Times New Roman" w:hAnsi="Times New Roman" w:cs="Times New Roman"/>
          <w:sz w:val="24"/>
          <w:szCs w:val="24"/>
        </w:rPr>
        <w:t>Passives Fee</w:t>
      </w:r>
      <w:r w:rsidR="007022B9" w:rsidRPr="00F670CF">
        <w:rPr>
          <w:rFonts w:ascii="Times New Roman" w:hAnsi="Times New Roman" w:cs="Times New Roman"/>
          <w:sz w:val="24"/>
          <w:szCs w:val="24"/>
        </w:rPr>
        <w:t>d</w:t>
      </w:r>
      <w:r w:rsidRPr="00F670CF">
        <w:rPr>
          <w:rFonts w:ascii="Times New Roman" w:hAnsi="Times New Roman" w:cs="Times New Roman"/>
          <w:sz w:val="24"/>
          <w:szCs w:val="24"/>
        </w:rPr>
        <w:t>back entsteht durch</w:t>
      </w:r>
      <w:r w:rsidR="007022B9" w:rsidRPr="00F670CF">
        <w:rPr>
          <w:rFonts w:ascii="Times New Roman" w:hAnsi="Times New Roman" w:cs="Times New Roman"/>
          <w:sz w:val="24"/>
          <w:szCs w:val="24"/>
        </w:rPr>
        <w:t xml:space="preserve"> </w:t>
      </w:r>
      <w:r w:rsidR="00F21149" w:rsidRPr="00F670CF">
        <w:rPr>
          <w:rFonts w:ascii="Times New Roman" w:hAnsi="Times New Roman" w:cs="Times New Roman"/>
          <w:sz w:val="24"/>
          <w:szCs w:val="24"/>
        </w:rPr>
        <w:t>reale</w:t>
      </w:r>
      <w:r w:rsidR="007022B9" w:rsidRPr="00F670CF">
        <w:rPr>
          <w:rFonts w:ascii="Times New Roman" w:hAnsi="Times New Roman" w:cs="Times New Roman"/>
          <w:sz w:val="24"/>
          <w:szCs w:val="24"/>
        </w:rPr>
        <w:t xml:space="preserve"> Objekte, die </w:t>
      </w:r>
      <w:r w:rsidR="00B15B58" w:rsidRPr="00F670CF">
        <w:rPr>
          <w:rFonts w:ascii="Times New Roman" w:hAnsi="Times New Roman" w:cs="Times New Roman"/>
          <w:sz w:val="24"/>
          <w:szCs w:val="24"/>
        </w:rPr>
        <w:t xml:space="preserve">in die virtuelle Welt integriert sind und </w:t>
      </w:r>
      <w:r w:rsidR="007022B9" w:rsidRPr="00F670CF">
        <w:rPr>
          <w:rFonts w:ascii="Times New Roman" w:hAnsi="Times New Roman" w:cs="Times New Roman"/>
          <w:sz w:val="24"/>
          <w:szCs w:val="24"/>
        </w:rPr>
        <w:t xml:space="preserve">berührt werden können. Demgegenüber gestellt, wird </w:t>
      </w:r>
      <w:r w:rsidR="000354D8" w:rsidRPr="00F670CF">
        <w:rPr>
          <w:rFonts w:ascii="Times New Roman" w:hAnsi="Times New Roman" w:cs="Times New Roman"/>
          <w:sz w:val="24"/>
          <w:szCs w:val="24"/>
        </w:rPr>
        <w:t xml:space="preserve">aktives haptisches Feedback </w:t>
      </w:r>
      <w:r w:rsidR="009438C6" w:rsidRPr="00F670CF">
        <w:rPr>
          <w:rFonts w:ascii="Times New Roman" w:hAnsi="Times New Roman" w:cs="Times New Roman"/>
          <w:sz w:val="24"/>
          <w:szCs w:val="24"/>
        </w:rPr>
        <w:t>durch d</w:t>
      </w:r>
      <w:r w:rsidR="000354D8" w:rsidRPr="00F670CF">
        <w:rPr>
          <w:rFonts w:ascii="Times New Roman" w:hAnsi="Times New Roman" w:cs="Times New Roman"/>
          <w:sz w:val="24"/>
          <w:szCs w:val="24"/>
        </w:rPr>
        <w:t>en</w:t>
      </w:r>
      <w:r w:rsidR="00980F9C" w:rsidRPr="00F670CF">
        <w:rPr>
          <w:rFonts w:ascii="Times New Roman" w:hAnsi="Times New Roman" w:cs="Times New Roman"/>
          <w:sz w:val="24"/>
          <w:szCs w:val="24"/>
        </w:rPr>
        <w:t xml:space="preserve"> </w:t>
      </w:r>
      <w:r w:rsidR="003140C8" w:rsidRPr="00F670CF">
        <w:rPr>
          <w:rFonts w:ascii="Times New Roman" w:hAnsi="Times New Roman" w:cs="Times New Roman"/>
          <w:sz w:val="24"/>
          <w:szCs w:val="24"/>
        </w:rPr>
        <w:t>Computer</w:t>
      </w:r>
      <w:r w:rsidR="00980F9C" w:rsidRPr="00F670CF">
        <w:rPr>
          <w:rFonts w:ascii="Times New Roman" w:hAnsi="Times New Roman" w:cs="Times New Roman"/>
          <w:sz w:val="24"/>
          <w:szCs w:val="24"/>
        </w:rPr>
        <w:t xml:space="preserve"> generiert, </w:t>
      </w:r>
      <w:r w:rsidR="00F21149" w:rsidRPr="00F670CF">
        <w:rPr>
          <w:rFonts w:ascii="Times New Roman" w:hAnsi="Times New Roman" w:cs="Times New Roman"/>
          <w:sz w:val="24"/>
          <w:szCs w:val="24"/>
        </w:rPr>
        <w:t>um dadurch</w:t>
      </w:r>
      <w:r w:rsidR="00353F51" w:rsidRPr="00F670CF">
        <w:rPr>
          <w:rFonts w:ascii="Times New Roman" w:hAnsi="Times New Roman" w:cs="Times New Roman"/>
          <w:sz w:val="24"/>
          <w:szCs w:val="24"/>
        </w:rPr>
        <w:t xml:space="preserve"> die </w:t>
      </w:r>
      <w:r w:rsidR="0079153A" w:rsidRPr="00F670CF">
        <w:rPr>
          <w:rFonts w:ascii="Times New Roman" w:hAnsi="Times New Roman" w:cs="Times New Roman"/>
          <w:sz w:val="24"/>
          <w:szCs w:val="24"/>
        </w:rPr>
        <w:t>Interaktion</w:t>
      </w:r>
      <w:r w:rsidR="00353F51" w:rsidRPr="00F670CF">
        <w:rPr>
          <w:rFonts w:ascii="Times New Roman" w:hAnsi="Times New Roman" w:cs="Times New Roman"/>
          <w:sz w:val="24"/>
          <w:szCs w:val="24"/>
        </w:rPr>
        <w:t xml:space="preserve"> mit </w:t>
      </w:r>
      <w:r w:rsidR="0079153A" w:rsidRPr="00F670CF">
        <w:rPr>
          <w:rFonts w:ascii="Times New Roman" w:hAnsi="Times New Roman" w:cs="Times New Roman"/>
          <w:sz w:val="24"/>
          <w:szCs w:val="24"/>
        </w:rPr>
        <w:t>verschiedenen</w:t>
      </w:r>
      <w:r w:rsidR="00353F51" w:rsidRPr="00F670CF">
        <w:rPr>
          <w:rFonts w:ascii="Times New Roman" w:hAnsi="Times New Roman" w:cs="Times New Roman"/>
          <w:sz w:val="24"/>
          <w:szCs w:val="24"/>
        </w:rPr>
        <w:t xml:space="preserve"> virtuellen Objekten zu simulieren</w:t>
      </w:r>
      <w:r w:rsidR="00980F9C" w:rsidRPr="00F670CF">
        <w:rPr>
          <w:rFonts w:ascii="Times New Roman" w:hAnsi="Times New Roman" w:cs="Times New Roman"/>
          <w:sz w:val="24"/>
          <w:szCs w:val="24"/>
        </w:rPr>
        <w:t>.</w:t>
      </w:r>
      <w:r w:rsidR="004E5A84" w:rsidRPr="00F670CF">
        <w:rPr>
          <w:rFonts w:ascii="Times New Roman" w:hAnsi="Times New Roman" w:cs="Times New Roman"/>
          <w:sz w:val="24"/>
          <w:szCs w:val="24"/>
        </w:rPr>
        <w:t xml:space="preserve"> </w:t>
      </w:r>
      <w:r w:rsidR="00C62001" w:rsidRPr="00F670CF">
        <w:rPr>
          <w:rFonts w:ascii="Times New Roman" w:hAnsi="Times New Roman" w:cs="Times New Roman"/>
          <w:sz w:val="24"/>
          <w:szCs w:val="24"/>
        </w:rPr>
        <w:t xml:space="preserve">Haptische Reize können </w:t>
      </w:r>
      <w:r w:rsidR="009D1784" w:rsidRPr="00F670CF">
        <w:rPr>
          <w:rFonts w:ascii="Times New Roman" w:hAnsi="Times New Roman" w:cs="Times New Roman"/>
          <w:sz w:val="24"/>
          <w:szCs w:val="24"/>
        </w:rPr>
        <w:t xml:space="preserve">beispielsweise </w:t>
      </w:r>
      <w:r w:rsidR="00C62001" w:rsidRPr="00F670CF">
        <w:rPr>
          <w:rFonts w:ascii="Times New Roman" w:hAnsi="Times New Roman" w:cs="Times New Roman"/>
          <w:sz w:val="24"/>
          <w:szCs w:val="24"/>
        </w:rPr>
        <w:t xml:space="preserve">durch </w:t>
      </w:r>
      <w:r w:rsidR="001B0E1F" w:rsidRPr="00F670CF">
        <w:rPr>
          <w:rFonts w:ascii="Times New Roman" w:hAnsi="Times New Roman" w:cs="Times New Roman"/>
          <w:sz w:val="24"/>
          <w:szCs w:val="24"/>
        </w:rPr>
        <w:t>Vibrationen</w:t>
      </w:r>
      <w:r w:rsidR="00C62001" w:rsidRPr="00F670CF">
        <w:rPr>
          <w:rFonts w:ascii="Times New Roman" w:hAnsi="Times New Roman" w:cs="Times New Roman"/>
          <w:sz w:val="24"/>
          <w:szCs w:val="24"/>
        </w:rPr>
        <w:t xml:space="preserve"> oder </w:t>
      </w:r>
      <w:r w:rsidR="001B0E1F" w:rsidRPr="00F670CF">
        <w:rPr>
          <w:rFonts w:ascii="Times New Roman" w:hAnsi="Times New Roman" w:cs="Times New Roman"/>
          <w:sz w:val="24"/>
          <w:szCs w:val="24"/>
        </w:rPr>
        <w:t>elektrische</w:t>
      </w:r>
      <w:r w:rsidR="00C04352" w:rsidRPr="00F670CF">
        <w:rPr>
          <w:rFonts w:ascii="Times New Roman" w:hAnsi="Times New Roman" w:cs="Times New Roman"/>
          <w:sz w:val="24"/>
          <w:szCs w:val="24"/>
        </w:rPr>
        <w:t xml:space="preserve"> Stimulation erzeugt werden.</w:t>
      </w:r>
      <w:r w:rsidR="00826E0B" w:rsidRPr="00F670CF">
        <w:rPr>
          <w:rFonts w:ascii="Times New Roman" w:hAnsi="Times New Roman" w:cs="Times New Roman"/>
          <w:sz w:val="24"/>
          <w:szCs w:val="24"/>
        </w:rPr>
        <w:t xml:space="preserve"> </w:t>
      </w:r>
      <w:r w:rsidR="00682C42" w:rsidRPr="27E755B7">
        <w:fldChar w:fldCharType="begin"/>
      </w:r>
      <w:r w:rsidR="00682C42" w:rsidRPr="00F670CF">
        <w:rPr>
          <w:rFonts w:ascii="Times New Roman" w:hAnsi="Times New Roman" w:cs="Times New Roman"/>
          <w:sz w:val="24"/>
          <w:szCs w:val="24"/>
        </w:rPr>
        <w:instrText>ADDIN CITAVI.PLACEHOLDER b848f337-5a9d-46a0-9395-adfd70081b4b PFBsYWNlaG9sZGVyPg0KICA8QWRkSW5WZXJzaW9uPjUuNi4wLjI8L0FkZEluVmVyc2lvbj4NCiAgPElkPmI4NDhmMzM3LTVhOWQtNDZhMC05Mzk1LWFkZmQ3MDA4MWI0YjwvSWQ+DQogIDxFbnRyaWVzPg0KICAgIDxFbnRyeT4NCiAgICAgIDxJZD43YmJiMzJiNC00ZDI3LTQxZWEtYjdlNi0yOGNjMWQ1Y2E2Yzk8L0lkPg0KICAgICAgPFJlZmVyZW5jZUlkPjNlYzU4ZTBjLWVkYmItNGUwNS1hMTY4LWQ3NGI0ZmM0MTQxZj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mVyYWxkLCAyMDE2KTwvVGV4dD4NCiAgICA8L1RleHRVbml0Pg0KICA8L1RleHRVbml0cz4NCjwvUGxhY2Vob2xkZXI+</w:instrText>
      </w:r>
      <w:r w:rsidR="00682C42" w:rsidRPr="27E755B7">
        <w:rPr>
          <w:rFonts w:ascii="Times New Roman" w:hAnsi="Times New Roman" w:cs="Times New Roman"/>
          <w:sz w:val="24"/>
          <w:szCs w:val="24"/>
        </w:rPr>
        <w:fldChar w:fldCharType="separate"/>
      </w:r>
      <w:bookmarkStart w:id="103" w:name="_CTVP001b848f3375a9d46a09395adfd70081b4b"/>
      <w:r w:rsidR="00682C42" w:rsidRPr="00F670CF">
        <w:rPr>
          <w:rFonts w:ascii="Times New Roman" w:hAnsi="Times New Roman" w:cs="Times New Roman"/>
          <w:sz w:val="24"/>
          <w:szCs w:val="24"/>
        </w:rPr>
        <w:t xml:space="preserve">(vgl. Jerald, 2016, S. </w:t>
      </w:r>
      <w:r w:rsidR="003275D9" w:rsidRPr="00F670CF">
        <w:rPr>
          <w:rFonts w:ascii="Times New Roman" w:hAnsi="Times New Roman" w:cs="Times New Roman"/>
          <w:sz w:val="24"/>
          <w:szCs w:val="24"/>
        </w:rPr>
        <w:t>36-</w:t>
      </w:r>
      <w:r w:rsidR="003931E7" w:rsidRPr="00F670CF">
        <w:rPr>
          <w:rFonts w:ascii="Times New Roman" w:hAnsi="Times New Roman" w:cs="Times New Roman"/>
          <w:sz w:val="24"/>
          <w:szCs w:val="24"/>
        </w:rPr>
        <w:t>43</w:t>
      </w:r>
      <w:r w:rsidR="00682C42" w:rsidRPr="00F670CF">
        <w:rPr>
          <w:rFonts w:ascii="Times New Roman" w:hAnsi="Times New Roman" w:cs="Times New Roman"/>
          <w:sz w:val="24"/>
          <w:szCs w:val="24"/>
        </w:rPr>
        <w:t>)</w:t>
      </w:r>
      <w:bookmarkEnd w:id="103"/>
      <w:r w:rsidR="00682C42" w:rsidRPr="27E755B7">
        <w:fldChar w:fldCharType="end"/>
      </w:r>
    </w:p>
    <w:p w14:paraId="49202C97" w14:textId="2FF68CA8" w:rsidR="00627A17"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Da mit den herkömmlichen Controllern, die meistens bei virtuellen Systemen verwendet werden, das haptische Feedback begrenzt ist</w:t>
      </w:r>
      <w:r w:rsidR="7968730D" w:rsidRPr="00F670CF">
        <w:rPr>
          <w:rFonts w:ascii="Times New Roman" w:hAnsi="Times New Roman" w:cs="Times New Roman"/>
          <w:sz w:val="24"/>
          <w:szCs w:val="24"/>
        </w:rPr>
        <w:t>,</w:t>
      </w:r>
      <w:r w:rsidRPr="00F670CF">
        <w:rPr>
          <w:rFonts w:ascii="Times New Roman" w:hAnsi="Times New Roman" w:cs="Times New Roman"/>
          <w:sz w:val="24"/>
          <w:szCs w:val="24"/>
        </w:rPr>
        <w:t xml:space="preserve"> gibt es mehrere prototypische Projekte</w:t>
      </w:r>
      <w:r w:rsidR="4ECEC7A6"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sich mit verschiedenen technischen Möglichkeiten auseinandersetzen</w:t>
      </w:r>
      <w:r w:rsidR="4ECEC7A6" w:rsidRPr="00F670CF">
        <w:rPr>
          <w:rFonts w:ascii="Times New Roman" w:hAnsi="Times New Roman" w:cs="Times New Roman"/>
          <w:sz w:val="24"/>
          <w:szCs w:val="24"/>
        </w:rPr>
        <w:t>,</w:t>
      </w:r>
      <w:r w:rsidRPr="00F670CF">
        <w:rPr>
          <w:rFonts w:ascii="Times New Roman" w:hAnsi="Times New Roman" w:cs="Times New Roman"/>
          <w:sz w:val="24"/>
          <w:szCs w:val="24"/>
        </w:rPr>
        <w:t xml:space="preserve"> um Haptik zu simulieren, darunter Handschuhe, Ganzkörperanzüge oder verschiedene Eingabegeräte mit </w:t>
      </w:r>
      <w:r w:rsidR="4ECEC7A6" w:rsidRPr="00F670CF">
        <w:rPr>
          <w:rFonts w:ascii="Times New Roman" w:hAnsi="Times New Roman" w:cs="Times New Roman"/>
          <w:sz w:val="24"/>
          <w:szCs w:val="24"/>
        </w:rPr>
        <w:t>haptischem</w:t>
      </w:r>
      <w:r w:rsidRPr="00F670CF">
        <w:rPr>
          <w:rFonts w:ascii="Times New Roman" w:hAnsi="Times New Roman" w:cs="Times New Roman"/>
          <w:sz w:val="24"/>
          <w:szCs w:val="24"/>
        </w:rPr>
        <w:t xml:space="preserve"> Feedback.</w:t>
      </w:r>
    </w:p>
    <w:p w14:paraId="725B714C" w14:textId="0890669F" w:rsidR="000B0E67" w:rsidRPr="00F670CF" w:rsidRDefault="00B75645"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Um Bewegungen in der virtuellen Welt als natürlich wahrzunehmen, braucht der Anwender in der Regel 60 Bilder pro Sekunde. Um haptisches Feedback in Echtzeit zu erzeugen, das natürlich und echt wahrgenommen wird, müssen haptische Reize in der Regel </w:t>
      </w:r>
      <w:r w:rsidR="005536EF" w:rsidRPr="00F670CF">
        <w:rPr>
          <w:rFonts w:ascii="Times New Roman" w:hAnsi="Times New Roman" w:cs="Times New Roman"/>
          <w:sz w:val="24"/>
          <w:szCs w:val="24"/>
        </w:rPr>
        <w:t>1000-mal</w:t>
      </w:r>
      <w:r w:rsidRPr="00F670CF">
        <w:rPr>
          <w:rFonts w:ascii="Times New Roman" w:hAnsi="Times New Roman" w:cs="Times New Roman"/>
          <w:sz w:val="24"/>
          <w:szCs w:val="24"/>
        </w:rPr>
        <w:t xml:space="preserve"> pro Sekunde an den Menschen abgegeben werden. </w:t>
      </w:r>
      <w:r w:rsidR="003F3FDD" w:rsidRPr="27E755B7">
        <w:fldChar w:fldCharType="begin"/>
      </w:r>
      <w:r w:rsidR="00446797" w:rsidRPr="00F670CF">
        <w:rPr>
          <w:rFonts w:ascii="Times New Roman" w:hAnsi="Times New Roman" w:cs="Times New Roman"/>
          <w:sz w:val="24"/>
          <w:szCs w:val="24"/>
        </w:rPr>
        <w:instrText>ADDIN CITAVI.PLACEHOLDER 79c29517-79b1-48a6-bf30-ca17cd914ddc PFBsYWNlaG9sZGVyPg0KICA8QWRkSW5WZXJzaW9uPjUuNi4wLjI8L0FkZEluVmVyc2lvbj4NCiAgPElkPjc5YzI5NTE3LTc5YjEtNDhhNi1iZjMwLWNhMTdjZDkxNGRkYzwvSWQ+DQogIDxFbnRyaWVzPg0KICAgIDxFbnRyeT4NCiAgICAgIDxJZD4yNmFkMmQwYy1hZWVlLTRmNjYtYmNhMy1kNTA5YWExNDRhMDM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3F3FDD" w:rsidRPr="27E755B7">
        <w:rPr>
          <w:rFonts w:ascii="Times New Roman" w:hAnsi="Times New Roman" w:cs="Times New Roman"/>
          <w:sz w:val="24"/>
          <w:szCs w:val="24"/>
        </w:rPr>
        <w:fldChar w:fldCharType="separate"/>
      </w:r>
      <w:bookmarkStart w:id="104" w:name="_CTVP00179c2951779b148a6bf30ca17cd914ddc"/>
      <w:r w:rsidR="00446797" w:rsidRPr="00F670CF">
        <w:rPr>
          <w:rFonts w:ascii="Times New Roman" w:hAnsi="Times New Roman" w:cs="Times New Roman"/>
          <w:sz w:val="24"/>
          <w:szCs w:val="24"/>
        </w:rPr>
        <w:t>(</w:t>
      </w:r>
      <w:r w:rsidR="008E7052">
        <w:rPr>
          <w:rFonts w:ascii="Times New Roman" w:hAnsi="Times New Roman" w:cs="Times New Roman"/>
          <w:sz w:val="24"/>
          <w:szCs w:val="24"/>
        </w:rPr>
        <w:t xml:space="preserve">vgl. </w:t>
      </w:r>
      <w:r w:rsidR="00446797" w:rsidRPr="00F670CF">
        <w:rPr>
          <w:rFonts w:ascii="Times New Roman" w:hAnsi="Times New Roman" w:cs="Times New Roman"/>
          <w:sz w:val="24"/>
          <w:szCs w:val="24"/>
        </w:rPr>
        <w:t>Dörner</w:t>
      </w:r>
      <w:r w:rsidR="00446797" w:rsidRPr="00F670CF">
        <w:rPr>
          <w:rFonts w:ascii="Times New Roman" w:hAnsi="Times New Roman" w:cs="Times New Roman"/>
          <w:i/>
          <w:iCs/>
          <w:sz w:val="24"/>
          <w:szCs w:val="24"/>
        </w:rPr>
        <w:t xml:space="preserve"> et al.</w:t>
      </w:r>
      <w:r w:rsidR="00446797" w:rsidRPr="00F670CF">
        <w:rPr>
          <w:rFonts w:ascii="Times New Roman" w:hAnsi="Times New Roman" w:cs="Times New Roman"/>
          <w:sz w:val="24"/>
          <w:szCs w:val="24"/>
        </w:rPr>
        <w:t>, 2013</w:t>
      </w:r>
      <w:r w:rsidR="00200A1D" w:rsidRPr="00F670CF">
        <w:rPr>
          <w:rFonts w:ascii="Times New Roman" w:hAnsi="Times New Roman" w:cs="Times New Roman"/>
          <w:sz w:val="24"/>
          <w:szCs w:val="24"/>
        </w:rPr>
        <w:t>, S. 7</w:t>
      </w:r>
      <w:r w:rsidR="00446797" w:rsidRPr="00F670CF">
        <w:rPr>
          <w:rFonts w:ascii="Times New Roman" w:hAnsi="Times New Roman" w:cs="Times New Roman"/>
          <w:sz w:val="24"/>
          <w:szCs w:val="24"/>
        </w:rPr>
        <w:t>)</w:t>
      </w:r>
      <w:bookmarkEnd w:id="104"/>
      <w:r w:rsidR="003F3FDD" w:rsidRPr="27E755B7">
        <w:fldChar w:fldCharType="end"/>
      </w:r>
    </w:p>
    <w:p w14:paraId="391665A6" w14:textId="2FF68CA8" w:rsidR="005C271D"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Ein überzeugendes haptisches Feedback besteht dann</w:t>
      </w:r>
      <w:r w:rsidR="32C2628E" w:rsidRPr="00F670CF">
        <w:rPr>
          <w:rFonts w:ascii="Times New Roman" w:hAnsi="Times New Roman" w:cs="Times New Roman"/>
          <w:sz w:val="24"/>
          <w:szCs w:val="24"/>
        </w:rPr>
        <w:t>,</w:t>
      </w:r>
      <w:r w:rsidRPr="00F670CF">
        <w:rPr>
          <w:rFonts w:ascii="Times New Roman" w:hAnsi="Times New Roman" w:cs="Times New Roman"/>
          <w:sz w:val="24"/>
          <w:szCs w:val="24"/>
        </w:rPr>
        <w:t xml:space="preserve"> wenn die Gegenstände</w:t>
      </w:r>
      <w:r w:rsidR="32C2628E"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in der virtuellen Welt gesehen und berührt werden</w:t>
      </w:r>
      <w:r w:rsidR="32C2628E" w:rsidRPr="00F670CF">
        <w:rPr>
          <w:rFonts w:ascii="Times New Roman" w:hAnsi="Times New Roman" w:cs="Times New Roman"/>
          <w:sz w:val="24"/>
          <w:szCs w:val="24"/>
        </w:rPr>
        <w:t>,</w:t>
      </w:r>
      <w:r w:rsidRPr="00F670CF">
        <w:rPr>
          <w:rFonts w:ascii="Times New Roman" w:hAnsi="Times New Roman" w:cs="Times New Roman"/>
          <w:sz w:val="24"/>
          <w:szCs w:val="24"/>
        </w:rPr>
        <w:t xml:space="preserve"> auch in Wirklichkeit gefühlt werden können. Größe und Form muss bei den dargestellten Objekten genauso sein</w:t>
      </w:r>
      <w:r w:rsidR="32C2628E" w:rsidRPr="00F670CF">
        <w:rPr>
          <w:rFonts w:ascii="Times New Roman" w:hAnsi="Times New Roman" w:cs="Times New Roman"/>
          <w:sz w:val="24"/>
          <w:szCs w:val="24"/>
        </w:rPr>
        <w:t>,</w:t>
      </w:r>
      <w:r w:rsidRPr="00F670CF">
        <w:rPr>
          <w:rFonts w:ascii="Times New Roman" w:hAnsi="Times New Roman" w:cs="Times New Roman"/>
          <w:sz w:val="24"/>
          <w:szCs w:val="24"/>
        </w:rPr>
        <w:t xml:space="preserve"> wie bei den realen Objekten</w:t>
      </w:r>
      <w:r w:rsidR="2576867A"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w:t>
      </w:r>
      <w:r w:rsidR="2576867A" w:rsidRPr="00F670CF">
        <w:rPr>
          <w:rFonts w:ascii="Times New Roman" w:hAnsi="Times New Roman" w:cs="Times New Roman"/>
          <w:sz w:val="24"/>
          <w:szCs w:val="24"/>
        </w:rPr>
        <w:t>berührt werden. Die</w:t>
      </w:r>
      <w:r w:rsidRPr="00F670CF">
        <w:rPr>
          <w:rFonts w:ascii="Times New Roman" w:hAnsi="Times New Roman" w:cs="Times New Roman"/>
          <w:sz w:val="24"/>
          <w:szCs w:val="24"/>
        </w:rPr>
        <w:t xml:space="preserve"> Oberflächenstruktur der gesehenen und der realen Objekte müssen </w:t>
      </w:r>
      <w:r w:rsidR="2576867A" w:rsidRPr="00F670CF">
        <w:rPr>
          <w:rFonts w:ascii="Times New Roman" w:hAnsi="Times New Roman" w:cs="Times New Roman"/>
          <w:sz w:val="24"/>
          <w:szCs w:val="24"/>
        </w:rPr>
        <w:t xml:space="preserve">dabei </w:t>
      </w:r>
      <w:r w:rsidRPr="00F670CF">
        <w:rPr>
          <w:rFonts w:ascii="Times New Roman" w:hAnsi="Times New Roman" w:cs="Times New Roman"/>
          <w:sz w:val="24"/>
          <w:szCs w:val="24"/>
        </w:rPr>
        <w:t xml:space="preserve">übereinstimmen. </w:t>
      </w:r>
    </w:p>
    <w:p w14:paraId="2B4660A8" w14:textId="2FF68CA8" w:rsidR="00E605AB" w:rsidRPr="00F670CF" w:rsidRDefault="00B55EEB" w:rsidP="000A237F">
      <w:pPr>
        <w:spacing w:line="360" w:lineRule="auto"/>
        <w:jc w:val="both"/>
        <w:rPr>
          <w:rFonts w:ascii="Times New Roman" w:eastAsiaTheme="majorEastAsia" w:hAnsi="Times New Roman" w:cs="Times New Roman"/>
          <w:color w:val="365F91" w:themeColor="accent1" w:themeShade="BF"/>
          <w:sz w:val="24"/>
          <w:szCs w:val="24"/>
        </w:rPr>
      </w:pPr>
      <w:r w:rsidRPr="00F670CF">
        <w:rPr>
          <w:rFonts w:ascii="Times New Roman" w:hAnsi="Times New Roman" w:cs="Times New Roman"/>
          <w:sz w:val="24"/>
          <w:szCs w:val="24"/>
        </w:rPr>
        <w:br w:type="page"/>
      </w:r>
    </w:p>
    <w:p w14:paraId="45F6CE38" w14:textId="2FF68CA8" w:rsidR="003F3FDD" w:rsidRPr="00A16BF7" w:rsidRDefault="1C140F3E" w:rsidP="000A237F">
      <w:pPr>
        <w:pStyle w:val="berschrift2"/>
        <w:spacing w:line="360" w:lineRule="auto"/>
        <w:jc w:val="both"/>
        <w:rPr>
          <w:rFonts w:cs="Times New Roman"/>
          <w:sz w:val="28"/>
          <w:szCs w:val="24"/>
        </w:rPr>
      </w:pPr>
      <w:bookmarkStart w:id="105" w:name="_Toc493682125"/>
      <w:bookmarkStart w:id="106" w:name="_Toc493693693"/>
      <w:bookmarkStart w:id="107" w:name="_Toc493696951"/>
      <w:bookmarkStart w:id="108" w:name="_Toc493699925"/>
      <w:bookmarkStart w:id="109" w:name="_Toc493701867"/>
      <w:bookmarkStart w:id="110" w:name="_Toc494055318"/>
      <w:r w:rsidRPr="00A16BF7">
        <w:rPr>
          <w:rFonts w:cs="Times New Roman"/>
          <w:sz w:val="28"/>
          <w:szCs w:val="24"/>
        </w:rPr>
        <w:lastRenderedPageBreak/>
        <w:t>Latenzzeit</w:t>
      </w:r>
      <w:bookmarkEnd w:id="105"/>
      <w:bookmarkEnd w:id="106"/>
      <w:bookmarkEnd w:id="107"/>
      <w:bookmarkEnd w:id="108"/>
      <w:bookmarkEnd w:id="109"/>
      <w:bookmarkEnd w:id="110"/>
    </w:p>
    <w:p w14:paraId="2852153C" w14:textId="2FF68CA8" w:rsidR="001145CF" w:rsidRPr="00F670CF" w:rsidRDefault="001145CF" w:rsidP="000A237F">
      <w:pPr>
        <w:spacing w:line="360" w:lineRule="auto"/>
        <w:jc w:val="both"/>
        <w:rPr>
          <w:rFonts w:ascii="Times New Roman" w:hAnsi="Times New Roman" w:cs="Times New Roman"/>
          <w:sz w:val="24"/>
          <w:szCs w:val="24"/>
        </w:rPr>
      </w:pPr>
    </w:p>
    <w:p w14:paraId="70055EEF" w14:textId="2FF68CA8" w:rsidR="00F2219E"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Für das Erleben einer glaubhaften virtuellen Welt ist die Latenz in einem VR-System ein entscheidender Faktor.</w:t>
      </w:r>
    </w:p>
    <w:p w14:paraId="1917E340" w14:textId="36719AA4" w:rsidR="00914A14"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VR-Systeme sollten im Idealfall in Echtzeit arbei</w:t>
      </w:r>
      <w:r w:rsidR="00D66731">
        <w:rPr>
          <w:rFonts w:ascii="Times New Roman" w:hAnsi="Times New Roman" w:cs="Times New Roman"/>
          <w:sz w:val="24"/>
          <w:szCs w:val="24"/>
        </w:rPr>
        <w:t xml:space="preserve">ten. </w:t>
      </w:r>
      <w:r w:rsidR="00AC21C3">
        <w:rPr>
          <w:rFonts w:ascii="Times New Roman" w:hAnsi="Times New Roman" w:cs="Times New Roman"/>
          <w:sz w:val="24"/>
          <w:szCs w:val="24"/>
        </w:rPr>
        <w:t>Dies</w:t>
      </w:r>
      <w:r w:rsidRPr="00F670CF">
        <w:rPr>
          <w:rFonts w:ascii="Times New Roman" w:hAnsi="Times New Roman" w:cs="Times New Roman"/>
          <w:sz w:val="24"/>
          <w:szCs w:val="24"/>
        </w:rPr>
        <w:t xml:space="preserve"> bedeutet</w:t>
      </w:r>
      <w:r w:rsidR="449C392F" w:rsidRPr="00F670CF">
        <w:rPr>
          <w:rFonts w:ascii="Times New Roman" w:hAnsi="Times New Roman" w:cs="Times New Roman"/>
          <w:sz w:val="24"/>
          <w:szCs w:val="24"/>
        </w:rPr>
        <w:t>,</w:t>
      </w:r>
      <w:r w:rsidR="00AC21C3">
        <w:rPr>
          <w:rFonts w:ascii="Times New Roman" w:hAnsi="Times New Roman" w:cs="Times New Roman"/>
          <w:sz w:val="24"/>
          <w:szCs w:val="24"/>
        </w:rPr>
        <w:t xml:space="preserve"> dass</w:t>
      </w:r>
      <w:r w:rsidRPr="00F670CF">
        <w:rPr>
          <w:rFonts w:ascii="Times New Roman" w:hAnsi="Times New Roman" w:cs="Times New Roman"/>
          <w:sz w:val="24"/>
          <w:szCs w:val="24"/>
        </w:rPr>
        <w:t xml:space="preserve"> die Verarbeitung einer Bewegung oder Interaktion zu dessen visueller Darstellung </w:t>
      </w:r>
      <w:r w:rsidR="00AC21C3">
        <w:rPr>
          <w:rFonts w:ascii="Times New Roman" w:hAnsi="Times New Roman" w:cs="Times New Roman"/>
          <w:sz w:val="24"/>
          <w:szCs w:val="24"/>
        </w:rPr>
        <w:t xml:space="preserve">in </w:t>
      </w:r>
      <w:r w:rsidRPr="00F670CF">
        <w:rPr>
          <w:rFonts w:ascii="Times New Roman" w:hAnsi="Times New Roman" w:cs="Times New Roman"/>
          <w:sz w:val="24"/>
          <w:szCs w:val="24"/>
        </w:rPr>
        <w:t>möglichst kurzen</w:t>
      </w:r>
      <w:r w:rsidR="00AC21C3">
        <w:rPr>
          <w:rFonts w:ascii="Times New Roman" w:hAnsi="Times New Roman" w:cs="Times New Roman"/>
          <w:sz w:val="24"/>
          <w:szCs w:val="24"/>
        </w:rPr>
        <w:t xml:space="preserve"> und </w:t>
      </w:r>
      <w:r w:rsidR="00AC21C3" w:rsidRPr="00F670CF">
        <w:rPr>
          <w:rFonts w:ascii="Times New Roman" w:hAnsi="Times New Roman" w:cs="Times New Roman"/>
          <w:sz w:val="24"/>
          <w:szCs w:val="24"/>
        </w:rPr>
        <w:t>konstanten</w:t>
      </w:r>
      <w:r w:rsidRPr="00F670CF">
        <w:rPr>
          <w:rFonts w:ascii="Times New Roman" w:hAnsi="Times New Roman" w:cs="Times New Roman"/>
          <w:sz w:val="24"/>
          <w:szCs w:val="24"/>
        </w:rPr>
        <w:t xml:space="preserve"> Zeitabständen geliefert</w:t>
      </w:r>
      <w:r w:rsidR="449C392F" w:rsidRPr="00F670CF">
        <w:rPr>
          <w:rFonts w:ascii="Times New Roman" w:hAnsi="Times New Roman" w:cs="Times New Roman"/>
          <w:sz w:val="24"/>
          <w:szCs w:val="24"/>
        </w:rPr>
        <w:t xml:space="preserve"> werden</w:t>
      </w:r>
      <w:r w:rsidR="00AC21C3">
        <w:rPr>
          <w:rFonts w:ascii="Times New Roman" w:hAnsi="Times New Roman" w:cs="Times New Roman"/>
          <w:sz w:val="24"/>
          <w:szCs w:val="24"/>
        </w:rPr>
        <w:t xml:space="preserve"> sollte</w:t>
      </w:r>
      <w:r w:rsidRPr="00F670CF">
        <w:rPr>
          <w:rFonts w:ascii="Times New Roman" w:hAnsi="Times New Roman" w:cs="Times New Roman"/>
          <w:sz w:val="24"/>
          <w:szCs w:val="24"/>
        </w:rPr>
        <w:t xml:space="preserve">, </w:t>
      </w:r>
      <w:r w:rsidR="00A04EDD">
        <w:rPr>
          <w:rFonts w:ascii="Times New Roman" w:hAnsi="Times New Roman" w:cs="Times New Roman"/>
          <w:sz w:val="24"/>
          <w:szCs w:val="24"/>
        </w:rPr>
        <w:t>damit</w:t>
      </w:r>
      <w:r w:rsidRPr="00F670CF">
        <w:rPr>
          <w:rFonts w:ascii="Times New Roman" w:hAnsi="Times New Roman" w:cs="Times New Roman"/>
          <w:sz w:val="24"/>
          <w:szCs w:val="24"/>
        </w:rPr>
        <w:t xml:space="preserve"> keine wahrnehmbare Verzögerung entsteht. Wenn zwischen der Nutzereingabe und der Antwort des Systems eine Verzögerung stattfindet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ist diese Zeitdauer der Verzögerung die Latenz des Systems. </w:t>
      </w:r>
    </w:p>
    <w:p w14:paraId="4475BB6F" w14:textId="0893C6E0" w:rsidR="00B833B5" w:rsidRPr="00F670CF" w:rsidRDefault="00D474E1"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Für den Anwender ist es wichtig</w:t>
      </w:r>
      <w:r w:rsidR="00D00625" w:rsidRPr="00F670CF">
        <w:rPr>
          <w:rFonts w:ascii="Times New Roman" w:hAnsi="Times New Roman" w:cs="Times New Roman"/>
          <w:sz w:val="24"/>
          <w:szCs w:val="24"/>
        </w:rPr>
        <w:t>,</w:t>
      </w:r>
      <w:r w:rsidRPr="00F670CF">
        <w:rPr>
          <w:rFonts w:ascii="Times New Roman" w:hAnsi="Times New Roman" w:cs="Times New Roman"/>
          <w:sz w:val="24"/>
          <w:szCs w:val="24"/>
        </w:rPr>
        <w:t xml:space="preserve"> da</w:t>
      </w:r>
      <w:r w:rsidR="00D00625" w:rsidRPr="00F670CF">
        <w:rPr>
          <w:rFonts w:ascii="Times New Roman" w:hAnsi="Times New Roman" w:cs="Times New Roman"/>
          <w:sz w:val="24"/>
          <w:szCs w:val="24"/>
        </w:rPr>
        <w:t>s</w:t>
      </w:r>
      <w:r w:rsidRPr="00F670CF">
        <w:rPr>
          <w:rFonts w:ascii="Times New Roman" w:hAnsi="Times New Roman" w:cs="Times New Roman"/>
          <w:sz w:val="24"/>
          <w:szCs w:val="24"/>
        </w:rPr>
        <w:t xml:space="preserve">s von ihm ausgeführte Interaktionen oder </w:t>
      </w:r>
      <w:r w:rsidR="00914A14" w:rsidRPr="00F670CF">
        <w:rPr>
          <w:rFonts w:ascii="Times New Roman" w:hAnsi="Times New Roman" w:cs="Times New Roman"/>
          <w:sz w:val="24"/>
          <w:szCs w:val="24"/>
        </w:rPr>
        <w:t>Bewegungen</w:t>
      </w:r>
      <w:r w:rsidRPr="00F670CF">
        <w:rPr>
          <w:rFonts w:ascii="Times New Roman" w:hAnsi="Times New Roman" w:cs="Times New Roman"/>
          <w:sz w:val="24"/>
          <w:szCs w:val="24"/>
        </w:rPr>
        <w:t xml:space="preserve"> ohne große </w:t>
      </w:r>
      <w:r w:rsidR="00914A14" w:rsidRPr="00F670CF">
        <w:rPr>
          <w:rFonts w:ascii="Times New Roman" w:hAnsi="Times New Roman" w:cs="Times New Roman"/>
          <w:sz w:val="24"/>
          <w:szCs w:val="24"/>
        </w:rPr>
        <w:t>Latenz</w:t>
      </w:r>
      <w:r w:rsidRPr="00F670CF">
        <w:rPr>
          <w:rFonts w:ascii="Times New Roman" w:hAnsi="Times New Roman" w:cs="Times New Roman"/>
          <w:sz w:val="24"/>
          <w:szCs w:val="24"/>
        </w:rPr>
        <w:t xml:space="preserve"> ausgeführt werden. Ansonsten kommt es zu einem Einbruch der </w:t>
      </w:r>
      <w:r w:rsidR="00914A14" w:rsidRPr="00F670CF">
        <w:rPr>
          <w:rFonts w:ascii="Times New Roman" w:hAnsi="Times New Roman" w:cs="Times New Roman"/>
          <w:sz w:val="24"/>
          <w:szCs w:val="24"/>
        </w:rPr>
        <w:t>Immersion</w:t>
      </w:r>
      <w:r w:rsidR="0082260A" w:rsidRPr="00F670CF">
        <w:rPr>
          <w:rFonts w:ascii="Times New Roman" w:hAnsi="Times New Roman" w:cs="Times New Roman"/>
          <w:sz w:val="24"/>
          <w:szCs w:val="24"/>
        </w:rPr>
        <w:t>, da die ausgeführte Handlung und die virtuelle Repräsent</w:t>
      </w:r>
      <w:r w:rsidR="000340A3" w:rsidRPr="00F670CF">
        <w:rPr>
          <w:rFonts w:ascii="Times New Roman" w:hAnsi="Times New Roman" w:cs="Times New Roman"/>
          <w:sz w:val="24"/>
          <w:szCs w:val="24"/>
        </w:rPr>
        <w:t>ation nicht mehr übereinstimmen</w:t>
      </w:r>
      <w:r w:rsidR="00914A14" w:rsidRPr="00F670CF">
        <w:rPr>
          <w:rFonts w:ascii="Times New Roman" w:hAnsi="Times New Roman" w:cs="Times New Roman"/>
          <w:sz w:val="24"/>
          <w:szCs w:val="24"/>
        </w:rPr>
        <w:t xml:space="preserve">. </w:t>
      </w:r>
      <w:r w:rsidR="004E5450" w:rsidRPr="00F670CF">
        <w:rPr>
          <w:rFonts w:ascii="Times New Roman" w:hAnsi="Times New Roman" w:cs="Times New Roman"/>
          <w:sz w:val="24"/>
          <w:szCs w:val="24"/>
        </w:rPr>
        <w:t xml:space="preserve">Die Latenz des VR-Systems sollte deshalb unterhalb der Wahrnehmungsschwelle liegen. </w:t>
      </w:r>
      <w:r w:rsidR="003F3FDD" w:rsidRPr="27E755B7">
        <w:fldChar w:fldCharType="begin"/>
      </w:r>
      <w:r w:rsidR="00446797" w:rsidRPr="00F670CF">
        <w:rPr>
          <w:rFonts w:ascii="Times New Roman" w:hAnsi="Times New Roman" w:cs="Times New Roman"/>
          <w:sz w:val="24"/>
          <w:szCs w:val="24"/>
        </w:rPr>
        <w:instrText>ADDIN CITAVI.PLACEHOLDER 63378cc1-230a-46bf-b6ee-6168468d7e4a PFBsYWNlaG9sZGVyPg0KICA8QWRkSW5WZXJzaW9uPjUuNi4wLjI8L0FkZEluVmVyc2lvbj4NCiAgPElkPjYzMzc4Y2MxLTIzMGEtNDZiZi1iNmVlLTYxNjg0NjhkN2U0YTwvSWQ+DQogIDxFbnRyaWVzPg0KICAgIDxFbnRyeT4NCiAgICAgIDxJZD44ODYxNDExYS0zNTBmLTRhMTUtYjgwNS1lZTBmZWEyZWU2YmI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3F3FDD" w:rsidRPr="27E755B7">
        <w:rPr>
          <w:rFonts w:ascii="Times New Roman" w:hAnsi="Times New Roman" w:cs="Times New Roman"/>
          <w:sz w:val="24"/>
          <w:szCs w:val="24"/>
        </w:rPr>
        <w:fldChar w:fldCharType="separate"/>
      </w:r>
      <w:bookmarkStart w:id="111" w:name="_CTVP00163378cc1230a46bfb6ee6168468d7e4a"/>
      <w:r w:rsidR="00446797" w:rsidRPr="00F670CF">
        <w:rPr>
          <w:rFonts w:ascii="Times New Roman" w:hAnsi="Times New Roman" w:cs="Times New Roman"/>
          <w:sz w:val="24"/>
          <w:szCs w:val="24"/>
        </w:rPr>
        <w:t>(</w:t>
      </w:r>
      <w:r w:rsidR="008E7052">
        <w:rPr>
          <w:rFonts w:ascii="Times New Roman" w:hAnsi="Times New Roman" w:cs="Times New Roman"/>
          <w:sz w:val="24"/>
          <w:szCs w:val="24"/>
        </w:rPr>
        <w:t xml:space="preserve">vgl. </w:t>
      </w:r>
      <w:r w:rsidR="00446797" w:rsidRPr="00F670CF">
        <w:rPr>
          <w:rFonts w:ascii="Times New Roman" w:hAnsi="Times New Roman" w:cs="Times New Roman"/>
          <w:sz w:val="24"/>
          <w:szCs w:val="24"/>
        </w:rPr>
        <w:t>Dörner</w:t>
      </w:r>
      <w:r w:rsidR="00446797" w:rsidRPr="00F670CF">
        <w:rPr>
          <w:rFonts w:ascii="Times New Roman" w:hAnsi="Times New Roman" w:cs="Times New Roman"/>
          <w:i/>
          <w:iCs/>
          <w:sz w:val="24"/>
          <w:szCs w:val="24"/>
        </w:rPr>
        <w:t xml:space="preserve"> et al.</w:t>
      </w:r>
      <w:r w:rsidR="00446797" w:rsidRPr="00F670CF">
        <w:rPr>
          <w:rFonts w:ascii="Times New Roman" w:hAnsi="Times New Roman" w:cs="Times New Roman"/>
          <w:sz w:val="24"/>
          <w:szCs w:val="24"/>
        </w:rPr>
        <w:t>, 2013</w:t>
      </w:r>
      <w:r w:rsidR="009206BD" w:rsidRPr="00F670CF">
        <w:rPr>
          <w:rFonts w:ascii="Times New Roman" w:hAnsi="Times New Roman" w:cs="Times New Roman"/>
          <w:sz w:val="24"/>
          <w:szCs w:val="24"/>
        </w:rPr>
        <w:t>, S. 196</w:t>
      </w:r>
      <w:r w:rsidR="00446797" w:rsidRPr="00F670CF">
        <w:rPr>
          <w:rFonts w:ascii="Times New Roman" w:hAnsi="Times New Roman" w:cs="Times New Roman"/>
          <w:sz w:val="24"/>
          <w:szCs w:val="24"/>
        </w:rPr>
        <w:t>)</w:t>
      </w:r>
      <w:bookmarkEnd w:id="111"/>
      <w:r w:rsidR="003F3FDD" w:rsidRPr="27E755B7">
        <w:fldChar w:fldCharType="end"/>
      </w:r>
      <w:r w:rsidR="449C392F" w:rsidRPr="00F670CF">
        <w:rPr>
          <w:rFonts w:ascii="Times New Roman" w:hAnsi="Times New Roman" w:cs="Times New Roman"/>
          <w:sz w:val="24"/>
          <w:szCs w:val="24"/>
        </w:rPr>
        <w:t xml:space="preserve"> </w:t>
      </w:r>
    </w:p>
    <w:p w14:paraId="33B23BBD" w14:textId="77777777" w:rsidR="00813BD8"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Wenn in der virtuellen Welt eine Situation vorliegt, in der virtuelle Gegenstände durch den Raum verschoben werden, dann bezieht sich die Latenz auf die Zeit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das System braucht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um die Nutzereingabe und das Tracking zu verarbeiten, den Zeitverlust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den die Übertragung auf das Rechensystem mit sich bringt und die Zeit bis die berechnete Bewegung des Gegenstands auf dem visuellen System ausgegeben wird.</w:t>
      </w:r>
      <w:r w:rsidR="006A586F">
        <w:rPr>
          <w:rFonts w:ascii="Times New Roman" w:hAnsi="Times New Roman" w:cs="Times New Roman"/>
          <w:sz w:val="24"/>
          <w:szCs w:val="24"/>
        </w:rPr>
        <w:t xml:space="preserve"> </w:t>
      </w:r>
    </w:p>
    <w:p w14:paraId="73A4591A" w14:textId="68202181" w:rsidR="006A7051"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Ist die Latenz so hoch, dass die grafische Darstellung nicht mehr in einer Geschwindigkeit aktualisiert werden kann, die der Benutzer als kontinuierliche Bildfolge wahrnimmt, die optisch mit der ausgeführten Bewegung übereinstimmt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nimmt der Grad der Immersion ab und die Präsenz in der virtuellen Welt ist nicht mehr gegeben.</w:t>
      </w:r>
    </w:p>
    <w:p w14:paraId="02FB3B1A" w14:textId="2FF68CA8" w:rsidR="001F342D"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Bei einem VR-System mit HMD und Head-Tracking spielt die Latenz eine große Rolle. Da</w:t>
      </w:r>
      <w:r w:rsidR="449C392F" w:rsidRPr="00F670CF">
        <w:rPr>
          <w:rFonts w:ascii="Times New Roman" w:hAnsi="Times New Roman" w:cs="Times New Roman"/>
          <w:sz w:val="24"/>
          <w:szCs w:val="24"/>
        </w:rPr>
        <w:t xml:space="preserve"> sich</w:t>
      </w:r>
      <w:r w:rsidRPr="00F670CF">
        <w:rPr>
          <w:rFonts w:ascii="Times New Roman" w:hAnsi="Times New Roman" w:cs="Times New Roman"/>
          <w:sz w:val="24"/>
          <w:szCs w:val="24"/>
        </w:rPr>
        <w:t xml:space="preserve"> der Benutzer durch die natürliche Interaktion in der virtuellen Welt schnell an diese gewöhnt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kann eine </w:t>
      </w:r>
      <w:r w:rsidR="449C392F" w:rsidRPr="00F670CF">
        <w:rPr>
          <w:rFonts w:ascii="Times New Roman" w:hAnsi="Times New Roman" w:cs="Times New Roman"/>
          <w:sz w:val="24"/>
          <w:szCs w:val="24"/>
        </w:rPr>
        <w:t>hohe</w:t>
      </w:r>
      <w:r w:rsidRPr="00F670CF">
        <w:rPr>
          <w:rFonts w:ascii="Times New Roman" w:hAnsi="Times New Roman" w:cs="Times New Roman"/>
          <w:sz w:val="24"/>
          <w:szCs w:val="24"/>
        </w:rPr>
        <w:t xml:space="preserve"> Latenz negative Folgen haben, da durch die Diskrepanz der Wahrnehmung der virtuellen Welt und der realen Bewegung</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Motion-Sickness auftreten kann. </w:t>
      </w:r>
    </w:p>
    <w:p w14:paraId="752EB363" w14:textId="2B7E2AA0" w:rsidR="00377E3B" w:rsidRPr="00F670CF" w:rsidRDefault="00377E3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Da in der vir</w:t>
      </w:r>
      <w:r w:rsidR="008E2B09" w:rsidRPr="00F670CF">
        <w:rPr>
          <w:rFonts w:ascii="Times New Roman" w:hAnsi="Times New Roman" w:cs="Times New Roman"/>
          <w:sz w:val="24"/>
          <w:szCs w:val="24"/>
        </w:rPr>
        <w:t>tuellen Realität neben der graf</w:t>
      </w:r>
      <w:r w:rsidRPr="00F670CF">
        <w:rPr>
          <w:rFonts w:ascii="Times New Roman" w:hAnsi="Times New Roman" w:cs="Times New Roman"/>
          <w:sz w:val="24"/>
          <w:szCs w:val="24"/>
        </w:rPr>
        <w:t xml:space="preserve">ischen Darstellung auch </w:t>
      </w:r>
      <w:r w:rsidR="0098693C" w:rsidRPr="00F670CF">
        <w:rPr>
          <w:rFonts w:ascii="Times New Roman" w:hAnsi="Times New Roman" w:cs="Times New Roman"/>
          <w:sz w:val="24"/>
          <w:szCs w:val="24"/>
        </w:rPr>
        <w:t>die auditiven und haptischen Simulationen</w:t>
      </w:r>
      <w:r w:rsidRPr="00F670CF">
        <w:rPr>
          <w:rFonts w:ascii="Times New Roman" w:hAnsi="Times New Roman" w:cs="Times New Roman"/>
          <w:sz w:val="24"/>
          <w:szCs w:val="24"/>
        </w:rPr>
        <w:t xml:space="preserve"> erfolgen, kann es geschehen, dass für die verschiedenen Kanäle unterschiedliche Latenzzeiten ents</w:t>
      </w:r>
      <w:r w:rsidR="00B55004" w:rsidRPr="00F670CF">
        <w:rPr>
          <w:rFonts w:ascii="Times New Roman" w:hAnsi="Times New Roman" w:cs="Times New Roman"/>
          <w:sz w:val="24"/>
          <w:szCs w:val="24"/>
        </w:rPr>
        <w:t xml:space="preserve">tehen und damit eine </w:t>
      </w:r>
      <w:r w:rsidR="0098693C" w:rsidRPr="00F670CF">
        <w:rPr>
          <w:rFonts w:ascii="Times New Roman" w:hAnsi="Times New Roman" w:cs="Times New Roman"/>
          <w:sz w:val="24"/>
          <w:szCs w:val="24"/>
        </w:rPr>
        <w:t>Asynchronität</w:t>
      </w:r>
      <w:r w:rsidRPr="00F670CF">
        <w:rPr>
          <w:rFonts w:ascii="Times New Roman" w:hAnsi="Times New Roman" w:cs="Times New Roman"/>
          <w:sz w:val="24"/>
          <w:szCs w:val="24"/>
        </w:rPr>
        <w:t xml:space="preserve"> der Simulation nicht ausgeschlossen ist, </w:t>
      </w:r>
      <w:r w:rsidRPr="00F670CF">
        <w:rPr>
          <w:rFonts w:ascii="Times New Roman" w:hAnsi="Times New Roman" w:cs="Times New Roman"/>
          <w:sz w:val="24"/>
          <w:szCs w:val="24"/>
        </w:rPr>
        <w:lastRenderedPageBreak/>
        <w:t xml:space="preserve">was ebenso </w:t>
      </w:r>
      <w:r w:rsidR="00B55004" w:rsidRPr="00F670CF">
        <w:rPr>
          <w:rFonts w:ascii="Times New Roman" w:hAnsi="Times New Roman" w:cs="Times New Roman"/>
          <w:sz w:val="24"/>
          <w:szCs w:val="24"/>
        </w:rPr>
        <w:t xml:space="preserve">zu einem gestörten Erlebnis der virtuellen Welt und </w:t>
      </w:r>
      <w:r w:rsidR="0098693C" w:rsidRPr="00F670CF">
        <w:rPr>
          <w:rFonts w:ascii="Times New Roman" w:hAnsi="Times New Roman" w:cs="Times New Roman"/>
          <w:sz w:val="24"/>
          <w:szCs w:val="24"/>
        </w:rPr>
        <w:t>auch</w:t>
      </w:r>
      <w:r w:rsidR="00B55004" w:rsidRPr="00F670CF">
        <w:rPr>
          <w:rFonts w:ascii="Times New Roman" w:hAnsi="Times New Roman" w:cs="Times New Roman"/>
          <w:sz w:val="24"/>
          <w:szCs w:val="24"/>
        </w:rPr>
        <w:t xml:space="preserve"> zu Motion Sickness führen kann.</w:t>
      </w:r>
      <w:r w:rsidR="00EF1A70" w:rsidRPr="00F670CF">
        <w:rPr>
          <w:rFonts w:ascii="Times New Roman" w:hAnsi="Times New Roman" w:cs="Times New Roman"/>
          <w:sz w:val="24"/>
          <w:szCs w:val="24"/>
        </w:rPr>
        <w:t xml:space="preserve"> </w:t>
      </w:r>
      <w:r w:rsidR="003F3FDD" w:rsidRPr="27E755B7">
        <w:fldChar w:fldCharType="begin"/>
      </w:r>
      <w:r w:rsidR="00446797" w:rsidRPr="00F670CF">
        <w:rPr>
          <w:rFonts w:ascii="Times New Roman" w:hAnsi="Times New Roman" w:cs="Times New Roman"/>
          <w:sz w:val="24"/>
          <w:szCs w:val="24"/>
        </w:rPr>
        <w:instrText>ADDIN CITAVI.PLACEHOLDER 5e2d038e-4f2e-4b52-bf93-cdeff659e1eb PFBsYWNlaG9sZGVyPg0KICA8QWRkSW5WZXJzaW9uPjUuNi4wLjI8L0FkZEluVmVyc2lvbj4NCiAgPElkPjVlMmQwMzhlLTRmMmUtNGI1Mi1iZjkzLWNkZWZmNjU5ZTFlYjwvSWQ+DQogIDxFbnRyaWVzPg0KICAgIDxFbnRyeT4NCiAgICAgIDxJZD45MTBiNDcxNi00ZjhmLTQ4ZjctYmY4ZC0xYjZhNGIxZmQ2OTc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3F3FDD" w:rsidRPr="27E755B7">
        <w:rPr>
          <w:rFonts w:ascii="Times New Roman" w:hAnsi="Times New Roman" w:cs="Times New Roman"/>
          <w:sz w:val="24"/>
          <w:szCs w:val="24"/>
        </w:rPr>
        <w:fldChar w:fldCharType="separate"/>
      </w:r>
      <w:bookmarkStart w:id="112" w:name="_CTVP0015e2d038e4f2e4b52bf93cdeff659e1eb"/>
      <w:r w:rsidR="00446797" w:rsidRPr="00F670CF">
        <w:rPr>
          <w:rFonts w:ascii="Times New Roman" w:hAnsi="Times New Roman" w:cs="Times New Roman"/>
          <w:sz w:val="24"/>
          <w:szCs w:val="24"/>
        </w:rPr>
        <w:t>(</w:t>
      </w:r>
      <w:r w:rsidR="008E7052">
        <w:rPr>
          <w:rFonts w:ascii="Times New Roman" w:hAnsi="Times New Roman" w:cs="Times New Roman"/>
          <w:sz w:val="24"/>
          <w:szCs w:val="24"/>
        </w:rPr>
        <w:t xml:space="preserve">vgl. </w:t>
      </w:r>
      <w:r w:rsidR="00446797" w:rsidRPr="00F670CF">
        <w:rPr>
          <w:rFonts w:ascii="Times New Roman" w:hAnsi="Times New Roman" w:cs="Times New Roman"/>
          <w:sz w:val="24"/>
          <w:szCs w:val="24"/>
        </w:rPr>
        <w:t>Dörner</w:t>
      </w:r>
      <w:r w:rsidR="00446797" w:rsidRPr="00F670CF">
        <w:rPr>
          <w:rFonts w:ascii="Times New Roman" w:hAnsi="Times New Roman" w:cs="Times New Roman"/>
          <w:i/>
          <w:iCs/>
          <w:sz w:val="24"/>
          <w:szCs w:val="24"/>
        </w:rPr>
        <w:t xml:space="preserve"> et al.</w:t>
      </w:r>
      <w:r w:rsidR="00446797" w:rsidRPr="00F670CF">
        <w:rPr>
          <w:rFonts w:ascii="Times New Roman" w:hAnsi="Times New Roman" w:cs="Times New Roman"/>
          <w:sz w:val="24"/>
          <w:szCs w:val="24"/>
        </w:rPr>
        <w:t>, 2013</w:t>
      </w:r>
      <w:r w:rsidR="00601BD6" w:rsidRPr="00F670CF">
        <w:rPr>
          <w:rFonts w:ascii="Times New Roman" w:hAnsi="Times New Roman" w:cs="Times New Roman"/>
          <w:sz w:val="24"/>
          <w:szCs w:val="24"/>
        </w:rPr>
        <w:t>, S.56</w:t>
      </w:r>
      <w:r w:rsidR="00446797" w:rsidRPr="00F670CF">
        <w:rPr>
          <w:rFonts w:ascii="Times New Roman" w:hAnsi="Times New Roman" w:cs="Times New Roman"/>
          <w:sz w:val="24"/>
          <w:szCs w:val="24"/>
        </w:rPr>
        <w:t>)</w:t>
      </w:r>
      <w:bookmarkEnd w:id="112"/>
      <w:r w:rsidR="003F3FDD" w:rsidRPr="27E755B7">
        <w:fldChar w:fldCharType="end"/>
      </w:r>
      <w:r w:rsidR="449C392F" w:rsidRPr="00F670CF">
        <w:rPr>
          <w:rFonts w:ascii="Times New Roman" w:hAnsi="Times New Roman" w:cs="Times New Roman"/>
          <w:sz w:val="24"/>
          <w:szCs w:val="24"/>
        </w:rPr>
        <w:t xml:space="preserve"> </w:t>
      </w:r>
    </w:p>
    <w:p w14:paraId="3CE5826D" w14:textId="4E0633F8" w:rsidR="00427D13" w:rsidRPr="00F670CF" w:rsidRDefault="1C140F3E" w:rsidP="000A237F">
      <w:pPr>
        <w:spacing w:line="360" w:lineRule="auto"/>
        <w:jc w:val="both"/>
        <w:rPr>
          <w:rFonts w:ascii="Times New Roman" w:hAnsi="Times New Roman" w:cs="Times New Roman"/>
          <w:b/>
          <w:bCs/>
          <w:sz w:val="24"/>
          <w:szCs w:val="24"/>
        </w:rPr>
      </w:pPr>
      <w:r w:rsidRPr="00F670CF">
        <w:rPr>
          <w:rFonts w:ascii="Times New Roman" w:hAnsi="Times New Roman" w:cs="Times New Roman"/>
          <w:sz w:val="24"/>
          <w:szCs w:val="24"/>
        </w:rPr>
        <w:t>Motion Sickness beschreibt hierbei ein auftretendes Gefühl von Übelkeit, Benommenheit oder Schwindelgefühle. Diese auftretende Motion Sickness lässt sich durch eine geringe Latenz der VR-Systeme reduzieren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in dem der Unterschied zwischen den simulierten und den empfundenen Bewegungen so gering wie möglich gehalten wird.</w:t>
      </w:r>
    </w:p>
    <w:p w14:paraId="4BC97307" w14:textId="77777777" w:rsidR="00887341" w:rsidRPr="00A16BF7" w:rsidRDefault="1C140F3E" w:rsidP="009A696E">
      <w:pPr>
        <w:pStyle w:val="berschrift4"/>
        <w:rPr>
          <w:rFonts w:ascii="Times New Roman" w:hAnsi="Times New Roman" w:cs="Times New Roman"/>
          <w:sz w:val="26"/>
          <w:szCs w:val="26"/>
        </w:rPr>
      </w:pPr>
      <w:r w:rsidRPr="00A16BF7">
        <w:rPr>
          <w:rFonts w:ascii="Times New Roman" w:hAnsi="Times New Roman" w:cs="Times New Roman"/>
          <w:sz w:val="26"/>
          <w:szCs w:val="26"/>
        </w:rPr>
        <w:t>Durch welche Faktoren wird die Latenzzeit beeinflusst?</w:t>
      </w:r>
    </w:p>
    <w:p w14:paraId="032AF260" w14:textId="77777777" w:rsidR="009A696E" w:rsidRPr="009A696E" w:rsidRDefault="009A696E" w:rsidP="009A696E"/>
    <w:p w14:paraId="10B7AEC2" w14:textId="691F3992" w:rsidR="000D679F" w:rsidRPr="00F670CF" w:rsidRDefault="00140072"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Latenzen treten an mehreren Stellen im VR-System auf.</w:t>
      </w:r>
      <w:r w:rsidR="00B64FE4" w:rsidRPr="00F670CF">
        <w:rPr>
          <w:rFonts w:ascii="Times New Roman" w:hAnsi="Times New Roman" w:cs="Times New Roman"/>
          <w:sz w:val="24"/>
          <w:szCs w:val="24"/>
        </w:rPr>
        <w:t xml:space="preserve"> Die Tracking-Latenz tritt zwischen der </w:t>
      </w:r>
      <w:r w:rsidR="00F2219E" w:rsidRPr="00F670CF">
        <w:rPr>
          <w:rFonts w:ascii="Times New Roman" w:hAnsi="Times New Roman" w:cs="Times New Roman"/>
          <w:sz w:val="24"/>
          <w:szCs w:val="24"/>
        </w:rPr>
        <w:t>tatsächlichen Bewegung des Anwenders</w:t>
      </w:r>
      <w:r w:rsidR="00B64FE4" w:rsidRPr="00F670CF">
        <w:rPr>
          <w:rFonts w:ascii="Times New Roman" w:hAnsi="Times New Roman" w:cs="Times New Roman"/>
          <w:sz w:val="24"/>
          <w:szCs w:val="24"/>
        </w:rPr>
        <w:t xml:space="preserve"> und der Bereitstellung der Daten </w:t>
      </w:r>
      <w:r w:rsidR="00894A1D" w:rsidRPr="00F670CF">
        <w:rPr>
          <w:rFonts w:ascii="Times New Roman" w:hAnsi="Times New Roman" w:cs="Times New Roman"/>
          <w:sz w:val="24"/>
          <w:szCs w:val="24"/>
        </w:rPr>
        <w:t>im System</w:t>
      </w:r>
      <w:r w:rsidR="00B64FE4" w:rsidRPr="00F670CF">
        <w:rPr>
          <w:rFonts w:ascii="Times New Roman" w:hAnsi="Times New Roman" w:cs="Times New Roman"/>
          <w:sz w:val="24"/>
          <w:szCs w:val="24"/>
        </w:rPr>
        <w:t xml:space="preserve"> </w:t>
      </w:r>
      <w:r w:rsidR="00EF651E" w:rsidRPr="00F670CF">
        <w:rPr>
          <w:rFonts w:ascii="Times New Roman" w:hAnsi="Times New Roman" w:cs="Times New Roman"/>
          <w:sz w:val="24"/>
          <w:szCs w:val="24"/>
        </w:rPr>
        <w:t xml:space="preserve">zur Simulation der virtuellen Welt </w:t>
      </w:r>
      <w:r w:rsidR="00B64FE4" w:rsidRPr="00F670CF">
        <w:rPr>
          <w:rFonts w:ascii="Times New Roman" w:hAnsi="Times New Roman" w:cs="Times New Roman"/>
          <w:sz w:val="24"/>
          <w:szCs w:val="24"/>
        </w:rPr>
        <w:t xml:space="preserve">auf. </w:t>
      </w:r>
      <w:r w:rsidR="0009005C" w:rsidRPr="00F670CF">
        <w:rPr>
          <w:rFonts w:ascii="Times New Roman" w:hAnsi="Times New Roman" w:cs="Times New Roman"/>
          <w:sz w:val="24"/>
          <w:szCs w:val="24"/>
        </w:rPr>
        <w:t xml:space="preserve">Manche Tracking-Systeme filtern ihre Daten, um </w:t>
      </w:r>
      <w:r w:rsidR="009E07A9" w:rsidRPr="00F670CF">
        <w:rPr>
          <w:rFonts w:ascii="Times New Roman" w:hAnsi="Times New Roman" w:cs="Times New Roman"/>
          <w:sz w:val="24"/>
          <w:szCs w:val="24"/>
        </w:rPr>
        <w:t xml:space="preserve">zum Beispiel </w:t>
      </w:r>
      <w:r w:rsidR="00016563" w:rsidRPr="00F670CF">
        <w:rPr>
          <w:rFonts w:ascii="Times New Roman" w:hAnsi="Times New Roman" w:cs="Times New Roman"/>
          <w:sz w:val="24"/>
          <w:szCs w:val="24"/>
        </w:rPr>
        <w:t>aufgezeichnete Bewegungsdaten</w:t>
      </w:r>
      <w:r w:rsidR="009E07A9" w:rsidRPr="00F670CF">
        <w:rPr>
          <w:rFonts w:ascii="Times New Roman" w:hAnsi="Times New Roman" w:cs="Times New Roman"/>
          <w:sz w:val="24"/>
          <w:szCs w:val="24"/>
        </w:rPr>
        <w:t xml:space="preserve"> zu </w:t>
      </w:r>
      <w:r w:rsidR="00016563" w:rsidRPr="00F670CF">
        <w:rPr>
          <w:rFonts w:ascii="Times New Roman" w:hAnsi="Times New Roman" w:cs="Times New Roman"/>
          <w:sz w:val="24"/>
          <w:szCs w:val="24"/>
        </w:rPr>
        <w:t>bereinigen, was zu höheren Latenzzeiten führen kann.</w:t>
      </w:r>
      <w:r w:rsidR="006402D5" w:rsidRPr="00F670CF">
        <w:rPr>
          <w:rFonts w:ascii="Times New Roman" w:hAnsi="Times New Roman" w:cs="Times New Roman"/>
          <w:sz w:val="24"/>
          <w:szCs w:val="24"/>
        </w:rPr>
        <w:t xml:space="preserve"> Es kann auch sein, dass der zum Tracking verwendete Computer ein anderer ist als der,</w:t>
      </w:r>
      <w:r w:rsidR="00E568DE" w:rsidRPr="00F670CF">
        <w:rPr>
          <w:rFonts w:ascii="Times New Roman" w:hAnsi="Times New Roman" w:cs="Times New Roman"/>
          <w:sz w:val="24"/>
          <w:szCs w:val="24"/>
        </w:rPr>
        <w:t xml:space="preserve"> der die visuelle Darstellung erzeugt. Dann sind gegebenenfalls </w:t>
      </w:r>
      <w:r w:rsidR="00A07C3A" w:rsidRPr="00F670CF">
        <w:rPr>
          <w:rFonts w:ascii="Times New Roman" w:hAnsi="Times New Roman" w:cs="Times New Roman"/>
          <w:sz w:val="24"/>
          <w:szCs w:val="24"/>
        </w:rPr>
        <w:t>die durch die Netzwerkübertragung entstehenden Latenzen</w:t>
      </w:r>
      <w:r w:rsidR="00E568DE" w:rsidRPr="00F670CF">
        <w:rPr>
          <w:rFonts w:ascii="Times New Roman" w:hAnsi="Times New Roman" w:cs="Times New Roman"/>
          <w:sz w:val="24"/>
          <w:szCs w:val="24"/>
        </w:rPr>
        <w:t xml:space="preserve"> mit </w:t>
      </w:r>
      <w:r w:rsidR="00130CF0" w:rsidRPr="00F670CF">
        <w:rPr>
          <w:rFonts w:ascii="Times New Roman" w:hAnsi="Times New Roman" w:cs="Times New Roman"/>
          <w:sz w:val="24"/>
          <w:szCs w:val="24"/>
        </w:rPr>
        <w:t>einzuberechnen</w:t>
      </w:r>
      <w:r w:rsidR="00E568DE" w:rsidRPr="00F670CF">
        <w:rPr>
          <w:rFonts w:ascii="Times New Roman" w:hAnsi="Times New Roman" w:cs="Times New Roman"/>
          <w:sz w:val="24"/>
          <w:szCs w:val="24"/>
        </w:rPr>
        <w:t>.</w:t>
      </w:r>
      <w:r w:rsidR="00721CEC" w:rsidRPr="00F670CF">
        <w:rPr>
          <w:rFonts w:ascii="Times New Roman" w:hAnsi="Times New Roman" w:cs="Times New Roman"/>
          <w:sz w:val="24"/>
          <w:szCs w:val="24"/>
        </w:rPr>
        <w:t xml:space="preserve"> </w:t>
      </w:r>
      <w:r w:rsidR="00721CEC" w:rsidRPr="27E755B7">
        <w:fldChar w:fldCharType="begin"/>
      </w:r>
      <w:r w:rsidR="00721CEC" w:rsidRPr="00F670CF">
        <w:rPr>
          <w:rFonts w:ascii="Times New Roman" w:hAnsi="Times New Roman" w:cs="Times New Roman"/>
          <w:sz w:val="24"/>
          <w:szCs w:val="24"/>
        </w:rPr>
        <w:instrText>ADDIN CITAVI.PLACEHOLDER 9a6c005b-1e38-4fa7-80e1-ac3433183e8f PFBsYWNlaG9sZGVyPg0KICA8QWRkSW5WZXJzaW9uPjUuNi4wLjI8L0FkZEluVmVyc2lvbj4NCiAgPElkPjlhNmMwMDViLTFlMzgtNGZhNy04MGUxLWFjMzQzMzE4M2U4ZjwvSWQ+DQogIDxFbnRyaWVzPg0KICAgIDxFbnRyeT4NCiAgICAgIDxJZD4yOTY5ZmZkOC01MWUyLTRjMWUtOTlmNi04YmZhYTg0ZWQ2M2U8L0lkPg0KICAgICAgPFJlZmVyZW5jZUlkPjNlYzU4ZTBjLWVkYmItNGUwNS1hMTY4LWQ3NGI0ZmM0MTQxZj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mVyYWxkLCAyMDE2KTwvVGV4dD4NCiAgICA8L1RleHRVbml0Pg0KICA8L1RleHRVbml0cz4NCjwvUGxhY2Vob2xkZXI+</w:instrText>
      </w:r>
      <w:r w:rsidR="00721CEC" w:rsidRPr="27E755B7">
        <w:rPr>
          <w:rFonts w:ascii="Times New Roman" w:hAnsi="Times New Roman" w:cs="Times New Roman"/>
          <w:sz w:val="24"/>
          <w:szCs w:val="24"/>
        </w:rPr>
        <w:fldChar w:fldCharType="separate"/>
      </w:r>
      <w:bookmarkStart w:id="113" w:name="_CTVP0019a6c005b1e384fa780e1ac3433183e8f"/>
      <w:r w:rsidR="00721CEC" w:rsidRPr="00F670CF">
        <w:rPr>
          <w:rFonts w:ascii="Times New Roman" w:hAnsi="Times New Roman" w:cs="Times New Roman"/>
          <w:sz w:val="24"/>
          <w:szCs w:val="24"/>
        </w:rPr>
        <w:t xml:space="preserve">(vgl. Jerald, 2016, S. </w:t>
      </w:r>
      <w:r w:rsidR="00DB7B19" w:rsidRPr="00F670CF">
        <w:rPr>
          <w:rFonts w:ascii="Times New Roman" w:hAnsi="Times New Roman" w:cs="Times New Roman"/>
          <w:sz w:val="24"/>
          <w:szCs w:val="24"/>
        </w:rPr>
        <w:t>187</w:t>
      </w:r>
      <w:r w:rsidR="00721CEC" w:rsidRPr="00F670CF">
        <w:rPr>
          <w:rFonts w:ascii="Times New Roman" w:hAnsi="Times New Roman" w:cs="Times New Roman"/>
          <w:sz w:val="24"/>
          <w:szCs w:val="24"/>
        </w:rPr>
        <w:t>)</w:t>
      </w:r>
      <w:bookmarkEnd w:id="113"/>
      <w:r w:rsidR="00721CEC" w:rsidRPr="27E755B7">
        <w:fldChar w:fldCharType="end"/>
      </w:r>
    </w:p>
    <w:p w14:paraId="392D6BAF" w14:textId="73A0E25A" w:rsidR="00D66904" w:rsidRPr="00F670CF" w:rsidRDefault="00AF30D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Der Transport der Daten innerhalb des VR-Systems kann ebenso zu einer sogenannten Transportlatenz führen.</w:t>
      </w:r>
      <w:r w:rsidR="009B6927" w:rsidRPr="00F670CF">
        <w:rPr>
          <w:rFonts w:ascii="Times New Roman" w:hAnsi="Times New Roman" w:cs="Times New Roman"/>
          <w:sz w:val="24"/>
          <w:szCs w:val="24"/>
        </w:rPr>
        <w:t xml:space="preserve"> </w:t>
      </w:r>
      <w:r w:rsidR="0098693C" w:rsidRPr="00F670CF">
        <w:rPr>
          <w:rFonts w:ascii="Times New Roman" w:hAnsi="Times New Roman" w:cs="Times New Roman"/>
          <w:sz w:val="24"/>
          <w:szCs w:val="24"/>
        </w:rPr>
        <w:t xml:space="preserve">Beim Zusammenschließen von mehreren </w:t>
      </w:r>
      <w:r w:rsidR="00CE0430" w:rsidRPr="00F670CF">
        <w:rPr>
          <w:rFonts w:ascii="Times New Roman" w:hAnsi="Times New Roman" w:cs="Times New Roman"/>
          <w:sz w:val="24"/>
          <w:szCs w:val="24"/>
        </w:rPr>
        <w:t>Trackingsystemen, also zum Beispiel bei einem HMD mit Head-Tracking und zusätzlichem Tracking der Hände, müssen die Unterschiede der verschiedenen Latenzzeiten berücksichtigt werden. Bei mehrere</w:t>
      </w:r>
      <w:r w:rsidR="0098693C" w:rsidRPr="00F670CF">
        <w:rPr>
          <w:rFonts w:ascii="Times New Roman" w:hAnsi="Times New Roman" w:cs="Times New Roman"/>
          <w:sz w:val="24"/>
          <w:szCs w:val="24"/>
        </w:rPr>
        <w:t>n</w:t>
      </w:r>
      <w:r w:rsidR="00CE0430" w:rsidRPr="00F670CF">
        <w:rPr>
          <w:rFonts w:ascii="Times New Roman" w:hAnsi="Times New Roman" w:cs="Times New Roman"/>
          <w:sz w:val="24"/>
          <w:szCs w:val="24"/>
        </w:rPr>
        <w:t xml:space="preserve"> Latenzzeiten für unterschiedliches Tracking gibt der Teil des Tracki</w:t>
      </w:r>
      <w:r w:rsidR="009A03EC" w:rsidRPr="00F670CF">
        <w:rPr>
          <w:rFonts w:ascii="Times New Roman" w:hAnsi="Times New Roman" w:cs="Times New Roman"/>
          <w:sz w:val="24"/>
          <w:szCs w:val="24"/>
        </w:rPr>
        <w:t>ngsystems mit der höchsten Latenz</w:t>
      </w:r>
      <w:r w:rsidR="00CE0430" w:rsidRPr="00F670CF">
        <w:rPr>
          <w:rFonts w:ascii="Times New Roman" w:hAnsi="Times New Roman" w:cs="Times New Roman"/>
          <w:sz w:val="24"/>
          <w:szCs w:val="24"/>
        </w:rPr>
        <w:t xml:space="preserve"> die Gesamtlatenz des Trackings vor.</w:t>
      </w:r>
      <w:r w:rsidR="007D35E6" w:rsidRPr="00F670CF">
        <w:rPr>
          <w:rFonts w:ascii="Times New Roman" w:hAnsi="Times New Roman" w:cs="Times New Roman"/>
          <w:sz w:val="24"/>
          <w:szCs w:val="24"/>
        </w:rPr>
        <w:t xml:space="preserve"> </w:t>
      </w:r>
      <w:r w:rsidR="004E20A0" w:rsidRPr="00F670CF">
        <w:rPr>
          <w:rFonts w:ascii="Times New Roman" w:hAnsi="Times New Roman" w:cs="Times New Roman"/>
          <w:sz w:val="24"/>
          <w:szCs w:val="24"/>
        </w:rPr>
        <w:t>Die Simulationslatenz entsteht bei der Berechnung der simulierten Welt und gegebenenfalls auch durch das Warten auf Tracking-Daten, wenn mehrere Systeme zusammengeschlossen sind.</w:t>
      </w:r>
      <w:r w:rsidR="007D35E6" w:rsidRPr="00F670CF">
        <w:rPr>
          <w:rFonts w:ascii="Times New Roman" w:hAnsi="Times New Roman" w:cs="Times New Roman"/>
          <w:sz w:val="24"/>
          <w:szCs w:val="24"/>
        </w:rPr>
        <w:t xml:space="preserve"> </w:t>
      </w:r>
      <w:r w:rsidR="00D66904" w:rsidRPr="27E755B7">
        <w:fldChar w:fldCharType="begin"/>
      </w:r>
      <w:r w:rsidR="00D66904" w:rsidRPr="00F670CF">
        <w:rPr>
          <w:rFonts w:ascii="Times New Roman" w:hAnsi="Times New Roman" w:cs="Times New Roman"/>
          <w:sz w:val="24"/>
          <w:szCs w:val="24"/>
        </w:rPr>
        <w:instrText>ADDIN CITAVI.PLACEHOLDER f1990323-2230-4e03-8b76-58629501ab46 PFBsYWNlaG9sZGVyPg0KICA8QWRkSW5WZXJzaW9uPjUuNi4wLjI8L0FkZEluVmVyc2lvbj4NCiAgPElkPmYxOTkwMzIzLTIyMzAtNGUwMy04Yjc2LTU4NjI5NTAxYWI0NjwvSWQ+DQogIDxFbnRyaWVzPg0KICAgIDxFbnRyeT4NCiAgICAgIDxJZD4wODFjYTRkNS05YmIyLTQ5NzEtYjdlZi1iMzM0Y2RhOGNjYTk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D66904" w:rsidRPr="27E755B7">
        <w:rPr>
          <w:rFonts w:ascii="Times New Roman" w:hAnsi="Times New Roman" w:cs="Times New Roman"/>
          <w:sz w:val="24"/>
          <w:szCs w:val="24"/>
        </w:rPr>
        <w:fldChar w:fldCharType="separate"/>
      </w:r>
      <w:hyperlink w:anchor="_CTVL001d984e1eb0d6143b6841dd3a0b1d9758f" w:tooltip="Dörner, R., Broll, W., Grimm, P. and Jung, B. (Eds.) (2013), Virtual und Augmented Reality (VR/AR): Grundlagen und Methoden der Virtuellen und Augment…" w:history="1">
        <w:r w:rsidR="00D66904" w:rsidRPr="00F670CF">
          <w:rPr>
            <w:rFonts w:ascii="Times New Roman" w:hAnsi="Times New Roman" w:cs="Times New Roman"/>
            <w:sz w:val="24"/>
            <w:szCs w:val="24"/>
          </w:rPr>
          <w:t>(vgl. Dörner</w:t>
        </w:r>
        <w:r w:rsidR="00D66904" w:rsidRPr="00F670CF">
          <w:rPr>
            <w:rFonts w:ascii="Times New Roman" w:hAnsi="Times New Roman" w:cs="Times New Roman"/>
            <w:i/>
            <w:iCs/>
            <w:sz w:val="24"/>
            <w:szCs w:val="24"/>
          </w:rPr>
          <w:t xml:space="preserve"> et al.</w:t>
        </w:r>
        <w:r w:rsidR="00D66904" w:rsidRPr="00F670CF">
          <w:rPr>
            <w:rFonts w:ascii="Times New Roman" w:hAnsi="Times New Roman" w:cs="Times New Roman"/>
            <w:sz w:val="24"/>
            <w:szCs w:val="24"/>
          </w:rPr>
          <w:t>, 2013, S. 195-206)</w:t>
        </w:r>
      </w:hyperlink>
      <w:r w:rsidR="00D66904" w:rsidRPr="27E755B7">
        <w:fldChar w:fldCharType="end"/>
      </w:r>
    </w:p>
    <w:p w14:paraId="1125E65B" w14:textId="0729EAE9" w:rsidR="00E6480B" w:rsidRPr="00F670CF" w:rsidRDefault="004E20A0"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Wenn die Welt im VR-System berechnet wurde, muss sie an das HMD übermittelt werde</w:t>
      </w:r>
      <w:r w:rsidR="008E2B09" w:rsidRPr="00F670CF">
        <w:rPr>
          <w:rFonts w:ascii="Times New Roman" w:hAnsi="Times New Roman" w:cs="Times New Roman"/>
          <w:sz w:val="24"/>
          <w:szCs w:val="24"/>
        </w:rPr>
        <w:t>n, wo dann die graf</w:t>
      </w:r>
      <w:r w:rsidRPr="00F670CF">
        <w:rPr>
          <w:rFonts w:ascii="Times New Roman" w:hAnsi="Times New Roman" w:cs="Times New Roman"/>
          <w:sz w:val="24"/>
          <w:szCs w:val="24"/>
        </w:rPr>
        <w:t>ische Repräsentation wiedergegeben wird.</w:t>
      </w:r>
      <w:r w:rsidR="008A64E6" w:rsidRPr="00F670CF">
        <w:rPr>
          <w:rFonts w:ascii="Times New Roman" w:hAnsi="Times New Roman" w:cs="Times New Roman"/>
          <w:sz w:val="24"/>
          <w:szCs w:val="24"/>
        </w:rPr>
        <w:t xml:space="preserve"> </w:t>
      </w:r>
      <w:r w:rsidR="009A03EC" w:rsidRPr="00F670CF">
        <w:rPr>
          <w:rFonts w:ascii="Times New Roman" w:hAnsi="Times New Roman" w:cs="Times New Roman"/>
          <w:sz w:val="24"/>
          <w:szCs w:val="24"/>
        </w:rPr>
        <w:t>D</w:t>
      </w:r>
      <w:r w:rsidR="008A64E6" w:rsidRPr="00F670CF">
        <w:rPr>
          <w:rFonts w:ascii="Times New Roman" w:hAnsi="Times New Roman" w:cs="Times New Roman"/>
          <w:sz w:val="24"/>
          <w:szCs w:val="24"/>
        </w:rPr>
        <w:t xml:space="preserve">as Rendering des Inhaltes, der wiedergegeben werden soll, führt zu einer so genannten Generierungslatenz. </w:t>
      </w:r>
      <w:r w:rsidR="00E6480B" w:rsidRPr="00F670CF">
        <w:rPr>
          <w:rFonts w:ascii="Times New Roman" w:hAnsi="Times New Roman" w:cs="Times New Roman"/>
          <w:sz w:val="24"/>
          <w:szCs w:val="24"/>
        </w:rPr>
        <w:t>Die Verzögerung des Renderings entsteht dabei zwischen dem Zeitpunkt, an dem die Daten zur Visualisierung</w:t>
      </w:r>
      <w:r w:rsidR="007164CC" w:rsidRPr="00F670CF">
        <w:rPr>
          <w:rFonts w:ascii="Times New Roman" w:hAnsi="Times New Roman" w:cs="Times New Roman"/>
          <w:sz w:val="24"/>
          <w:szCs w:val="24"/>
        </w:rPr>
        <w:t xml:space="preserve"> eines Frames</w:t>
      </w:r>
      <w:r w:rsidR="00E6480B" w:rsidRPr="00F670CF">
        <w:rPr>
          <w:rFonts w:ascii="Times New Roman" w:hAnsi="Times New Roman" w:cs="Times New Roman"/>
          <w:sz w:val="24"/>
          <w:szCs w:val="24"/>
        </w:rPr>
        <w:t xml:space="preserve"> im grafischen System bereitst</w:t>
      </w:r>
      <w:r w:rsidR="007164CC" w:rsidRPr="00F670CF">
        <w:rPr>
          <w:rFonts w:ascii="Times New Roman" w:hAnsi="Times New Roman" w:cs="Times New Roman"/>
          <w:sz w:val="24"/>
          <w:szCs w:val="24"/>
        </w:rPr>
        <w:t>ehen bis zu dem Punkt, an dem der Frame auf der visuellen Ausgabe dargestellt wurde.</w:t>
      </w:r>
      <w:r w:rsidR="00101FD0" w:rsidRPr="00F670CF">
        <w:rPr>
          <w:rFonts w:ascii="Times New Roman" w:hAnsi="Times New Roman" w:cs="Times New Roman"/>
          <w:sz w:val="24"/>
          <w:szCs w:val="24"/>
        </w:rPr>
        <w:t xml:space="preserve"> Dies</w:t>
      </w:r>
      <w:r w:rsidR="003E2404" w:rsidRPr="00F670CF">
        <w:rPr>
          <w:rFonts w:ascii="Times New Roman" w:hAnsi="Times New Roman" w:cs="Times New Roman"/>
          <w:sz w:val="24"/>
          <w:szCs w:val="24"/>
        </w:rPr>
        <w:t xml:space="preserve">e Latenzzeit ist abhängig von dem visuellen Inhalt </w:t>
      </w:r>
      <w:r w:rsidR="00EA762C" w:rsidRPr="00F670CF">
        <w:rPr>
          <w:rFonts w:ascii="Times New Roman" w:hAnsi="Times New Roman" w:cs="Times New Roman"/>
          <w:sz w:val="24"/>
          <w:szCs w:val="24"/>
        </w:rPr>
        <w:t xml:space="preserve">und der Qualität, in der dieser </w:t>
      </w:r>
      <w:r w:rsidR="003E2404" w:rsidRPr="00F670CF">
        <w:rPr>
          <w:rFonts w:ascii="Times New Roman" w:hAnsi="Times New Roman" w:cs="Times New Roman"/>
          <w:sz w:val="24"/>
          <w:szCs w:val="24"/>
        </w:rPr>
        <w:t>im Frame dargestellt werden so</w:t>
      </w:r>
      <w:r w:rsidR="00922CA3" w:rsidRPr="00F670CF">
        <w:rPr>
          <w:rFonts w:ascii="Times New Roman" w:hAnsi="Times New Roman" w:cs="Times New Roman"/>
          <w:sz w:val="24"/>
          <w:szCs w:val="24"/>
        </w:rPr>
        <w:t>l</w:t>
      </w:r>
      <w:r w:rsidR="003E2404" w:rsidRPr="00F670CF">
        <w:rPr>
          <w:rFonts w:ascii="Times New Roman" w:hAnsi="Times New Roman" w:cs="Times New Roman"/>
          <w:sz w:val="24"/>
          <w:szCs w:val="24"/>
        </w:rPr>
        <w:t>l</w:t>
      </w:r>
      <w:r w:rsidR="005B533D" w:rsidRPr="00F670CF">
        <w:rPr>
          <w:rFonts w:ascii="Times New Roman" w:hAnsi="Times New Roman" w:cs="Times New Roman"/>
          <w:sz w:val="24"/>
          <w:szCs w:val="24"/>
        </w:rPr>
        <w:t xml:space="preserve"> und der Software und Hardware, die zur Berechnung zu Verfügung steht.</w:t>
      </w:r>
      <w:r w:rsidR="00600E90" w:rsidRPr="00F670CF">
        <w:rPr>
          <w:rFonts w:ascii="Times New Roman" w:hAnsi="Times New Roman" w:cs="Times New Roman"/>
          <w:sz w:val="24"/>
          <w:szCs w:val="24"/>
        </w:rPr>
        <w:t xml:space="preserve"> </w:t>
      </w:r>
      <w:r w:rsidR="00600E90" w:rsidRPr="27E755B7">
        <w:fldChar w:fldCharType="begin"/>
      </w:r>
      <w:r w:rsidR="00DB5A58" w:rsidRPr="00F670CF">
        <w:rPr>
          <w:rFonts w:ascii="Times New Roman" w:hAnsi="Times New Roman" w:cs="Times New Roman"/>
          <w:sz w:val="24"/>
          <w:szCs w:val="24"/>
        </w:rPr>
        <w:instrText>ADDIN CITAVI.PLACEHOLDER ef09bd4b-f2ac-4e88-ac48-2a5a4f87b938 PFBsYWNlaG9sZGVyPg0KICA8QWRkSW5WZXJzaW9uPjUuNi4wLjI8L0FkZEluVmVyc2lvbj4NCiAgPElkPmVmMDliZDRiLWYyYWMtNGU4OC1hYzQ4LTJhNWE0Zjg3YjkzODwvSWQ+DQogIDxFbnRyaWVzPg0KICAgIDxFbnRyeT4NCiAgICAgIDxJZD4yOTY5ZmZkOC01MWUyLTRjMWUtOTlmNi04YmZhYTg0ZWQ2M2U8L0lkPg0KICAgICAgPFJlZmVyZW5jZUlkPjNlYzU4ZTBjLWVkYmItNGUwNS1hMTY4LWQ3NGI0ZmM0MTQxZj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mVyYWxkLCAyMDE2KTwvVGV4dD4NCiAgICA8L1RleHRVbml0Pg0KICA8L1RleHRVbml0cz4NCjwvUGxhY2Vob2xkZXI+</w:instrText>
      </w:r>
      <w:r w:rsidR="00600E90" w:rsidRPr="27E755B7">
        <w:rPr>
          <w:rFonts w:ascii="Times New Roman" w:hAnsi="Times New Roman" w:cs="Times New Roman"/>
          <w:sz w:val="24"/>
          <w:szCs w:val="24"/>
        </w:rPr>
        <w:fldChar w:fldCharType="separate"/>
      </w:r>
      <w:r w:rsidR="00600E90" w:rsidRPr="00F670CF">
        <w:rPr>
          <w:rFonts w:ascii="Times New Roman" w:hAnsi="Times New Roman" w:cs="Times New Roman"/>
          <w:sz w:val="24"/>
          <w:szCs w:val="24"/>
        </w:rPr>
        <w:t>(vgl. Jerald, 2016, S. 187-194)</w:t>
      </w:r>
      <w:r w:rsidR="00600E90" w:rsidRPr="27E755B7">
        <w:fldChar w:fldCharType="end"/>
      </w:r>
    </w:p>
    <w:p w14:paraId="2F0EFDF6" w14:textId="6BB4A897" w:rsidR="00DD1ED7"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Nach der Generierung werden die Daten an das Ausgabegerät weitergegeben und dargestellt</w:t>
      </w:r>
      <w:r w:rsidR="449C392F" w:rsidRPr="00F670CF">
        <w:rPr>
          <w:rFonts w:ascii="Times New Roman" w:hAnsi="Times New Roman" w:cs="Times New Roman"/>
          <w:sz w:val="24"/>
          <w:szCs w:val="24"/>
        </w:rPr>
        <w:t>. Bei</w:t>
      </w:r>
      <w:r w:rsidRPr="00F670CF">
        <w:rPr>
          <w:rFonts w:ascii="Times New Roman" w:hAnsi="Times New Roman" w:cs="Times New Roman"/>
          <w:sz w:val="24"/>
          <w:szCs w:val="24"/>
        </w:rPr>
        <w:t xml:space="preserve"> der dabei auftretenden Verzögerung handelt es sich um die Darstellungslatenz. Eine Form der Auswirkung dieser Latenz ist der Einbruch der Bildwiederholfrequenz, im englischen </w:t>
      </w:r>
      <w:r w:rsidRPr="00F670CF">
        <w:rPr>
          <w:rFonts w:ascii="Times New Roman" w:hAnsi="Times New Roman" w:cs="Times New Roman"/>
          <w:i/>
          <w:sz w:val="24"/>
          <w:szCs w:val="24"/>
        </w:rPr>
        <w:t>frames per second</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kurz </w:t>
      </w:r>
      <w:r w:rsidR="008320BC" w:rsidRPr="00F670CF">
        <w:rPr>
          <w:rFonts w:ascii="Times New Roman" w:hAnsi="Times New Roman" w:cs="Times New Roman"/>
          <w:i/>
          <w:sz w:val="24"/>
          <w:szCs w:val="24"/>
        </w:rPr>
        <w:t>fps</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was zu einer gestörten visuellen Darstellung führt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w:t>
      </w:r>
      <w:r w:rsidR="449C392F" w:rsidRPr="00F670CF">
        <w:rPr>
          <w:rFonts w:ascii="Times New Roman" w:hAnsi="Times New Roman" w:cs="Times New Roman"/>
          <w:sz w:val="24"/>
          <w:szCs w:val="24"/>
        </w:rPr>
        <w:t xml:space="preserve">die </w:t>
      </w:r>
      <w:r w:rsidRPr="00F670CF">
        <w:rPr>
          <w:rFonts w:ascii="Times New Roman" w:hAnsi="Times New Roman" w:cs="Times New Roman"/>
          <w:sz w:val="24"/>
          <w:szCs w:val="24"/>
        </w:rPr>
        <w:t xml:space="preserve">Immersion verringert. </w:t>
      </w:r>
    </w:p>
    <w:p w14:paraId="0794F7D2" w14:textId="1F668D3A" w:rsidR="00887341" w:rsidRPr="00F670CF" w:rsidRDefault="009A03EC"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g</w:t>
      </w:r>
      <w:r w:rsidR="00247075" w:rsidRPr="00F670CF">
        <w:rPr>
          <w:rFonts w:ascii="Times New Roman" w:hAnsi="Times New Roman" w:cs="Times New Roman"/>
          <w:sz w:val="24"/>
          <w:szCs w:val="24"/>
        </w:rPr>
        <w:t xml:space="preserve">esamte Latenz eines Systems setzt sich also aus der </w:t>
      </w:r>
      <w:r w:rsidRPr="00F670CF">
        <w:rPr>
          <w:rFonts w:ascii="Times New Roman" w:hAnsi="Times New Roman" w:cs="Times New Roman"/>
          <w:sz w:val="24"/>
          <w:szCs w:val="24"/>
        </w:rPr>
        <w:t>Summe</w:t>
      </w:r>
      <w:r w:rsidR="00247075" w:rsidRPr="00F670CF">
        <w:rPr>
          <w:rFonts w:ascii="Times New Roman" w:hAnsi="Times New Roman" w:cs="Times New Roman"/>
          <w:sz w:val="24"/>
          <w:szCs w:val="24"/>
        </w:rPr>
        <w:t xml:space="preserve"> aller einzelnen auftretenden Latenzen im VR-System zusammen.</w:t>
      </w:r>
      <w:r w:rsidRPr="00F670CF">
        <w:rPr>
          <w:rFonts w:ascii="Times New Roman" w:hAnsi="Times New Roman" w:cs="Times New Roman"/>
          <w:sz w:val="24"/>
          <w:szCs w:val="24"/>
        </w:rPr>
        <w:t xml:space="preserve"> Da die Latenzen nicht immer k</w:t>
      </w:r>
      <w:r w:rsidR="001F512B" w:rsidRPr="00F670CF">
        <w:rPr>
          <w:rFonts w:ascii="Times New Roman" w:hAnsi="Times New Roman" w:cs="Times New Roman"/>
          <w:sz w:val="24"/>
          <w:szCs w:val="24"/>
        </w:rPr>
        <w:t>onstant sind und es durch die Kommunikation der verschiedenen Systeme zu hohen Schwankungen kommen kann, wird versucht, neben einer möglichst geringen Gesamtlatenz auch möglichst geringe Schwankungen sicherzustellen, da diese vom Anwender störender empfunden werden können als eine höhere, aber gleichbleibende Gesamtlatenz.</w:t>
      </w:r>
      <w:r w:rsidR="00DB5A58" w:rsidRPr="00F670CF">
        <w:rPr>
          <w:rFonts w:ascii="Times New Roman" w:hAnsi="Times New Roman" w:cs="Times New Roman"/>
          <w:sz w:val="24"/>
          <w:szCs w:val="24"/>
        </w:rPr>
        <w:t xml:space="preserve"> </w:t>
      </w:r>
      <w:r w:rsidR="00DB5A58" w:rsidRPr="27E755B7">
        <w:fldChar w:fldCharType="begin"/>
      </w:r>
      <w:r w:rsidR="00067DE2" w:rsidRPr="00F670CF">
        <w:rPr>
          <w:rFonts w:ascii="Times New Roman" w:hAnsi="Times New Roman" w:cs="Times New Roman"/>
          <w:sz w:val="24"/>
          <w:szCs w:val="24"/>
        </w:rPr>
        <w:instrText>ADDIN CITAVI.PLACEHOLDER e9b5cf61-5d3d-4b61-a4a3-2e72dfb55b69 PFBsYWNlaG9sZGVyPg0KICA8QWRkSW5WZXJzaW9uPjUuNi4wLjI8L0FkZEluVmVyc2lvbj4NCiAgPElkPmU5YjVjZjYxLTVkM2QtNGI2MS1hNGEzLTJlNzJkZmI1NWI2OTwvSWQ+DQogIDxFbnRyaWVzPg0KICAgIDxFbnRyeT4NCiAgICAgIDxJZD4wODFjYTRkNS05YmIyLTQ5NzEtYjdlZi1iMzM0Y2RhOGNjYTk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DB5A58" w:rsidRPr="27E755B7">
        <w:rPr>
          <w:rFonts w:ascii="Times New Roman" w:hAnsi="Times New Roman" w:cs="Times New Roman"/>
          <w:sz w:val="24"/>
          <w:szCs w:val="24"/>
        </w:rPr>
        <w:fldChar w:fldCharType="separate"/>
      </w:r>
      <w:bookmarkStart w:id="114" w:name="_CTVP001f199032322304e038b7658629501ab46"/>
      <w:r w:rsidR="00DB5A58" w:rsidRPr="00F670CF">
        <w:rPr>
          <w:rFonts w:ascii="Times New Roman" w:hAnsi="Times New Roman" w:cs="Times New Roman"/>
          <w:sz w:val="24"/>
          <w:szCs w:val="24"/>
        </w:rPr>
        <w:fldChar w:fldCharType="begin"/>
      </w:r>
      <w:r w:rsidR="00DB5A58" w:rsidRPr="00F670CF">
        <w:rPr>
          <w:rFonts w:ascii="Times New Roman" w:hAnsi="Times New Roman" w:cs="Times New Roman"/>
          <w:sz w:val="24"/>
          <w:szCs w:val="24"/>
        </w:rPr>
        <w:instrText>HYPERLINK "#_CTVL001d984e1eb0d6143b6841dd3a0b1d9758f" \o "Dörner, R., Broll, W., Grimm, P. and Jung, B. (Eds.) (2013), Virtual und Augmented Reality (VR/AR): Grundlagen und Methoden der Virtuellen und Augment…"</w:instrText>
      </w:r>
      <w:r w:rsidR="00DB5A58" w:rsidRPr="00F670CF">
        <w:rPr>
          <w:rFonts w:ascii="Times New Roman" w:hAnsi="Times New Roman" w:cs="Times New Roman"/>
          <w:sz w:val="24"/>
          <w:szCs w:val="24"/>
        </w:rPr>
        <w:fldChar w:fldCharType="separate"/>
      </w:r>
      <w:r w:rsidR="00DB5A58" w:rsidRPr="00F670CF">
        <w:rPr>
          <w:rFonts w:ascii="Times New Roman" w:hAnsi="Times New Roman" w:cs="Times New Roman"/>
          <w:sz w:val="24"/>
          <w:szCs w:val="24"/>
        </w:rPr>
        <w:t>(vgl. Dörner</w:t>
      </w:r>
      <w:r w:rsidR="00DB5A58" w:rsidRPr="00F670CF">
        <w:rPr>
          <w:rFonts w:ascii="Times New Roman" w:hAnsi="Times New Roman" w:cs="Times New Roman"/>
          <w:sz w:val="24"/>
          <w:szCs w:val="24"/>
        </w:rPr>
        <w:fldChar w:fldCharType="end"/>
      </w:r>
      <w:bookmarkEnd w:id="114"/>
      <w:r w:rsidR="008E7052">
        <w:rPr>
          <w:rFonts w:ascii="Times New Roman" w:hAnsi="Times New Roman" w:cs="Times New Roman"/>
          <w:sz w:val="24"/>
          <w:szCs w:val="24"/>
        </w:rPr>
        <w:t xml:space="preserve"> </w:t>
      </w:r>
      <w:r w:rsidR="008E7052">
        <w:rPr>
          <w:rFonts w:ascii="Times New Roman" w:hAnsi="Times New Roman" w:cs="Times New Roman"/>
          <w:i/>
          <w:sz w:val="24"/>
          <w:szCs w:val="24"/>
        </w:rPr>
        <w:t>et al., 2013, S. 195-206)</w:t>
      </w:r>
      <w:r w:rsidR="00DB5A58" w:rsidRPr="27E755B7">
        <w:fldChar w:fldCharType="end"/>
      </w:r>
    </w:p>
    <w:p w14:paraId="78F3E4BD" w14:textId="77777777" w:rsidR="00892D06" w:rsidRPr="00F670CF" w:rsidRDefault="00892D06" w:rsidP="000A237F">
      <w:pPr>
        <w:spacing w:line="360" w:lineRule="auto"/>
        <w:jc w:val="both"/>
        <w:rPr>
          <w:rFonts w:ascii="Times New Roman" w:eastAsiaTheme="majorEastAsia" w:hAnsi="Times New Roman" w:cs="Times New Roman"/>
          <w:color w:val="365F91" w:themeColor="accent1" w:themeShade="BF"/>
          <w:sz w:val="24"/>
          <w:szCs w:val="24"/>
        </w:rPr>
      </w:pPr>
      <w:r w:rsidRPr="00F670CF">
        <w:rPr>
          <w:rFonts w:ascii="Times New Roman" w:hAnsi="Times New Roman" w:cs="Times New Roman"/>
          <w:sz w:val="24"/>
          <w:szCs w:val="24"/>
        </w:rPr>
        <w:br w:type="page"/>
      </w:r>
    </w:p>
    <w:p w14:paraId="3F9B225E" w14:textId="77777777" w:rsidR="00A015FC" w:rsidRPr="00A16BF7" w:rsidRDefault="00AA6336" w:rsidP="000A237F">
      <w:pPr>
        <w:pStyle w:val="berschrift2"/>
        <w:spacing w:line="360" w:lineRule="auto"/>
        <w:jc w:val="both"/>
        <w:rPr>
          <w:rFonts w:cs="Times New Roman"/>
          <w:sz w:val="28"/>
          <w:szCs w:val="24"/>
        </w:rPr>
      </w:pPr>
      <w:bookmarkStart w:id="115" w:name="_Vuforia"/>
      <w:bookmarkStart w:id="116" w:name="_Toc493682126"/>
      <w:bookmarkStart w:id="117" w:name="_Toc493693694"/>
      <w:bookmarkStart w:id="118" w:name="_Toc493699926"/>
      <w:bookmarkStart w:id="119" w:name="_Toc493696952"/>
      <w:bookmarkStart w:id="120" w:name="_Toc493701868"/>
      <w:bookmarkStart w:id="121" w:name="_Toc494055319"/>
      <w:bookmarkEnd w:id="115"/>
      <w:r w:rsidRPr="00A16BF7">
        <w:rPr>
          <w:rFonts w:cs="Times New Roman"/>
          <w:i/>
          <w:sz w:val="28"/>
          <w:szCs w:val="24"/>
        </w:rPr>
        <w:lastRenderedPageBreak/>
        <w:t>Vuforia</w:t>
      </w:r>
      <w:bookmarkEnd w:id="121"/>
      <w:r w:rsidR="1C140F3E" w:rsidRPr="00A16BF7">
        <w:rPr>
          <w:rFonts w:cs="Times New Roman"/>
          <w:sz w:val="28"/>
          <w:szCs w:val="24"/>
        </w:rPr>
        <w:t xml:space="preserve"> </w:t>
      </w:r>
      <w:bookmarkEnd w:id="116"/>
      <w:bookmarkEnd w:id="117"/>
      <w:bookmarkEnd w:id="118"/>
      <w:bookmarkEnd w:id="119"/>
      <w:bookmarkEnd w:id="120"/>
    </w:p>
    <w:p w14:paraId="3D8245CB" w14:textId="77777777" w:rsidR="003F3FDD" w:rsidRPr="00F670CF" w:rsidRDefault="003F3FDD" w:rsidP="000A237F">
      <w:pPr>
        <w:jc w:val="both"/>
        <w:rPr>
          <w:rFonts w:ascii="Times New Roman" w:hAnsi="Times New Roman" w:cs="Times New Roman"/>
          <w:sz w:val="24"/>
          <w:szCs w:val="24"/>
        </w:rPr>
      </w:pPr>
    </w:p>
    <w:p w14:paraId="49BC47D3" w14:textId="72D623C5" w:rsidR="00A015FC"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Für den Versuch</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reale Objekte in die virtuelle Welt zu übertragen um damit das Berühren und Bewegen des virtuellen Objektes mit dem haptischen Gefühl des realen Objektes zu verbinden</w:t>
      </w:r>
      <w:r w:rsidR="449C392F" w:rsidRPr="00F670CF">
        <w:rPr>
          <w:rFonts w:ascii="Times New Roman" w:hAnsi="Times New Roman" w:cs="Times New Roman"/>
          <w:sz w:val="24"/>
          <w:szCs w:val="24"/>
        </w:rPr>
        <w:t>, wurden mehrere</w:t>
      </w:r>
      <w:r w:rsidRPr="00F670CF">
        <w:rPr>
          <w:rFonts w:ascii="Times New Roman" w:hAnsi="Times New Roman" w:cs="Times New Roman"/>
          <w:sz w:val="24"/>
          <w:szCs w:val="24"/>
        </w:rPr>
        <w:t xml:space="preserve"> Möglichkeiten </w:t>
      </w:r>
      <w:r w:rsidR="449C392F" w:rsidRPr="00F670CF">
        <w:rPr>
          <w:rFonts w:ascii="Times New Roman" w:hAnsi="Times New Roman" w:cs="Times New Roman"/>
          <w:sz w:val="24"/>
          <w:szCs w:val="24"/>
        </w:rPr>
        <w:t>in Betracht gezogen,</w:t>
      </w:r>
      <w:r w:rsidRPr="00F670CF">
        <w:rPr>
          <w:rFonts w:ascii="Times New Roman" w:hAnsi="Times New Roman" w:cs="Times New Roman"/>
          <w:sz w:val="24"/>
          <w:szCs w:val="24"/>
        </w:rPr>
        <w:t xml:space="preserve"> wie reale Objekte in die virtuelle Welt übertragen werden können. </w:t>
      </w:r>
    </w:p>
    <w:p w14:paraId="571C43A4" w14:textId="36C4BC49" w:rsidR="009F5061"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Software von </w:t>
      </w:r>
      <w:r w:rsidR="00AA6336" w:rsidRPr="00F670CF">
        <w:rPr>
          <w:rFonts w:ascii="Times New Roman" w:hAnsi="Times New Roman" w:cs="Times New Roman"/>
          <w:i/>
          <w:sz w:val="24"/>
          <w:szCs w:val="24"/>
        </w:rPr>
        <w:t>Vuforia</w:t>
      </w:r>
      <w:r w:rsidR="00136907">
        <w:rPr>
          <w:rFonts w:ascii="Times New Roman" w:hAnsi="Times New Roman" w:cs="Times New Roman"/>
          <w:sz w:val="24"/>
          <w:szCs w:val="24"/>
        </w:rPr>
        <w:t xml:space="preserve"> bietet ein Markert</w:t>
      </w:r>
      <w:r w:rsidRPr="00F670CF">
        <w:rPr>
          <w:rFonts w:ascii="Times New Roman" w:hAnsi="Times New Roman" w:cs="Times New Roman"/>
          <w:sz w:val="24"/>
          <w:szCs w:val="24"/>
        </w:rPr>
        <w:t>racking, dass für Augmented-Reality-Anwendungen auf dem Smartphone ausgelegt ist. Unter Augmented-Reality (AR) wird eine Form</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der durch virtuelle Inhalte erweiterten Realität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verstanden</w:t>
      </w:r>
      <w:r w:rsidR="449C392F" w:rsidRPr="00F670CF">
        <w:rPr>
          <w:rFonts w:ascii="Times New Roman" w:hAnsi="Times New Roman" w:cs="Times New Roman"/>
          <w:sz w:val="24"/>
          <w:szCs w:val="24"/>
        </w:rPr>
        <w:t>. Dabei</w:t>
      </w:r>
      <w:r w:rsidRPr="00F670CF">
        <w:rPr>
          <w:rFonts w:ascii="Times New Roman" w:hAnsi="Times New Roman" w:cs="Times New Roman"/>
          <w:sz w:val="24"/>
          <w:szCs w:val="24"/>
        </w:rPr>
        <w:t xml:space="preserve"> wird die reale Welt mit virtuellen Objekten überlagert. Diese Überlagerung folgt der dynamischen Bewegung des Blickfeldes des Betrachters. Für die Darstellung einer Augmented-Reality</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wird üblicherweise die reale Umgebung durch eine Kamera aufgenommen, die dynamischen Veränderungen der Blickrichtung, somit in der Regel auch die Position und Lage der verwendeten Kamera getrackt und anschließend werden die virtuellen Objekte bezogen auf die getrackten Koordinatensysteme in die reale Umgebung integriert und anschließend grafisch als Überlagerung</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des von der Kamera aufgenommenen Bildes</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dargestellt.</w:t>
      </w:r>
    </w:p>
    <w:p w14:paraId="725BCA2F" w14:textId="60D852A9" w:rsidR="00A015FC" w:rsidRPr="00F670CF" w:rsidRDefault="00AA6336" w:rsidP="000A237F">
      <w:pPr>
        <w:spacing w:line="360" w:lineRule="auto"/>
        <w:jc w:val="both"/>
        <w:rPr>
          <w:rFonts w:ascii="Times New Roman" w:hAnsi="Times New Roman" w:cs="Times New Roman"/>
          <w:sz w:val="24"/>
          <w:szCs w:val="24"/>
        </w:rPr>
      </w:pPr>
      <w:r w:rsidRPr="00F670CF">
        <w:rPr>
          <w:rFonts w:ascii="Times New Roman" w:hAnsi="Times New Roman" w:cs="Times New Roman"/>
          <w:i/>
          <w:sz w:val="24"/>
          <w:szCs w:val="24"/>
        </w:rPr>
        <w:t>Vuforia</w:t>
      </w:r>
      <w:r w:rsidR="1C140F3E" w:rsidRPr="00F670CF">
        <w:rPr>
          <w:rFonts w:ascii="Times New Roman" w:hAnsi="Times New Roman" w:cs="Times New Roman"/>
          <w:sz w:val="24"/>
          <w:szCs w:val="24"/>
        </w:rPr>
        <w:t xml:space="preserve"> war zu Beginn auf Video See-Through AR-Anwendungen ausgelegt, welche das Scannen eines Markers mit Hilfe des Smartphones ermöglicht, mit anschließender Darstellung eines virtuellen Objektes</w:t>
      </w:r>
      <w:r w:rsidR="449C392F" w:rsidRPr="00F670CF">
        <w:rPr>
          <w:rFonts w:ascii="Times New Roman" w:hAnsi="Times New Roman" w:cs="Times New Roman"/>
          <w:sz w:val="24"/>
          <w:szCs w:val="24"/>
        </w:rPr>
        <w:t>,</w:t>
      </w:r>
      <w:r w:rsidR="1C140F3E" w:rsidRPr="00F670CF">
        <w:rPr>
          <w:rFonts w:ascii="Times New Roman" w:hAnsi="Times New Roman" w:cs="Times New Roman"/>
          <w:sz w:val="24"/>
          <w:szCs w:val="24"/>
        </w:rPr>
        <w:t xml:space="preserve"> welches das von der Kamera aufgenommen Videosignal an der getrackten Position überlagert und auf dem Display des Smartphones angezeigt wird. Mittlerweile arbeitet </w:t>
      </w:r>
      <w:r w:rsidRPr="00F670CF">
        <w:rPr>
          <w:rFonts w:ascii="Times New Roman" w:hAnsi="Times New Roman" w:cs="Times New Roman"/>
          <w:i/>
          <w:sz w:val="24"/>
          <w:szCs w:val="24"/>
        </w:rPr>
        <w:t>Vuforia</w:t>
      </w:r>
      <w:r w:rsidR="1C140F3E" w:rsidRPr="00F670CF">
        <w:rPr>
          <w:rFonts w:ascii="Times New Roman" w:hAnsi="Times New Roman" w:cs="Times New Roman"/>
          <w:sz w:val="24"/>
          <w:szCs w:val="24"/>
        </w:rPr>
        <w:t xml:space="preserve"> auch mit der optischen See-Throuh-Technik</w:t>
      </w:r>
      <w:r w:rsidR="449C392F" w:rsidRPr="00F670CF">
        <w:rPr>
          <w:rFonts w:ascii="Times New Roman" w:hAnsi="Times New Roman" w:cs="Times New Roman"/>
          <w:sz w:val="24"/>
          <w:szCs w:val="24"/>
        </w:rPr>
        <w:t>,</w:t>
      </w:r>
      <w:r w:rsidR="1C140F3E" w:rsidRPr="00F670CF">
        <w:rPr>
          <w:rFonts w:ascii="Times New Roman" w:hAnsi="Times New Roman" w:cs="Times New Roman"/>
          <w:sz w:val="24"/>
          <w:szCs w:val="24"/>
        </w:rPr>
        <w:t xml:space="preserve"> wie sie zum Beispiel </w:t>
      </w:r>
      <w:r w:rsidR="1C140F3E" w:rsidRPr="008B047F">
        <w:rPr>
          <w:rFonts w:ascii="Times New Roman" w:hAnsi="Times New Roman" w:cs="Times New Roman"/>
          <w:i/>
          <w:sz w:val="24"/>
          <w:szCs w:val="24"/>
        </w:rPr>
        <w:t>Microsoft Hololens</w:t>
      </w:r>
      <w:r w:rsidR="1C140F3E" w:rsidRPr="00F670CF">
        <w:rPr>
          <w:rFonts w:ascii="Times New Roman" w:hAnsi="Times New Roman" w:cs="Times New Roman"/>
          <w:sz w:val="24"/>
          <w:szCs w:val="24"/>
        </w:rPr>
        <w:t xml:space="preserve"> entwickelt, ebenso werden aktuelle VR-Systeme von </w:t>
      </w:r>
      <w:r w:rsidRPr="00F670CF">
        <w:rPr>
          <w:rFonts w:ascii="Times New Roman" w:hAnsi="Times New Roman" w:cs="Times New Roman"/>
          <w:i/>
          <w:sz w:val="24"/>
          <w:szCs w:val="24"/>
        </w:rPr>
        <w:t>Vuforia</w:t>
      </w:r>
      <w:r w:rsidR="1C140F3E" w:rsidRPr="00F670CF">
        <w:rPr>
          <w:rFonts w:ascii="Times New Roman" w:hAnsi="Times New Roman" w:cs="Times New Roman"/>
          <w:sz w:val="24"/>
          <w:szCs w:val="24"/>
        </w:rPr>
        <w:t xml:space="preserve"> unterstützt.</w:t>
      </w:r>
    </w:p>
    <w:p w14:paraId="46686496" w14:textId="7435012B" w:rsidR="00664DE3" w:rsidRPr="00F670CF" w:rsidRDefault="009D3E37" w:rsidP="000A23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Bei einem </w:t>
      </w:r>
      <w:r w:rsidR="000D2914">
        <w:rPr>
          <w:rFonts w:ascii="Times New Roman" w:hAnsi="Times New Roman" w:cs="Times New Roman"/>
          <w:sz w:val="24"/>
          <w:szCs w:val="24"/>
        </w:rPr>
        <w:t xml:space="preserve">Marker-Tracking </w:t>
      </w:r>
      <w:r w:rsidR="00AE68C6" w:rsidRPr="00F670CF">
        <w:rPr>
          <w:rFonts w:ascii="Times New Roman" w:hAnsi="Times New Roman" w:cs="Times New Roman"/>
          <w:sz w:val="24"/>
          <w:szCs w:val="24"/>
        </w:rPr>
        <w:t xml:space="preserve">werden in der Regel klar festgelegte Marker verwendet, die durch Schwellwertfilter schnell im Video gefunden werden können. </w:t>
      </w:r>
      <w:r w:rsidR="00CE683B" w:rsidRPr="00F670CF">
        <w:rPr>
          <w:rFonts w:ascii="Times New Roman" w:hAnsi="Times New Roman" w:cs="Times New Roman"/>
          <w:sz w:val="24"/>
          <w:szCs w:val="24"/>
        </w:rPr>
        <w:t>Für das beste Ergebnis werden schwarzweiß Marker benutzt, da diese</w:t>
      </w:r>
      <w:r w:rsidR="002A606D" w:rsidRPr="00F670CF">
        <w:rPr>
          <w:rFonts w:ascii="Times New Roman" w:hAnsi="Times New Roman" w:cs="Times New Roman"/>
          <w:sz w:val="24"/>
          <w:szCs w:val="24"/>
        </w:rPr>
        <w:t xml:space="preserve"> </w:t>
      </w:r>
      <w:r w:rsidR="00472A52" w:rsidRPr="00F670CF">
        <w:rPr>
          <w:rFonts w:ascii="Times New Roman" w:hAnsi="Times New Roman" w:cs="Times New Roman"/>
          <w:sz w:val="24"/>
          <w:szCs w:val="24"/>
        </w:rPr>
        <w:t xml:space="preserve">auch bei einfachen Kameras eingesetzt werden können und </w:t>
      </w:r>
      <w:r w:rsidR="002A606D" w:rsidRPr="00F670CF">
        <w:rPr>
          <w:rFonts w:ascii="Times New Roman" w:hAnsi="Times New Roman" w:cs="Times New Roman"/>
          <w:sz w:val="24"/>
          <w:szCs w:val="24"/>
        </w:rPr>
        <w:t xml:space="preserve">bei schwierigen Lichtverhältnissen am besten erkannt werden. </w:t>
      </w:r>
      <w:r w:rsidR="00472A52" w:rsidRPr="00F670CF">
        <w:rPr>
          <w:rFonts w:ascii="Times New Roman" w:hAnsi="Times New Roman" w:cs="Times New Roman"/>
          <w:sz w:val="24"/>
          <w:szCs w:val="24"/>
        </w:rPr>
        <w:t xml:space="preserve">Mit einem Marker lässt sich lediglich die Position wiedergeben. Für die Berechnung der Position und der Orientierung sind mehrere Marker notwendig, deren </w:t>
      </w:r>
      <w:r w:rsidR="000F52EC" w:rsidRPr="00F670CF">
        <w:rPr>
          <w:rFonts w:ascii="Times New Roman" w:hAnsi="Times New Roman" w:cs="Times New Roman"/>
          <w:sz w:val="24"/>
          <w:szCs w:val="24"/>
        </w:rPr>
        <w:t>Größe</w:t>
      </w:r>
      <w:r w:rsidR="00472A52" w:rsidRPr="00F670CF">
        <w:rPr>
          <w:rFonts w:ascii="Times New Roman" w:hAnsi="Times New Roman" w:cs="Times New Roman"/>
          <w:sz w:val="24"/>
          <w:szCs w:val="24"/>
        </w:rPr>
        <w:t xml:space="preserve"> und Abstände zueinander dem Tracking-System bekannt sein müssen.</w:t>
      </w:r>
      <w:r w:rsidR="00664DE3" w:rsidRPr="00F670CF">
        <w:rPr>
          <w:rFonts w:ascii="Times New Roman" w:hAnsi="Times New Roman" w:cs="Times New Roman"/>
          <w:sz w:val="24"/>
          <w:szCs w:val="24"/>
        </w:rPr>
        <w:t xml:space="preserve"> </w:t>
      </w:r>
      <w:r w:rsidR="00EF0E9A" w:rsidRPr="27E755B7">
        <w:fldChar w:fldCharType="begin"/>
      </w:r>
      <w:r w:rsidR="004676D9" w:rsidRPr="00F670CF">
        <w:rPr>
          <w:rFonts w:ascii="Times New Roman" w:hAnsi="Times New Roman" w:cs="Times New Roman"/>
          <w:sz w:val="24"/>
          <w:szCs w:val="24"/>
        </w:rPr>
        <w:instrText>ADDIN CITAVI.PLACEHOLDER 6da5711e-e3e2-426c-bf2a-fa21a2bcbcfb PFBsYWNlaG9sZGVyPg0KICA8QWRkSW5WZXJzaW9uPjUuNi4wLjI8L0FkZEluVmVyc2lvbj4NCiAgPElkPjZkYTU3MTFlLWUzZTItNDI2Yy1iZjJhLWZhMjFhMmJjYmNmYjwvSWQ+DQogIDxFbnRyaWVzPg0KICAgIDxFbnRyeT4NCiAgICAgIDxJZD4wODFjYTRkNS05YmIyLTQ5NzEtYjdlZi1iMzM0Y2RhOGNjYTk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EF0E9A" w:rsidRPr="27E755B7">
        <w:rPr>
          <w:rFonts w:ascii="Times New Roman" w:hAnsi="Times New Roman" w:cs="Times New Roman"/>
          <w:sz w:val="24"/>
          <w:szCs w:val="24"/>
        </w:rPr>
        <w:fldChar w:fldCharType="separate"/>
      </w:r>
      <w:hyperlink w:anchor="_CTVL001d984e1eb0d6143b6841dd3a0b1d9758f" w:tooltip="Dörner, R., Broll, W., Grimm, P. and Jung, B. (Eds.) (2013), Virtual und Augmented Reality (VR/AR): Grundlagen und Methoden der Virtuellen und Augment…" w:history="1">
        <w:r w:rsidR="00EF0E9A" w:rsidRPr="00F670CF">
          <w:rPr>
            <w:rFonts w:ascii="Times New Roman" w:hAnsi="Times New Roman" w:cs="Times New Roman"/>
            <w:sz w:val="24"/>
            <w:szCs w:val="24"/>
          </w:rPr>
          <w:t>(vgl. Dörner</w:t>
        </w:r>
        <w:r w:rsidR="00EF0E9A" w:rsidRPr="00F670CF">
          <w:rPr>
            <w:rFonts w:ascii="Times New Roman" w:hAnsi="Times New Roman" w:cs="Times New Roman"/>
            <w:i/>
            <w:iCs/>
            <w:sz w:val="24"/>
            <w:szCs w:val="24"/>
          </w:rPr>
          <w:t xml:space="preserve"> et al.</w:t>
        </w:r>
        <w:r w:rsidR="00EF0E9A" w:rsidRPr="00F670CF">
          <w:rPr>
            <w:rFonts w:ascii="Times New Roman" w:hAnsi="Times New Roman" w:cs="Times New Roman"/>
            <w:sz w:val="24"/>
            <w:szCs w:val="24"/>
          </w:rPr>
          <w:t xml:space="preserve">, 2013, S. </w:t>
        </w:r>
        <w:r w:rsidR="008E7052">
          <w:rPr>
            <w:rFonts w:ascii="Times New Roman" w:hAnsi="Times New Roman" w:cs="Times New Roman"/>
            <w:sz w:val="24"/>
            <w:szCs w:val="24"/>
          </w:rPr>
          <w:t>104</w:t>
        </w:r>
        <w:r w:rsidR="00EF0E9A" w:rsidRPr="00F670CF">
          <w:rPr>
            <w:rFonts w:ascii="Times New Roman" w:hAnsi="Times New Roman" w:cs="Times New Roman"/>
            <w:sz w:val="24"/>
            <w:szCs w:val="24"/>
          </w:rPr>
          <w:t>-</w:t>
        </w:r>
        <w:r w:rsidR="008E7052">
          <w:rPr>
            <w:rFonts w:ascii="Times New Roman" w:hAnsi="Times New Roman" w:cs="Times New Roman"/>
            <w:sz w:val="24"/>
            <w:szCs w:val="24"/>
          </w:rPr>
          <w:t>107</w:t>
        </w:r>
        <w:r w:rsidR="00EF0E9A" w:rsidRPr="00F670CF">
          <w:rPr>
            <w:rFonts w:ascii="Times New Roman" w:hAnsi="Times New Roman" w:cs="Times New Roman"/>
            <w:sz w:val="24"/>
            <w:szCs w:val="24"/>
          </w:rPr>
          <w:t>)</w:t>
        </w:r>
      </w:hyperlink>
      <w:r w:rsidR="00EF0E9A" w:rsidRPr="27E755B7">
        <w:fldChar w:fldCharType="end"/>
      </w:r>
    </w:p>
    <w:p w14:paraId="2DE79D8B" w14:textId="77777777" w:rsidR="00340635" w:rsidRPr="00F670CF" w:rsidRDefault="00340635" w:rsidP="000A237F">
      <w:pPr>
        <w:spacing w:line="360" w:lineRule="auto"/>
        <w:jc w:val="both"/>
        <w:rPr>
          <w:rFonts w:ascii="Times New Roman" w:hAnsi="Times New Roman" w:cs="Times New Roman"/>
          <w:sz w:val="24"/>
          <w:szCs w:val="24"/>
        </w:rPr>
      </w:pPr>
    </w:p>
    <w:p w14:paraId="2993A92D" w14:textId="20CB40CA" w:rsidR="00B14055"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Allgemein ist darauf zu achten, dass die Marker in der richtigen Größe gewählt werden, da bei zu großen Markern ein Annähern an das Objekt zur teilweisen Verdeckung des Markers führen kann, wodurch das Tracking unterbrochen werden kann. Wenn der Marker zu klein gewählt wird</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kann es dazu kommen, dass von der Kamera zu wenig Marker-Punkte erkannt werden und so die Mustererkennung nicht mehr gewährleistet ist. Ebenso entscheidend für ein gutes Tracking-Ergebnis ist die Auflösung der verwendeten Kamera, sowie die Lichtverhältnisse und die Winkel</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mit der die Kamera die Marker erfasst. </w:t>
      </w:r>
    </w:p>
    <w:p w14:paraId="0EF60C2D" w14:textId="3CD1236E" w:rsidR="003F3FDD" w:rsidRPr="00F670CF" w:rsidRDefault="00B85248"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Wenn die Marker erstellt sind und die Anwendung gestartet wird, nimmt die Kamera das Videobild auf und sucht im Bild nach zusammenhängenden Liniensegmenten. Danach wird die erkannte Fläche mit den erstellten Markern verglichen und bei einer Übereinstimmung des erkannten Markers mit einem vorher definierten, wird aus der Position des Markers die Position und Lage d</w:t>
      </w:r>
      <w:r w:rsidR="00B572E0" w:rsidRPr="00F670CF">
        <w:rPr>
          <w:rFonts w:ascii="Times New Roman" w:hAnsi="Times New Roman" w:cs="Times New Roman"/>
          <w:sz w:val="24"/>
          <w:szCs w:val="24"/>
        </w:rPr>
        <w:t>er Kamera zum Marker berechnet.</w:t>
      </w:r>
      <w:r w:rsidR="003F3FDD" w:rsidRPr="00F670CF">
        <w:rPr>
          <w:rFonts w:ascii="Times New Roman" w:hAnsi="Times New Roman" w:cs="Times New Roman"/>
          <w:sz w:val="24"/>
          <w:szCs w:val="24"/>
        </w:rPr>
        <w:t xml:space="preserve"> </w:t>
      </w:r>
      <w:r w:rsidR="003F3FDD" w:rsidRPr="27E755B7">
        <w:fldChar w:fldCharType="begin"/>
      </w:r>
      <w:r w:rsidR="00446797" w:rsidRPr="00F670CF">
        <w:rPr>
          <w:rFonts w:ascii="Times New Roman" w:hAnsi="Times New Roman" w:cs="Times New Roman"/>
          <w:sz w:val="24"/>
          <w:szCs w:val="24"/>
        </w:rPr>
        <w:instrText>ADDIN CITAVI.PLACEHOLDER 288c007f-34d8-4c9a-896f-b657fb2e03cd 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O2cm5lcj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gZXQgYWwu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zKTwvVGV4dD4NCiAgICA8L1RleHRVbml0Pg0KICA8L1RleHRVbml0cz4NCjwvUGxhY2Vob2xkZXI+</w:instrText>
      </w:r>
      <w:r w:rsidR="003F3FDD" w:rsidRPr="27E755B7">
        <w:rPr>
          <w:rFonts w:ascii="Times New Roman" w:hAnsi="Times New Roman" w:cs="Times New Roman"/>
          <w:sz w:val="24"/>
          <w:szCs w:val="24"/>
        </w:rPr>
        <w:fldChar w:fldCharType="separate"/>
      </w:r>
      <w:bookmarkStart w:id="122" w:name="_CTVP001288c007f34d84c9a896fb657fb2e03cd"/>
      <w:r w:rsidR="00446797" w:rsidRPr="00F670CF">
        <w:rPr>
          <w:rFonts w:ascii="Times New Roman" w:hAnsi="Times New Roman" w:cs="Times New Roman"/>
          <w:sz w:val="24"/>
          <w:szCs w:val="24"/>
        </w:rPr>
        <w:t>(</w:t>
      </w:r>
      <w:r w:rsidR="008E7052">
        <w:rPr>
          <w:rFonts w:ascii="Times New Roman" w:hAnsi="Times New Roman" w:cs="Times New Roman"/>
          <w:sz w:val="24"/>
          <w:szCs w:val="24"/>
        </w:rPr>
        <w:t xml:space="preserve">vgl. </w:t>
      </w:r>
      <w:r w:rsidR="00446797" w:rsidRPr="00F670CF">
        <w:rPr>
          <w:rFonts w:ascii="Times New Roman" w:hAnsi="Times New Roman" w:cs="Times New Roman"/>
          <w:sz w:val="24"/>
          <w:szCs w:val="24"/>
        </w:rPr>
        <w:t>Dörner</w:t>
      </w:r>
      <w:r w:rsidR="00446797" w:rsidRPr="00F670CF">
        <w:rPr>
          <w:rFonts w:ascii="Times New Roman" w:hAnsi="Times New Roman" w:cs="Times New Roman"/>
          <w:i/>
          <w:iCs/>
          <w:sz w:val="24"/>
          <w:szCs w:val="24"/>
        </w:rPr>
        <w:t xml:space="preserve"> et al.</w:t>
      </w:r>
      <w:r w:rsidR="00446797" w:rsidRPr="00F670CF">
        <w:rPr>
          <w:rFonts w:ascii="Times New Roman" w:hAnsi="Times New Roman" w:cs="Times New Roman"/>
          <w:sz w:val="24"/>
          <w:szCs w:val="24"/>
        </w:rPr>
        <w:t>, 2013</w:t>
      </w:r>
      <w:r w:rsidR="0070674E" w:rsidRPr="00F670CF">
        <w:rPr>
          <w:rFonts w:ascii="Times New Roman" w:hAnsi="Times New Roman" w:cs="Times New Roman"/>
          <w:sz w:val="24"/>
          <w:szCs w:val="24"/>
        </w:rPr>
        <w:t>, S. 256-259</w:t>
      </w:r>
      <w:r w:rsidR="00446797" w:rsidRPr="00F670CF">
        <w:rPr>
          <w:rFonts w:ascii="Times New Roman" w:hAnsi="Times New Roman" w:cs="Times New Roman"/>
          <w:sz w:val="24"/>
          <w:szCs w:val="24"/>
        </w:rPr>
        <w:t>)</w:t>
      </w:r>
      <w:bookmarkEnd w:id="122"/>
      <w:r w:rsidR="003F3FDD" w:rsidRPr="27E755B7">
        <w:fldChar w:fldCharType="end"/>
      </w:r>
      <w:r w:rsidR="449C392F" w:rsidRPr="00F670CF">
        <w:rPr>
          <w:rFonts w:ascii="Times New Roman" w:hAnsi="Times New Roman" w:cs="Times New Roman"/>
          <w:sz w:val="24"/>
          <w:szCs w:val="24"/>
        </w:rPr>
        <w:t xml:space="preserve"> </w:t>
      </w:r>
    </w:p>
    <w:p w14:paraId="1657D011" w14:textId="05721DF8" w:rsidR="00743AC0"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Der Vorteil des von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 xml:space="preserve"> verwendeten Marker</w:t>
      </w:r>
      <w:r w:rsidR="00D6384F">
        <w:rPr>
          <w:rFonts w:ascii="Times New Roman" w:hAnsi="Times New Roman" w:cs="Times New Roman"/>
          <w:sz w:val="24"/>
          <w:szCs w:val="24"/>
        </w:rPr>
        <w:t xml:space="preserve"> </w:t>
      </w:r>
      <w:r w:rsidRPr="00F670CF">
        <w:rPr>
          <w:rFonts w:ascii="Times New Roman" w:hAnsi="Times New Roman" w:cs="Times New Roman"/>
          <w:sz w:val="24"/>
          <w:szCs w:val="24"/>
        </w:rPr>
        <w:t>-</w:t>
      </w:r>
      <w:r w:rsidR="00D6384F">
        <w:rPr>
          <w:rFonts w:ascii="Times New Roman" w:hAnsi="Times New Roman" w:cs="Times New Roman"/>
          <w:sz w:val="24"/>
          <w:szCs w:val="24"/>
        </w:rPr>
        <w:t xml:space="preserve"> </w:t>
      </w:r>
      <w:r w:rsidRPr="00F670CF">
        <w:rPr>
          <w:rFonts w:ascii="Times New Roman" w:hAnsi="Times New Roman" w:cs="Times New Roman"/>
          <w:sz w:val="24"/>
          <w:szCs w:val="24"/>
        </w:rPr>
        <w:t>Systems ist es, dass die Marker selbst online erstellt und anschließend ausgedruckt werden können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um diese in eigenen AR/VR-Anwendungen zu verwenden.</w:t>
      </w:r>
    </w:p>
    <w:p w14:paraId="41D5C9F5" w14:textId="4260FE2D" w:rsidR="00D91A45" w:rsidRDefault="00AA6336" w:rsidP="000A237F">
      <w:pPr>
        <w:spacing w:line="360" w:lineRule="auto"/>
        <w:jc w:val="both"/>
        <w:rPr>
          <w:rFonts w:ascii="Times New Roman" w:hAnsi="Times New Roman" w:cs="Times New Roman"/>
          <w:sz w:val="24"/>
          <w:szCs w:val="24"/>
        </w:rPr>
      </w:pPr>
      <w:r w:rsidRPr="00F670CF">
        <w:rPr>
          <w:rFonts w:ascii="Times New Roman" w:hAnsi="Times New Roman" w:cs="Times New Roman"/>
          <w:i/>
          <w:sz w:val="24"/>
          <w:szCs w:val="24"/>
        </w:rPr>
        <w:t>Vuforia</w:t>
      </w:r>
      <w:r w:rsidR="1C140F3E" w:rsidRPr="00F670CF">
        <w:rPr>
          <w:rFonts w:ascii="Times New Roman" w:hAnsi="Times New Roman" w:cs="Times New Roman"/>
          <w:sz w:val="24"/>
          <w:szCs w:val="24"/>
        </w:rPr>
        <w:t xml:space="preserve"> hat mit </w:t>
      </w:r>
      <w:r w:rsidR="00F431C7" w:rsidRPr="00F431C7">
        <w:rPr>
          <w:rFonts w:ascii="Times New Roman" w:hAnsi="Times New Roman" w:cs="Times New Roman"/>
          <w:i/>
          <w:sz w:val="24"/>
          <w:szCs w:val="24"/>
        </w:rPr>
        <w:t>VuMark</w:t>
      </w:r>
      <w:r w:rsidR="1C140F3E" w:rsidRPr="00F670CF">
        <w:rPr>
          <w:rFonts w:ascii="Times New Roman" w:hAnsi="Times New Roman" w:cs="Times New Roman"/>
          <w:sz w:val="24"/>
          <w:szCs w:val="24"/>
        </w:rPr>
        <w:t xml:space="preserve"> ihr eigenes System für die Erstellung von Markern entwickelt, welches jedem Entwickler ermöglicht</w:t>
      </w:r>
      <w:r w:rsidR="449C392F" w:rsidRPr="00F670CF">
        <w:rPr>
          <w:rFonts w:ascii="Times New Roman" w:hAnsi="Times New Roman" w:cs="Times New Roman"/>
          <w:sz w:val="24"/>
          <w:szCs w:val="24"/>
        </w:rPr>
        <w:t>,</w:t>
      </w:r>
      <w:r w:rsidR="1C140F3E" w:rsidRPr="00F670CF">
        <w:rPr>
          <w:rFonts w:ascii="Times New Roman" w:hAnsi="Times New Roman" w:cs="Times New Roman"/>
          <w:sz w:val="24"/>
          <w:szCs w:val="24"/>
        </w:rPr>
        <w:t xml:space="preserve"> individuelle Marker zu erstellen</w:t>
      </w:r>
      <w:r w:rsidR="449C392F" w:rsidRPr="00F670CF">
        <w:rPr>
          <w:rFonts w:ascii="Times New Roman" w:hAnsi="Times New Roman" w:cs="Times New Roman"/>
          <w:sz w:val="24"/>
          <w:szCs w:val="24"/>
        </w:rPr>
        <w:t>,</w:t>
      </w:r>
      <w:r w:rsidR="1C140F3E" w:rsidRPr="00F670CF">
        <w:rPr>
          <w:rFonts w:ascii="Times New Roman" w:hAnsi="Times New Roman" w:cs="Times New Roman"/>
          <w:sz w:val="24"/>
          <w:szCs w:val="24"/>
        </w:rPr>
        <w:t xml:space="preserve"> die sich unter anderem auch in Firmenlogos oder ähnliches einbinden lassen. Um mit den erstellten Markern ein gutes Trackingergebnis zu erzielen</w:t>
      </w:r>
      <w:r w:rsidR="449C392F" w:rsidRPr="00F670CF">
        <w:rPr>
          <w:rFonts w:ascii="Times New Roman" w:hAnsi="Times New Roman" w:cs="Times New Roman"/>
          <w:sz w:val="24"/>
          <w:szCs w:val="24"/>
        </w:rPr>
        <w:t>,</w:t>
      </w:r>
      <w:r w:rsidR="1C140F3E" w:rsidRPr="00F670CF">
        <w:rPr>
          <w:rFonts w:ascii="Times New Roman" w:hAnsi="Times New Roman" w:cs="Times New Roman"/>
          <w:sz w:val="24"/>
          <w:szCs w:val="24"/>
        </w:rPr>
        <w:t xml:space="preserve"> müssen bei der Erstellung einige Dinge beachtet werden. </w:t>
      </w:r>
      <w:r w:rsidRPr="00F670CF">
        <w:rPr>
          <w:rFonts w:ascii="Times New Roman" w:hAnsi="Times New Roman" w:cs="Times New Roman"/>
          <w:i/>
          <w:sz w:val="24"/>
          <w:szCs w:val="24"/>
        </w:rPr>
        <w:t>Vuforia</w:t>
      </w:r>
      <w:r w:rsidR="1C140F3E" w:rsidRPr="00F670CF">
        <w:rPr>
          <w:rFonts w:ascii="Times New Roman" w:hAnsi="Times New Roman" w:cs="Times New Roman"/>
          <w:sz w:val="24"/>
          <w:szCs w:val="24"/>
        </w:rPr>
        <w:t xml:space="preserve"> </w:t>
      </w:r>
      <w:r w:rsidR="449C392F" w:rsidRPr="00F670CF">
        <w:rPr>
          <w:rFonts w:ascii="Times New Roman" w:hAnsi="Times New Roman" w:cs="Times New Roman"/>
          <w:sz w:val="24"/>
          <w:szCs w:val="24"/>
        </w:rPr>
        <w:t xml:space="preserve">hat </w:t>
      </w:r>
      <w:r w:rsidR="1C140F3E" w:rsidRPr="00F670CF">
        <w:rPr>
          <w:rFonts w:ascii="Times New Roman" w:hAnsi="Times New Roman" w:cs="Times New Roman"/>
          <w:sz w:val="24"/>
          <w:szCs w:val="24"/>
        </w:rPr>
        <w:t xml:space="preserve">für ihre </w:t>
      </w:r>
      <w:r w:rsidR="00F431C7" w:rsidRPr="00F431C7">
        <w:rPr>
          <w:rFonts w:ascii="Times New Roman" w:hAnsi="Times New Roman" w:cs="Times New Roman"/>
          <w:i/>
          <w:sz w:val="24"/>
          <w:szCs w:val="24"/>
        </w:rPr>
        <w:t>VuMarks</w:t>
      </w:r>
      <w:r w:rsidR="1C140F3E" w:rsidRPr="00F670CF">
        <w:rPr>
          <w:rFonts w:ascii="Times New Roman" w:hAnsi="Times New Roman" w:cs="Times New Roman"/>
          <w:sz w:val="24"/>
          <w:szCs w:val="24"/>
        </w:rPr>
        <w:t xml:space="preserve"> einen eigenen Design Guide festgelegt.</w:t>
      </w:r>
    </w:p>
    <w:p w14:paraId="0F9F8203" w14:textId="712A29BA" w:rsidR="00F431C7" w:rsidRDefault="00F431C7">
      <w:pPr>
        <w:rPr>
          <w:rFonts w:ascii="Times New Roman" w:hAnsi="Times New Roman" w:cs="Times New Roman"/>
          <w:sz w:val="24"/>
          <w:szCs w:val="24"/>
        </w:rPr>
      </w:pPr>
      <w:r>
        <w:rPr>
          <w:rFonts w:ascii="Times New Roman" w:hAnsi="Times New Roman" w:cs="Times New Roman"/>
          <w:sz w:val="24"/>
          <w:szCs w:val="24"/>
        </w:rPr>
        <w:br w:type="page"/>
      </w:r>
    </w:p>
    <w:p w14:paraId="418633E3" w14:textId="77777777" w:rsidR="00F431C7"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 xml:space="preserve">So bestehen die nach dem Design Guide erstellten Marker aus </w:t>
      </w:r>
      <w:r w:rsidR="449C392F" w:rsidRPr="00F670CF">
        <w:rPr>
          <w:rFonts w:ascii="Times New Roman" w:hAnsi="Times New Roman" w:cs="Times New Roman"/>
          <w:sz w:val="24"/>
          <w:szCs w:val="24"/>
        </w:rPr>
        <w:t>folgenden fünf</w:t>
      </w:r>
      <w:r w:rsidRPr="00F670CF">
        <w:rPr>
          <w:rFonts w:ascii="Times New Roman" w:hAnsi="Times New Roman" w:cs="Times New Roman"/>
          <w:sz w:val="24"/>
          <w:szCs w:val="24"/>
        </w:rPr>
        <w:t xml:space="preserve"> Elementen: Contour, Border, Clear Space, Code Elements und der Design Area. </w:t>
      </w:r>
    </w:p>
    <w:p w14:paraId="05BF5CDE" w14:textId="77777777" w:rsidR="00A53157" w:rsidRDefault="00C20ADF" w:rsidP="00A53157">
      <w:pPr>
        <w:keepNext/>
        <w:spacing w:line="360" w:lineRule="auto"/>
        <w:jc w:val="center"/>
      </w:pPr>
      <w:r>
        <w:rPr>
          <w:noProof/>
        </w:rPr>
        <w:drawing>
          <wp:inline distT="0" distB="0" distL="0" distR="0" wp14:anchorId="7A3B4012" wp14:editId="32EC21B3">
            <wp:extent cx="3882360" cy="2242267"/>
            <wp:effectExtent l="0" t="0" r="4445" b="5715"/>
            <wp:docPr id="1593042327" name="picture" descr="C:\Users\Gast_\AppData\Local\Microsoft\Windows\INetCache\Content.Word\Design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3882360" cy="2242267"/>
                    </a:xfrm>
                    <a:prstGeom prst="rect">
                      <a:avLst/>
                    </a:prstGeom>
                  </pic:spPr>
                </pic:pic>
              </a:graphicData>
            </a:graphic>
          </wp:inline>
        </w:drawing>
      </w:r>
    </w:p>
    <w:p w14:paraId="5F0F16FE" w14:textId="7DD00821" w:rsidR="00743AC0" w:rsidRPr="00A53157" w:rsidRDefault="00A53157" w:rsidP="00A53157">
      <w:pPr>
        <w:pStyle w:val="Beschriftung"/>
        <w:jc w:val="center"/>
        <w:rPr>
          <w:rFonts w:ascii="Times New Roman" w:hAnsi="Times New Roman" w:cs="Times New Roman"/>
          <w:sz w:val="24"/>
          <w:szCs w:val="24"/>
        </w:rPr>
      </w:pPr>
      <w:bookmarkStart w:id="123" w:name="_Toc494050629"/>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7</w:t>
      </w:r>
      <w:r w:rsidRPr="00A53157">
        <w:rPr>
          <w:rFonts w:ascii="Times New Roman" w:hAnsi="Times New Roman" w:cs="Times New Roman"/>
        </w:rPr>
        <w:fldChar w:fldCharType="end"/>
      </w:r>
      <w:r w:rsidRPr="00A53157">
        <w:rPr>
          <w:rFonts w:ascii="Times New Roman" w:hAnsi="Times New Roman" w:cs="Times New Roman"/>
        </w:rPr>
        <w:t>:https://library.Vuforia.com/articles/Training/VuMark</w:t>
      </w:r>
      <w:bookmarkEnd w:id="123"/>
    </w:p>
    <w:p w14:paraId="3E05F3D1" w14:textId="1E112D16" w:rsidR="002C381C"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w:t>
      </w:r>
      <w:r w:rsidR="00352072">
        <w:rPr>
          <w:rFonts w:ascii="Times New Roman" w:hAnsi="Times New Roman" w:cs="Times New Roman"/>
          <w:sz w:val="24"/>
          <w:szCs w:val="24"/>
        </w:rPr>
        <w:t>„</w:t>
      </w:r>
      <w:r w:rsidRPr="00F670CF">
        <w:rPr>
          <w:rFonts w:ascii="Times New Roman" w:hAnsi="Times New Roman" w:cs="Times New Roman"/>
          <w:sz w:val="24"/>
          <w:szCs w:val="24"/>
        </w:rPr>
        <w:t>Contour</w:t>
      </w:r>
      <w:r w:rsidR="00352072">
        <w:rPr>
          <w:rFonts w:ascii="Times New Roman" w:hAnsi="Times New Roman" w:cs="Times New Roman"/>
          <w:sz w:val="24"/>
          <w:szCs w:val="24"/>
        </w:rPr>
        <w:t>“</w:t>
      </w:r>
      <w:r w:rsidRPr="00F670CF">
        <w:rPr>
          <w:rFonts w:ascii="Times New Roman" w:hAnsi="Times New Roman" w:cs="Times New Roman"/>
          <w:sz w:val="24"/>
          <w:szCs w:val="24"/>
        </w:rPr>
        <w:t xml:space="preserve"> bezeichnet dabei den Bereich</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der als erstes von </w:t>
      </w:r>
      <w:r w:rsidR="00AA6336" w:rsidRPr="00F670CF">
        <w:rPr>
          <w:rFonts w:ascii="Times New Roman" w:hAnsi="Times New Roman" w:cs="Times New Roman"/>
          <w:i/>
          <w:sz w:val="24"/>
          <w:szCs w:val="24"/>
        </w:rPr>
        <w:t>Vuforia</w:t>
      </w:r>
      <w:r w:rsidRPr="00F431C7">
        <w:rPr>
          <w:rFonts w:ascii="Times New Roman" w:hAnsi="Times New Roman" w:cs="Times New Roman"/>
          <w:i/>
          <w:sz w:val="24"/>
          <w:szCs w:val="24"/>
        </w:rPr>
        <w:t>s</w:t>
      </w:r>
      <w:r w:rsidRPr="00F670CF">
        <w:rPr>
          <w:rFonts w:ascii="Times New Roman" w:hAnsi="Times New Roman" w:cs="Times New Roman"/>
          <w:sz w:val="24"/>
          <w:szCs w:val="24"/>
        </w:rPr>
        <w:t xml:space="preserve"> Algorithmus erfasst wird und sollte für eine gute Erkennung aus </w:t>
      </w:r>
      <w:r w:rsidR="449C392F" w:rsidRPr="00F670CF">
        <w:rPr>
          <w:rFonts w:ascii="Times New Roman" w:hAnsi="Times New Roman" w:cs="Times New Roman"/>
          <w:sz w:val="24"/>
          <w:szCs w:val="24"/>
        </w:rPr>
        <w:t>geraden</w:t>
      </w:r>
      <w:r w:rsidRPr="00F670CF">
        <w:rPr>
          <w:rFonts w:ascii="Times New Roman" w:hAnsi="Times New Roman" w:cs="Times New Roman"/>
          <w:sz w:val="24"/>
          <w:szCs w:val="24"/>
        </w:rPr>
        <w:t xml:space="preserve"> Linien bestehen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aus denen sich zwischen </w:t>
      </w:r>
      <w:r w:rsidR="449C392F" w:rsidRPr="00F670CF">
        <w:rPr>
          <w:rFonts w:ascii="Times New Roman" w:hAnsi="Times New Roman" w:cs="Times New Roman"/>
          <w:sz w:val="24"/>
          <w:szCs w:val="24"/>
        </w:rPr>
        <w:t>vier</w:t>
      </w:r>
      <w:r w:rsidRPr="00F670CF">
        <w:rPr>
          <w:rFonts w:ascii="Times New Roman" w:hAnsi="Times New Roman" w:cs="Times New Roman"/>
          <w:sz w:val="24"/>
          <w:szCs w:val="24"/>
        </w:rPr>
        <w:t xml:space="preserve"> und 20 Seiten ergeben und deren Winkel zueinander nicht mehr als 150° betragen. </w:t>
      </w:r>
      <w:r w:rsidR="449C392F" w:rsidRPr="00F670CF">
        <w:rPr>
          <w:rFonts w:ascii="Times New Roman" w:hAnsi="Times New Roman" w:cs="Times New Roman"/>
          <w:sz w:val="24"/>
          <w:szCs w:val="24"/>
        </w:rPr>
        <w:t>Nach</w:t>
      </w:r>
      <w:r w:rsidRPr="00F670CF">
        <w:rPr>
          <w:rFonts w:ascii="Times New Roman" w:hAnsi="Times New Roman" w:cs="Times New Roman"/>
          <w:sz w:val="24"/>
          <w:szCs w:val="24"/>
        </w:rPr>
        <w:t xml:space="preserve"> der Erkennung der </w:t>
      </w:r>
      <w:r w:rsidR="00006F6C">
        <w:rPr>
          <w:rFonts w:ascii="Times New Roman" w:hAnsi="Times New Roman" w:cs="Times New Roman"/>
          <w:sz w:val="24"/>
          <w:szCs w:val="24"/>
        </w:rPr>
        <w:t>„</w:t>
      </w:r>
      <w:r w:rsidRPr="00F670CF">
        <w:rPr>
          <w:rFonts w:ascii="Times New Roman" w:hAnsi="Times New Roman" w:cs="Times New Roman"/>
          <w:sz w:val="24"/>
          <w:szCs w:val="24"/>
        </w:rPr>
        <w:t>Contour</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sucht der Algorithmus nach dem </w:t>
      </w:r>
      <w:r w:rsidR="00006F6C">
        <w:rPr>
          <w:rFonts w:ascii="Times New Roman" w:hAnsi="Times New Roman" w:cs="Times New Roman"/>
          <w:sz w:val="24"/>
          <w:szCs w:val="24"/>
        </w:rPr>
        <w:t>„</w:t>
      </w:r>
      <w:r w:rsidRPr="00F670CF">
        <w:rPr>
          <w:rFonts w:ascii="Times New Roman" w:hAnsi="Times New Roman" w:cs="Times New Roman"/>
          <w:sz w:val="24"/>
          <w:szCs w:val="24"/>
        </w:rPr>
        <w:t>Code</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und liest daraus die </w:t>
      </w:r>
      <w:r w:rsidR="00006F6C">
        <w:rPr>
          <w:rFonts w:ascii="Times New Roman" w:hAnsi="Times New Roman" w:cs="Times New Roman"/>
          <w:sz w:val="24"/>
          <w:szCs w:val="24"/>
        </w:rPr>
        <w:t>„</w:t>
      </w:r>
      <w:r w:rsidRPr="00F670CF">
        <w:rPr>
          <w:rFonts w:ascii="Times New Roman" w:hAnsi="Times New Roman" w:cs="Times New Roman"/>
          <w:sz w:val="24"/>
          <w:szCs w:val="24"/>
        </w:rPr>
        <w:t>ID</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der </w:t>
      </w:r>
      <w:r w:rsidR="00F431C7" w:rsidRPr="00F431C7">
        <w:rPr>
          <w:rFonts w:ascii="Times New Roman" w:hAnsi="Times New Roman" w:cs="Times New Roman"/>
          <w:i/>
          <w:sz w:val="24"/>
          <w:szCs w:val="24"/>
        </w:rPr>
        <w:t>VuMark</w:t>
      </w:r>
      <w:r w:rsidRPr="00F670CF">
        <w:rPr>
          <w:rFonts w:ascii="Times New Roman" w:hAnsi="Times New Roman" w:cs="Times New Roman"/>
          <w:sz w:val="24"/>
          <w:szCs w:val="24"/>
        </w:rPr>
        <w:t xml:space="preserve">. Die </w:t>
      </w:r>
      <w:r w:rsidR="00006F6C">
        <w:rPr>
          <w:rFonts w:ascii="Times New Roman" w:hAnsi="Times New Roman" w:cs="Times New Roman"/>
          <w:sz w:val="24"/>
          <w:szCs w:val="24"/>
        </w:rPr>
        <w:t>„</w:t>
      </w:r>
      <w:r w:rsidRPr="00F670CF">
        <w:rPr>
          <w:rFonts w:ascii="Times New Roman" w:hAnsi="Times New Roman" w:cs="Times New Roman"/>
          <w:sz w:val="24"/>
          <w:szCs w:val="24"/>
        </w:rPr>
        <w:t>Contour</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ist dabei nicht unbedingt im </w:t>
      </w:r>
      <w:r w:rsidR="00006F6C">
        <w:rPr>
          <w:rFonts w:ascii="Times New Roman" w:hAnsi="Times New Roman" w:cs="Times New Roman"/>
          <w:sz w:val="24"/>
          <w:szCs w:val="24"/>
        </w:rPr>
        <w:t>„</w:t>
      </w:r>
      <w:r w:rsidRPr="00F670CF">
        <w:rPr>
          <w:rFonts w:ascii="Times New Roman" w:hAnsi="Times New Roman" w:cs="Times New Roman"/>
          <w:sz w:val="24"/>
          <w:szCs w:val="24"/>
        </w:rPr>
        <w:t>Design</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sichtbar, sondern bezieht sich vielmehr auf den Kontrast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der zwischen </w:t>
      </w:r>
      <w:r w:rsidR="00006F6C">
        <w:rPr>
          <w:rFonts w:ascii="Times New Roman" w:hAnsi="Times New Roman" w:cs="Times New Roman"/>
          <w:sz w:val="24"/>
          <w:szCs w:val="24"/>
        </w:rPr>
        <w:t>„</w:t>
      </w:r>
      <w:r w:rsidRPr="00F670CF">
        <w:rPr>
          <w:rFonts w:ascii="Times New Roman" w:hAnsi="Times New Roman" w:cs="Times New Roman"/>
          <w:sz w:val="24"/>
          <w:szCs w:val="24"/>
        </w:rPr>
        <w:t>Border</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und „Clear Space“ entsteht.</w:t>
      </w:r>
    </w:p>
    <w:p w14:paraId="056768F4" w14:textId="0C4822A6" w:rsidR="002C39C1"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w:t>
      </w:r>
      <w:r w:rsidR="00006F6C">
        <w:rPr>
          <w:rFonts w:ascii="Times New Roman" w:hAnsi="Times New Roman" w:cs="Times New Roman"/>
          <w:sz w:val="24"/>
          <w:szCs w:val="24"/>
        </w:rPr>
        <w:t>„</w:t>
      </w:r>
      <w:r w:rsidRPr="00F670CF">
        <w:rPr>
          <w:rFonts w:ascii="Times New Roman" w:hAnsi="Times New Roman" w:cs="Times New Roman"/>
          <w:sz w:val="24"/>
          <w:szCs w:val="24"/>
        </w:rPr>
        <w:t>Border</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gibt den äußeren Rand und damit die Form des </w:t>
      </w:r>
      <w:r w:rsidR="00F431C7" w:rsidRPr="00F431C7">
        <w:rPr>
          <w:rFonts w:ascii="Times New Roman" w:hAnsi="Times New Roman" w:cs="Times New Roman"/>
          <w:i/>
          <w:sz w:val="24"/>
          <w:szCs w:val="24"/>
        </w:rPr>
        <w:t>VuMark</w:t>
      </w:r>
      <w:r w:rsidRPr="00F670CF">
        <w:rPr>
          <w:rFonts w:ascii="Times New Roman" w:hAnsi="Times New Roman" w:cs="Times New Roman"/>
          <w:sz w:val="24"/>
          <w:szCs w:val="24"/>
        </w:rPr>
        <w:t xml:space="preserve"> an. An diesem äußeren Rand schließt sich der </w:t>
      </w:r>
      <w:r w:rsidR="00006F6C">
        <w:rPr>
          <w:rFonts w:ascii="Times New Roman" w:hAnsi="Times New Roman" w:cs="Times New Roman"/>
          <w:sz w:val="24"/>
          <w:szCs w:val="24"/>
        </w:rPr>
        <w:t>„</w:t>
      </w:r>
      <w:r w:rsidRPr="00F670CF">
        <w:rPr>
          <w:rFonts w:ascii="Times New Roman" w:hAnsi="Times New Roman" w:cs="Times New Roman"/>
          <w:sz w:val="24"/>
          <w:szCs w:val="24"/>
        </w:rPr>
        <w:t>Clear Space</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an, der entweder innerhalb oder außerhalb der </w:t>
      </w:r>
      <w:r w:rsidR="00006F6C">
        <w:rPr>
          <w:rFonts w:ascii="Times New Roman" w:hAnsi="Times New Roman" w:cs="Times New Roman"/>
          <w:sz w:val="24"/>
          <w:szCs w:val="24"/>
        </w:rPr>
        <w:t>„</w:t>
      </w:r>
      <w:r w:rsidRPr="00F670CF">
        <w:rPr>
          <w:rFonts w:ascii="Times New Roman" w:hAnsi="Times New Roman" w:cs="Times New Roman"/>
          <w:sz w:val="24"/>
          <w:szCs w:val="24"/>
        </w:rPr>
        <w:t>Border</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liegt und sicherstellt</w:t>
      </w:r>
      <w:r w:rsidR="449C392F" w:rsidRPr="00F670CF">
        <w:rPr>
          <w:rFonts w:ascii="Times New Roman" w:hAnsi="Times New Roman" w:cs="Times New Roman"/>
          <w:sz w:val="24"/>
          <w:szCs w:val="24"/>
        </w:rPr>
        <w:t>, dass</w:t>
      </w:r>
      <w:r w:rsidRPr="00F670CF">
        <w:rPr>
          <w:rFonts w:ascii="Times New Roman" w:hAnsi="Times New Roman" w:cs="Times New Roman"/>
          <w:sz w:val="24"/>
          <w:szCs w:val="24"/>
        </w:rPr>
        <w:t xml:space="preserve"> genug Kontrast vorhanden ist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damit der Algorithmus die äußeren Umrisse erfassen kann. </w:t>
      </w:r>
    </w:p>
    <w:p w14:paraId="6B320BD0" w14:textId="64D1B9A2" w:rsidR="003F57B6"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Jeder </w:t>
      </w:r>
      <w:r w:rsidR="00F431C7" w:rsidRPr="00F431C7">
        <w:rPr>
          <w:rFonts w:ascii="Times New Roman" w:hAnsi="Times New Roman" w:cs="Times New Roman"/>
          <w:i/>
          <w:sz w:val="24"/>
          <w:szCs w:val="24"/>
        </w:rPr>
        <w:t>VuMark</w:t>
      </w:r>
      <w:r w:rsidRPr="00F670CF">
        <w:rPr>
          <w:rFonts w:ascii="Times New Roman" w:hAnsi="Times New Roman" w:cs="Times New Roman"/>
          <w:sz w:val="24"/>
          <w:szCs w:val="24"/>
        </w:rPr>
        <w:t xml:space="preserve"> enthält einen eigenen </w:t>
      </w:r>
      <w:r w:rsidR="00006F6C">
        <w:rPr>
          <w:rFonts w:ascii="Times New Roman" w:hAnsi="Times New Roman" w:cs="Times New Roman"/>
          <w:sz w:val="24"/>
          <w:szCs w:val="24"/>
        </w:rPr>
        <w:t>„</w:t>
      </w:r>
      <w:r w:rsidRPr="00F670CF">
        <w:rPr>
          <w:rFonts w:ascii="Times New Roman" w:hAnsi="Times New Roman" w:cs="Times New Roman"/>
          <w:sz w:val="24"/>
          <w:szCs w:val="24"/>
        </w:rPr>
        <w:t>Code</w:t>
      </w:r>
      <w:r w:rsidR="00006F6C">
        <w:rPr>
          <w:rFonts w:ascii="Times New Roman" w:hAnsi="Times New Roman" w:cs="Times New Roman"/>
          <w:sz w:val="24"/>
          <w:szCs w:val="24"/>
        </w:rPr>
        <w: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der die visuelle Repräsentation der </w:t>
      </w:r>
      <w:r w:rsidR="00006F6C">
        <w:rPr>
          <w:rFonts w:ascii="Times New Roman" w:hAnsi="Times New Roman" w:cs="Times New Roman"/>
          <w:sz w:val="24"/>
          <w:szCs w:val="24"/>
        </w:rPr>
        <w:t>„</w:t>
      </w:r>
      <w:r w:rsidRPr="00F670CF">
        <w:rPr>
          <w:rFonts w:ascii="Times New Roman" w:hAnsi="Times New Roman" w:cs="Times New Roman"/>
          <w:sz w:val="24"/>
          <w:szCs w:val="24"/>
        </w:rPr>
        <w:t>ID</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der jeweiligen Marke darstellt. Dieser </w:t>
      </w:r>
      <w:r w:rsidR="00006F6C">
        <w:rPr>
          <w:rFonts w:ascii="Times New Roman" w:hAnsi="Times New Roman" w:cs="Times New Roman"/>
          <w:sz w:val="24"/>
          <w:szCs w:val="24"/>
        </w:rPr>
        <w:t>„</w:t>
      </w:r>
      <w:r w:rsidRPr="00F670CF">
        <w:rPr>
          <w:rFonts w:ascii="Times New Roman" w:hAnsi="Times New Roman" w:cs="Times New Roman"/>
          <w:sz w:val="24"/>
          <w:szCs w:val="24"/>
        </w:rPr>
        <w:t>Code</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besteht aus visuellen Elementen, einem Datentyp und der Länge der </w:t>
      </w:r>
      <w:r w:rsidR="00006F6C">
        <w:rPr>
          <w:rFonts w:ascii="Times New Roman" w:hAnsi="Times New Roman" w:cs="Times New Roman"/>
          <w:sz w:val="24"/>
          <w:szCs w:val="24"/>
        </w:rPr>
        <w:t>„</w:t>
      </w:r>
      <w:r w:rsidRPr="00F670CF">
        <w:rPr>
          <w:rFonts w:ascii="Times New Roman" w:hAnsi="Times New Roman" w:cs="Times New Roman"/>
          <w:sz w:val="24"/>
          <w:szCs w:val="24"/>
        </w:rPr>
        <w:t>ID</w:t>
      </w:r>
      <w:r w:rsidR="00006F6C">
        <w:rPr>
          <w:rFonts w:ascii="Times New Roman" w:hAnsi="Times New Roman" w:cs="Times New Roman"/>
          <w:sz w:val="24"/>
          <w:szCs w:val="24"/>
        </w:rPr>
        <w: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durch die visuellen Elemente dargestellt wird. Dabei besitzt jedes Element </w:t>
      </w:r>
      <w:r w:rsidR="449C392F" w:rsidRPr="00F670CF">
        <w:rPr>
          <w:rFonts w:ascii="Times New Roman" w:hAnsi="Times New Roman" w:cs="Times New Roman"/>
          <w:sz w:val="24"/>
          <w:szCs w:val="24"/>
        </w:rPr>
        <w:t>die</w:t>
      </w:r>
      <w:r w:rsidRPr="00F670CF">
        <w:rPr>
          <w:rFonts w:ascii="Times New Roman" w:hAnsi="Times New Roman" w:cs="Times New Roman"/>
          <w:sz w:val="24"/>
          <w:szCs w:val="24"/>
        </w:rPr>
        <w:t xml:space="preserve"> Zustände hell und dunkel, die bei der Erstellung auf exakt der gleichen Position übereinanderliegen müssen. Der einzigartige </w:t>
      </w:r>
      <w:r w:rsidR="00006F6C">
        <w:rPr>
          <w:rFonts w:ascii="Times New Roman" w:hAnsi="Times New Roman" w:cs="Times New Roman"/>
          <w:sz w:val="24"/>
          <w:szCs w:val="24"/>
        </w:rPr>
        <w:t>„</w:t>
      </w:r>
      <w:r w:rsidRPr="00F670CF">
        <w:rPr>
          <w:rFonts w:ascii="Times New Roman" w:hAnsi="Times New Roman" w:cs="Times New Roman"/>
          <w:sz w:val="24"/>
          <w:szCs w:val="24"/>
        </w:rPr>
        <w:t>Code</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setzt sich dann aus einem Anteil von hellen und dunklen Elementen zusammen. </w:t>
      </w:r>
    </w:p>
    <w:p w14:paraId="79FC2D16" w14:textId="776CC87A" w:rsidR="00561BD4"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In der </w:t>
      </w:r>
      <w:r w:rsidR="00006F6C">
        <w:rPr>
          <w:rFonts w:ascii="Times New Roman" w:hAnsi="Times New Roman" w:cs="Times New Roman"/>
          <w:sz w:val="24"/>
          <w:szCs w:val="24"/>
        </w:rPr>
        <w:t>„</w:t>
      </w:r>
      <w:r w:rsidRPr="00F670CF">
        <w:rPr>
          <w:rFonts w:ascii="Times New Roman" w:hAnsi="Times New Roman" w:cs="Times New Roman"/>
          <w:sz w:val="24"/>
          <w:szCs w:val="24"/>
        </w:rPr>
        <w:t>Design Area</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kann alles eingefügt werden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was für das Marker-Tracking nicht benutzt wird und kann daher frei gestaltet und zum Beispiel mit Logos versehen werden.</w:t>
      </w:r>
    </w:p>
    <w:p w14:paraId="5A5A8F04" w14:textId="68B662C4" w:rsidR="002C381C"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 xml:space="preserve">Am besten lassen sich die </w:t>
      </w:r>
      <w:r w:rsidR="00F431C7" w:rsidRPr="00F431C7">
        <w:rPr>
          <w:rFonts w:ascii="Times New Roman" w:hAnsi="Times New Roman" w:cs="Times New Roman"/>
          <w:i/>
          <w:sz w:val="24"/>
          <w:szCs w:val="24"/>
        </w:rPr>
        <w:t>VuMarks</w:t>
      </w:r>
      <w:r w:rsidRPr="00F670CF">
        <w:rPr>
          <w:rFonts w:ascii="Times New Roman" w:hAnsi="Times New Roman" w:cs="Times New Roman"/>
          <w:sz w:val="24"/>
          <w:szCs w:val="24"/>
        </w:rPr>
        <w:t xml:space="preserve"> nach den Richtlinien des </w:t>
      </w:r>
      <w:r w:rsidR="00006F6C">
        <w:rPr>
          <w:rFonts w:ascii="Times New Roman" w:hAnsi="Times New Roman" w:cs="Times New Roman"/>
          <w:sz w:val="24"/>
          <w:szCs w:val="24"/>
        </w:rPr>
        <w:t>„</w:t>
      </w:r>
      <w:r w:rsidRPr="00F670CF">
        <w:rPr>
          <w:rFonts w:ascii="Times New Roman" w:hAnsi="Times New Roman" w:cs="Times New Roman"/>
          <w:sz w:val="24"/>
          <w:szCs w:val="24"/>
        </w:rPr>
        <w:t>Design Guides</w:t>
      </w:r>
      <w:r w:rsidR="00006F6C">
        <w:rPr>
          <w:rFonts w:ascii="Times New Roman" w:hAnsi="Times New Roman" w:cs="Times New Roman"/>
          <w:sz w:val="24"/>
          <w:szCs w:val="24"/>
        </w:rPr>
        <w:t>“</w:t>
      </w:r>
      <w:r w:rsidRPr="00F670CF">
        <w:rPr>
          <w:rFonts w:ascii="Times New Roman" w:hAnsi="Times New Roman" w:cs="Times New Roman"/>
          <w:sz w:val="24"/>
          <w:szCs w:val="24"/>
        </w:rPr>
        <w:t xml:space="preserve"> mit </w:t>
      </w:r>
      <w:r w:rsidRPr="00006F6C">
        <w:rPr>
          <w:rFonts w:ascii="Times New Roman" w:hAnsi="Times New Roman" w:cs="Times New Roman"/>
          <w:i/>
          <w:sz w:val="24"/>
          <w:szCs w:val="24"/>
        </w:rPr>
        <w:t>Adobe Illustrator</w:t>
      </w:r>
      <w:r w:rsidRPr="00F670CF">
        <w:rPr>
          <w:rFonts w:ascii="Times New Roman" w:hAnsi="Times New Roman" w:cs="Times New Roman"/>
          <w:sz w:val="24"/>
          <w:szCs w:val="24"/>
        </w:rPr>
        <w:t xml:space="preserve"> erstellen, da dafür mehrere Skripte vorhanden sind</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in das Programm eingebunden werden können und das Erstellen erleichtern. Das Setup-Skript erzeugt einem dabei automatisch die für das Erstellen des Markers notwendigen Layer in </w:t>
      </w:r>
      <w:r w:rsidRPr="00006F6C">
        <w:rPr>
          <w:rFonts w:ascii="Times New Roman" w:hAnsi="Times New Roman" w:cs="Times New Roman"/>
          <w:i/>
          <w:sz w:val="24"/>
          <w:szCs w:val="24"/>
        </w:rPr>
        <w:t>Adobe Illustrator</w:t>
      </w:r>
      <w:r w:rsidRPr="00F670CF">
        <w:rPr>
          <w:rFonts w:ascii="Times New Roman" w:hAnsi="Times New Roman" w:cs="Times New Roman"/>
          <w:sz w:val="24"/>
          <w:szCs w:val="24"/>
        </w:rPr>
        <w:t>. Des Weiteren gibt es ein Skript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um den selbst erzeugten Marker auf die vorgegebenen Kriterien zu testen und </w:t>
      </w:r>
      <w:r w:rsidR="449C392F" w:rsidRPr="00F670CF">
        <w:rPr>
          <w:rFonts w:ascii="Times New Roman" w:hAnsi="Times New Roman" w:cs="Times New Roman"/>
          <w:sz w:val="24"/>
          <w:szCs w:val="24"/>
        </w:rPr>
        <w:t>eines,</w:t>
      </w:r>
      <w:r w:rsidRPr="00F670CF">
        <w:rPr>
          <w:rFonts w:ascii="Times New Roman" w:hAnsi="Times New Roman" w:cs="Times New Roman"/>
          <w:sz w:val="24"/>
          <w:szCs w:val="24"/>
        </w:rPr>
        <w:t xml:space="preserve"> um den fertigen Marker als SVG-Datei zu exportierten. Die exportierte SVG-Datei kann dann anschließend im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 xml:space="preserve"> </w:t>
      </w:r>
      <w:r w:rsidRPr="00006F6C">
        <w:rPr>
          <w:rFonts w:ascii="Times New Roman" w:hAnsi="Times New Roman" w:cs="Times New Roman"/>
          <w:i/>
          <w:sz w:val="24"/>
          <w:szCs w:val="24"/>
        </w:rPr>
        <w:t>Developer Portal</w:t>
      </w:r>
      <w:r w:rsidRPr="00F670CF">
        <w:rPr>
          <w:rFonts w:ascii="Times New Roman" w:hAnsi="Times New Roman" w:cs="Times New Roman"/>
          <w:sz w:val="24"/>
          <w:szCs w:val="24"/>
        </w:rPr>
        <w:t xml:space="preserve"> im </w:t>
      </w:r>
      <w:r w:rsidRPr="00006F6C">
        <w:rPr>
          <w:rFonts w:ascii="Times New Roman" w:hAnsi="Times New Roman" w:cs="Times New Roman"/>
          <w:i/>
          <w:sz w:val="24"/>
          <w:szCs w:val="24"/>
        </w:rPr>
        <w:t>Target Manager</w:t>
      </w:r>
      <w:r w:rsidRPr="00F670CF">
        <w:rPr>
          <w:rFonts w:ascii="Times New Roman" w:hAnsi="Times New Roman" w:cs="Times New Roman"/>
          <w:sz w:val="24"/>
          <w:szCs w:val="24"/>
        </w:rPr>
        <w:t xml:space="preserve"> hochgeladen werden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um die notwendigen Daten für</w:t>
      </w:r>
      <w:r w:rsidR="00006F6C">
        <w:rPr>
          <w:rFonts w:ascii="Times New Roman" w:hAnsi="Times New Roman" w:cs="Times New Roman"/>
          <w:sz w:val="24"/>
          <w:szCs w:val="24"/>
        </w:rPr>
        <w:t xml:space="preserve"> die</w:t>
      </w:r>
      <w:r w:rsidRPr="00F670CF">
        <w:rPr>
          <w:rFonts w:ascii="Times New Roman" w:hAnsi="Times New Roman" w:cs="Times New Roman"/>
          <w:sz w:val="24"/>
          <w:szCs w:val="24"/>
        </w:rPr>
        <w:t xml:space="preserve"> </w:t>
      </w:r>
      <w:r w:rsidRPr="00006F6C">
        <w:rPr>
          <w:rFonts w:ascii="Times New Roman" w:hAnsi="Times New Roman" w:cs="Times New Roman"/>
          <w:i/>
          <w:sz w:val="24"/>
          <w:szCs w:val="24"/>
        </w:rPr>
        <w:t>Unity</w:t>
      </w:r>
      <w:r w:rsidR="00006F6C" w:rsidRPr="00006F6C">
        <w:rPr>
          <w:rFonts w:ascii="Times New Roman" w:hAnsi="Times New Roman" w:cs="Times New Roman"/>
          <w:i/>
          <w:sz w:val="24"/>
          <w:szCs w:val="24"/>
        </w:rPr>
        <w:t xml:space="preserve"> Engine</w:t>
      </w:r>
      <w:r w:rsidRPr="00F670CF">
        <w:rPr>
          <w:rFonts w:ascii="Times New Roman" w:hAnsi="Times New Roman" w:cs="Times New Roman"/>
          <w:sz w:val="24"/>
          <w:szCs w:val="24"/>
        </w:rPr>
        <w:t xml:space="preserve"> und andere Entwicklungsumgebungen zu exportieren.</w:t>
      </w:r>
      <w:r w:rsidR="007B1806">
        <w:rPr>
          <w:rFonts w:ascii="Times New Roman" w:hAnsi="Times New Roman" w:cs="Times New Roman"/>
          <w:sz w:val="24"/>
          <w:szCs w:val="24"/>
        </w:rPr>
        <w:t xml:space="preserve"> </w:t>
      </w:r>
      <w:r w:rsidR="007B1806">
        <w:rPr>
          <w:rFonts w:ascii="Times New Roman" w:hAnsi="Times New Roman" w:cs="Times New Roman"/>
          <w:sz w:val="24"/>
          <w:szCs w:val="24"/>
        </w:rPr>
        <w:fldChar w:fldCharType="begin"/>
      </w:r>
      <w:r w:rsidR="007B1806">
        <w:rPr>
          <w:rFonts w:ascii="Times New Roman" w:hAnsi="Times New Roman" w:cs="Times New Roman"/>
          <w:sz w:val="24"/>
          <w:szCs w:val="24"/>
        </w:rPr>
        <w:instrText>ADDIN CITAVI.PLACEHOLDER fc396ef2-f647-4081-93c7-1203c4b01422 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nVNYXJr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LCAyMDE3KTwvVGV4dD4NCiAgICA8L1RleHRVbml0Pg0KICA8L1RleHRVbml0cz4NCjwvUGxhY2Vob2xkZXI+</w:instrText>
      </w:r>
      <w:r w:rsidR="007B1806">
        <w:rPr>
          <w:rFonts w:ascii="Times New Roman" w:hAnsi="Times New Roman" w:cs="Times New Roman"/>
          <w:sz w:val="24"/>
          <w:szCs w:val="24"/>
        </w:rPr>
        <w:fldChar w:fldCharType="separate"/>
      </w:r>
      <w:bookmarkStart w:id="124" w:name="_CTVP001fc396ef2f647408193c71203c4b01422"/>
      <w:r w:rsidR="007B1806">
        <w:rPr>
          <w:rFonts w:ascii="Times New Roman" w:hAnsi="Times New Roman" w:cs="Times New Roman"/>
          <w:sz w:val="24"/>
          <w:szCs w:val="24"/>
        </w:rPr>
        <w:t xml:space="preserve">(vgl. </w:t>
      </w:r>
      <w:r w:rsidR="007B1806" w:rsidRPr="007B1806">
        <w:rPr>
          <w:rFonts w:ascii="Times New Roman" w:hAnsi="Times New Roman" w:cs="Times New Roman"/>
          <w:i/>
          <w:sz w:val="24"/>
          <w:szCs w:val="24"/>
        </w:rPr>
        <w:t>VuMark</w:t>
      </w:r>
      <w:r w:rsidR="007B1806" w:rsidRPr="007B1806">
        <w:rPr>
          <w:rFonts w:ascii="Times New Roman" w:hAnsi="Times New Roman" w:cs="Times New Roman"/>
          <w:sz w:val="24"/>
          <w:szCs w:val="24"/>
        </w:rPr>
        <w:t>, 2017)</w:t>
      </w:r>
      <w:bookmarkEnd w:id="124"/>
      <w:r w:rsidR="007B1806">
        <w:rPr>
          <w:rFonts w:ascii="Times New Roman" w:hAnsi="Times New Roman" w:cs="Times New Roman"/>
          <w:sz w:val="24"/>
          <w:szCs w:val="24"/>
        </w:rPr>
        <w:fldChar w:fldCharType="end"/>
      </w:r>
    </w:p>
    <w:p w14:paraId="5F2D6731" w14:textId="680CB8C0" w:rsidR="002A0B44" w:rsidRPr="00F670CF" w:rsidRDefault="1C140F3E" w:rsidP="000A237F">
      <w:pPr>
        <w:keepNext/>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Neben den </w:t>
      </w:r>
      <w:r w:rsidR="00F431C7" w:rsidRPr="00F431C7">
        <w:rPr>
          <w:rFonts w:ascii="Times New Roman" w:hAnsi="Times New Roman" w:cs="Times New Roman"/>
          <w:i/>
          <w:sz w:val="24"/>
          <w:szCs w:val="24"/>
        </w:rPr>
        <w:t>VuMarks</w:t>
      </w:r>
      <w:r w:rsidRPr="00F670CF">
        <w:rPr>
          <w:rFonts w:ascii="Times New Roman" w:hAnsi="Times New Roman" w:cs="Times New Roman"/>
          <w:sz w:val="24"/>
          <w:szCs w:val="24"/>
        </w:rPr>
        <w:t xml:space="preserve"> gibt es bei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 xml:space="preserve"> noch weitere Möglichkeiten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Marker zu erstellen. Die einfachste Variante sind dabei die „Image Targets“, welche aus einfachen </w:t>
      </w:r>
      <w:r w:rsidR="449C392F" w:rsidRPr="00F670CF">
        <w:rPr>
          <w:rFonts w:ascii="Times New Roman" w:hAnsi="Times New Roman" w:cs="Times New Roman"/>
          <w:sz w:val="24"/>
          <w:szCs w:val="24"/>
        </w:rPr>
        <w:t>Bildern</w:t>
      </w:r>
      <w:r w:rsidRPr="00F670CF">
        <w:rPr>
          <w:rFonts w:ascii="Times New Roman" w:hAnsi="Times New Roman" w:cs="Times New Roman"/>
          <w:sz w:val="24"/>
          <w:szCs w:val="24"/>
        </w:rPr>
        <w:t xml:space="preserve"> bestehen. Dabei müssen keine vorher spezifizierten Schwarz-Weiß-Wechsel oder besondere Strukturen vorhanden sein, sondern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 xml:space="preserve"> nimmt die im Bild vorhandenen Merkmale und vergleicht sie mit den vorher festgelegten Marker-Daten. Diese Marker-Daten erhält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 xml:space="preserve"> durch das vorher im </w:t>
      </w:r>
      <w:r w:rsidRPr="00006F6C">
        <w:rPr>
          <w:rFonts w:ascii="Times New Roman" w:hAnsi="Times New Roman" w:cs="Times New Roman"/>
          <w:i/>
          <w:sz w:val="24"/>
          <w:szCs w:val="24"/>
        </w:rPr>
        <w:t>Target Manager</w:t>
      </w:r>
      <w:r w:rsidRPr="00F670CF">
        <w:rPr>
          <w:rFonts w:ascii="Times New Roman" w:hAnsi="Times New Roman" w:cs="Times New Roman"/>
          <w:sz w:val="24"/>
          <w:szCs w:val="24"/>
        </w:rPr>
        <w:t xml:space="preserve"> hochgeladene Referenzbild des Markes. Im </w:t>
      </w:r>
      <w:r w:rsidR="00006F6C" w:rsidRPr="00006F6C">
        <w:rPr>
          <w:rFonts w:ascii="Times New Roman" w:hAnsi="Times New Roman" w:cs="Times New Roman"/>
          <w:sz w:val="24"/>
          <w:szCs w:val="24"/>
        </w:rPr>
        <w:t>Target-Manager</w:t>
      </w:r>
      <w:r w:rsidRPr="00F670CF">
        <w:rPr>
          <w:rFonts w:ascii="Times New Roman" w:hAnsi="Times New Roman" w:cs="Times New Roman"/>
          <w:sz w:val="24"/>
          <w:szCs w:val="24"/>
        </w:rPr>
        <w:t xml:space="preserve">wird auch eine automatische Bewertung hinsichtlich der Erkennungs- und Trackingwahrscheinlichkeit vorgenommen. </w:t>
      </w:r>
    </w:p>
    <w:p w14:paraId="0793BC23" w14:textId="77777777" w:rsidR="00A53157" w:rsidRDefault="001447F9" w:rsidP="009C3316">
      <w:pPr>
        <w:pStyle w:val="Beschriftung"/>
        <w:keepNext/>
        <w:spacing w:line="360" w:lineRule="auto"/>
        <w:jc w:val="center"/>
      </w:pPr>
      <w:r w:rsidRPr="00F670CF">
        <w:rPr>
          <w:rFonts w:ascii="Times New Roman" w:hAnsi="Times New Roman" w:cs="Times New Roman"/>
          <w:noProof/>
          <w:sz w:val="24"/>
          <w:szCs w:val="24"/>
          <w:lang w:eastAsia="de-DE"/>
        </w:rPr>
        <w:drawing>
          <wp:inline distT="0" distB="0" distL="0" distR="0" wp14:anchorId="5D848927" wp14:editId="301307AF">
            <wp:extent cx="2957886" cy="1772905"/>
            <wp:effectExtent l="0" t="0" r="0" b="0"/>
            <wp:docPr id="1018593525" name="picture" descr="C:\Users\Gast_\AppData\Local\Microsoft\Windows\INetCache\Content.Word\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2957886" cy="1772905"/>
                    </a:xfrm>
                    <a:prstGeom prst="rect">
                      <a:avLst/>
                    </a:prstGeom>
                  </pic:spPr>
                </pic:pic>
              </a:graphicData>
            </a:graphic>
          </wp:inline>
        </w:drawing>
      </w:r>
    </w:p>
    <w:p w14:paraId="6BDC9B5D" w14:textId="7E7B54E1" w:rsidR="001447F9" w:rsidRPr="00A53157" w:rsidRDefault="00A53157" w:rsidP="009C3316">
      <w:pPr>
        <w:pStyle w:val="Beschriftung"/>
        <w:jc w:val="center"/>
        <w:rPr>
          <w:rFonts w:ascii="Times New Roman" w:hAnsi="Times New Roman" w:cs="Times New Roman"/>
          <w:sz w:val="24"/>
          <w:szCs w:val="24"/>
        </w:rPr>
      </w:pPr>
      <w:bookmarkStart w:id="125" w:name="_Toc494050630"/>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8</w:t>
      </w:r>
      <w:r w:rsidRPr="00A53157">
        <w:rPr>
          <w:rFonts w:ascii="Times New Roman" w:hAnsi="Times New Roman" w:cs="Times New Roman"/>
        </w:rPr>
        <w:fldChar w:fldCharType="end"/>
      </w:r>
      <w:r w:rsidRPr="00A53157">
        <w:rPr>
          <w:rFonts w:ascii="Times New Roman" w:hAnsi="Times New Roman" w:cs="Times New Roman"/>
        </w:rPr>
        <w:t>: https://library.Vuforia.com/articles/Training/Image-Target-Guide</w:t>
      </w:r>
      <w:bookmarkEnd w:id="125"/>
    </w:p>
    <w:p w14:paraId="09413374" w14:textId="7EC07A18" w:rsidR="00914B65" w:rsidRPr="00F670CF" w:rsidRDefault="00914B65" w:rsidP="000A237F">
      <w:pPr>
        <w:pStyle w:val="Beschriftung"/>
        <w:jc w:val="both"/>
        <w:rPr>
          <w:rFonts w:ascii="Times New Roman" w:hAnsi="Times New Roman" w:cs="Times New Roman"/>
          <w:sz w:val="24"/>
          <w:szCs w:val="24"/>
        </w:rPr>
      </w:pPr>
    </w:p>
    <w:p w14:paraId="255F9593" w14:textId="49216A62" w:rsidR="00914B65"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Bei der Bilderkennung analysiert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 xml:space="preserve"> Kontrastunterschiede im Bild, daher ist es wichtig</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bei der Auswahl des Bildes</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das zum Tracking genutzt werden soll</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darauf zu achten</w:t>
      </w:r>
      <w:r w:rsidR="449C392F" w:rsidRPr="00F670CF">
        <w:rPr>
          <w:rFonts w:ascii="Times New Roman" w:hAnsi="Times New Roman" w:cs="Times New Roman"/>
          <w:sz w:val="24"/>
          <w:szCs w:val="24"/>
        </w:rPr>
        <w:t>, dass</w:t>
      </w:r>
      <w:r w:rsidRPr="00F670CF">
        <w:rPr>
          <w:rFonts w:ascii="Times New Roman" w:hAnsi="Times New Roman" w:cs="Times New Roman"/>
          <w:sz w:val="24"/>
          <w:szCs w:val="24"/>
        </w:rPr>
        <w:t xml:space="preserve"> Kontraste gut dargestellt sind und das</w:t>
      </w:r>
      <w:r w:rsidR="00006F6C">
        <w:rPr>
          <w:rFonts w:ascii="Times New Roman" w:hAnsi="Times New Roman" w:cs="Times New Roman"/>
          <w:sz w:val="24"/>
          <w:szCs w:val="24"/>
        </w:rPr>
        <w:t>s das</w:t>
      </w:r>
      <w:r w:rsidRPr="00F670CF">
        <w:rPr>
          <w:rFonts w:ascii="Times New Roman" w:hAnsi="Times New Roman" w:cs="Times New Roman"/>
          <w:sz w:val="24"/>
          <w:szCs w:val="24"/>
        </w:rPr>
        <w:t xml:space="preserve"> Bild viele unterschiedliche Details enthält. Um von der Kamera gut erfasst werden zu können, kommt es auch auf die Größe, die Auflösung und die Druckqualität des fertigen Markers an.</w:t>
      </w:r>
    </w:p>
    <w:p w14:paraId="5EF9F73A" w14:textId="77777777" w:rsidR="002A0B44" w:rsidRPr="00F670CF" w:rsidRDefault="002A0B44" w:rsidP="000A237F">
      <w:pPr>
        <w:spacing w:line="360" w:lineRule="auto"/>
        <w:jc w:val="both"/>
        <w:rPr>
          <w:rFonts w:ascii="Times New Roman" w:hAnsi="Times New Roman" w:cs="Times New Roman"/>
          <w:sz w:val="24"/>
          <w:szCs w:val="24"/>
        </w:rPr>
      </w:pPr>
    </w:p>
    <w:p w14:paraId="76D25DA3" w14:textId="49D3E7AE" w:rsidR="00A53157" w:rsidRDefault="002A0B44" w:rsidP="00A53157">
      <w:pPr>
        <w:keepNext/>
        <w:spacing w:line="360" w:lineRule="auto"/>
        <w:jc w:val="both"/>
      </w:pPr>
      <w:r w:rsidRPr="00F670CF">
        <w:rPr>
          <w:rFonts w:ascii="Times New Roman" w:hAnsi="Times New Roman" w:cs="Times New Roman"/>
          <w:noProof/>
          <w:sz w:val="24"/>
          <w:szCs w:val="24"/>
          <w:lang w:eastAsia="de-DE"/>
        </w:rPr>
        <w:lastRenderedPageBreak/>
        <w:drawing>
          <wp:inline distT="0" distB="0" distL="0" distR="0" wp14:anchorId="5472C061" wp14:editId="51859F40">
            <wp:extent cx="2527478" cy="1771650"/>
            <wp:effectExtent l="0" t="0" r="6350" b="0"/>
            <wp:docPr id="580952227" name="picture" descr="C:\Users\Gast_\AppData\Local\Microsoft\Windows\INetCache\Content.Word\image_target_example_a_create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527478" cy="1771650"/>
                    </a:xfrm>
                    <a:prstGeom prst="rect">
                      <a:avLst/>
                    </a:prstGeom>
                  </pic:spPr>
                </pic:pic>
              </a:graphicData>
            </a:graphic>
          </wp:inline>
        </w:drawing>
      </w:r>
      <w:r w:rsidR="00A53157">
        <w:rPr>
          <w:rFonts w:ascii="Times New Roman" w:hAnsi="Times New Roman" w:cs="Times New Roman"/>
          <w:noProof/>
          <w:sz w:val="24"/>
          <w:szCs w:val="24"/>
          <w:lang w:eastAsia="de-DE"/>
        </w:rPr>
        <w:t xml:space="preserve">   </w:t>
      </w:r>
      <w:r w:rsidR="00A53157" w:rsidRPr="00F670CF">
        <w:rPr>
          <w:rFonts w:ascii="Times New Roman" w:hAnsi="Times New Roman" w:cs="Times New Roman"/>
          <w:noProof/>
          <w:sz w:val="24"/>
          <w:szCs w:val="24"/>
          <w:lang w:eastAsia="de-DE"/>
        </w:rPr>
        <w:drawing>
          <wp:inline distT="0" distB="0" distL="0" distR="0" wp14:anchorId="2EFA48A0" wp14:editId="52C0F273">
            <wp:extent cx="2545448" cy="1781175"/>
            <wp:effectExtent l="0" t="0" r="7620" b="0"/>
            <wp:docPr id="1891814208" name="picture" descr="C:\Users\Gast_\AppData\Local\Microsoft\Windows\INetCache\Content.Word\image_target_example_b_create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545448" cy="1781175"/>
                    </a:xfrm>
                    <a:prstGeom prst="rect">
                      <a:avLst/>
                    </a:prstGeom>
                  </pic:spPr>
                </pic:pic>
              </a:graphicData>
            </a:graphic>
          </wp:inline>
        </w:drawing>
      </w:r>
    </w:p>
    <w:p w14:paraId="7F5F3D02" w14:textId="043AD959" w:rsidR="00A53157" w:rsidRPr="00A53157" w:rsidRDefault="00A53157" w:rsidP="00A53157">
      <w:pPr>
        <w:pStyle w:val="Beschriftung"/>
        <w:jc w:val="both"/>
        <w:rPr>
          <w:rFonts w:ascii="Times New Roman" w:hAnsi="Times New Roman" w:cs="Times New Roman"/>
        </w:rPr>
      </w:pPr>
      <w:bookmarkStart w:id="126" w:name="_Toc494050631"/>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9</w:t>
      </w:r>
      <w:r w:rsidRPr="00A53157">
        <w:rPr>
          <w:rFonts w:ascii="Times New Roman" w:hAnsi="Times New Roman" w:cs="Times New Roman"/>
        </w:rPr>
        <w:fldChar w:fldCharType="end"/>
      </w:r>
      <w:r w:rsidRPr="00A53157">
        <w:rPr>
          <w:rFonts w:ascii="Times New Roman" w:hAnsi="Times New Roman" w:cs="Times New Roman"/>
        </w:rPr>
        <w:t>: https://library.Vuforia.com/articles/Solution/Optimizing-Target-Detection-and-Tracking-Stability</w:t>
      </w:r>
      <w:bookmarkEnd w:id="126"/>
    </w:p>
    <w:p w14:paraId="5F17A901" w14:textId="3F1D92F9" w:rsidR="003F3FDD" w:rsidRPr="00F670CF" w:rsidRDefault="002F63C8"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Bei der Ausführung des Trackings sollte auf die Lichtverhältnisse geachtet werden, da der festgelegte Marker gut </w:t>
      </w:r>
      <w:r w:rsidR="00C80BEE" w:rsidRPr="00F670CF">
        <w:rPr>
          <w:rFonts w:ascii="Times New Roman" w:hAnsi="Times New Roman" w:cs="Times New Roman"/>
          <w:sz w:val="24"/>
          <w:szCs w:val="24"/>
        </w:rPr>
        <w:t>für die Kamera sichtbar sein muss</w:t>
      </w:r>
      <w:r w:rsidR="00C64B76" w:rsidRPr="00F670CF">
        <w:rPr>
          <w:rFonts w:ascii="Times New Roman" w:hAnsi="Times New Roman" w:cs="Times New Roman"/>
          <w:sz w:val="24"/>
          <w:szCs w:val="24"/>
        </w:rPr>
        <w:t>,</w:t>
      </w:r>
      <w:r w:rsidR="009F7E04" w:rsidRPr="00F670CF">
        <w:rPr>
          <w:rFonts w:ascii="Times New Roman" w:hAnsi="Times New Roman" w:cs="Times New Roman"/>
          <w:sz w:val="24"/>
          <w:szCs w:val="24"/>
        </w:rPr>
        <w:t xml:space="preserve"> </w:t>
      </w:r>
      <w:r w:rsidR="00826545" w:rsidRPr="00F670CF">
        <w:rPr>
          <w:rFonts w:ascii="Times New Roman" w:hAnsi="Times New Roman" w:cs="Times New Roman"/>
          <w:sz w:val="24"/>
          <w:szCs w:val="24"/>
        </w:rPr>
        <w:t>daher sollte</w:t>
      </w:r>
      <w:r w:rsidR="009F7E04" w:rsidRPr="00F670CF">
        <w:rPr>
          <w:rFonts w:ascii="Times New Roman" w:hAnsi="Times New Roman" w:cs="Times New Roman"/>
          <w:sz w:val="24"/>
          <w:szCs w:val="24"/>
        </w:rPr>
        <w:t xml:space="preserve"> bei der Lichtsituation auch darauf geachtet werden, dass auf den Marker einfallendes Licht nicht zu Spiegelungen führt die das </w:t>
      </w:r>
      <w:r w:rsidR="00826545" w:rsidRPr="00F670CF">
        <w:rPr>
          <w:rFonts w:ascii="Times New Roman" w:hAnsi="Times New Roman" w:cs="Times New Roman"/>
          <w:sz w:val="24"/>
          <w:szCs w:val="24"/>
        </w:rPr>
        <w:t>Erkennen durch die Kamera</w:t>
      </w:r>
      <w:r w:rsidR="009F7E04" w:rsidRPr="00F670CF">
        <w:rPr>
          <w:rFonts w:ascii="Times New Roman" w:hAnsi="Times New Roman" w:cs="Times New Roman"/>
          <w:sz w:val="24"/>
          <w:szCs w:val="24"/>
        </w:rPr>
        <w:t xml:space="preserve"> erschweren. E</w:t>
      </w:r>
      <w:r w:rsidR="00C64B76" w:rsidRPr="00F670CF">
        <w:rPr>
          <w:rFonts w:ascii="Times New Roman" w:hAnsi="Times New Roman" w:cs="Times New Roman"/>
          <w:sz w:val="24"/>
          <w:szCs w:val="24"/>
        </w:rPr>
        <w:t xml:space="preserve">benso sollte </w:t>
      </w:r>
      <w:r w:rsidR="00EB4ABB" w:rsidRPr="00F670CF">
        <w:rPr>
          <w:rFonts w:ascii="Times New Roman" w:hAnsi="Times New Roman" w:cs="Times New Roman"/>
          <w:sz w:val="24"/>
          <w:szCs w:val="24"/>
        </w:rPr>
        <w:t>die Kamera auf den Marker fokussiert sein</w:t>
      </w:r>
      <w:r w:rsidR="00C64B76" w:rsidRPr="00F670CF">
        <w:rPr>
          <w:rFonts w:ascii="Times New Roman" w:hAnsi="Times New Roman" w:cs="Times New Roman"/>
          <w:sz w:val="24"/>
          <w:szCs w:val="24"/>
        </w:rPr>
        <w:t xml:space="preserve"> und der Winkel </w:t>
      </w:r>
      <w:r w:rsidR="00EB4ABB" w:rsidRPr="00F670CF">
        <w:rPr>
          <w:rFonts w:ascii="Times New Roman" w:hAnsi="Times New Roman" w:cs="Times New Roman"/>
          <w:sz w:val="24"/>
          <w:szCs w:val="24"/>
        </w:rPr>
        <w:t xml:space="preserve">zwischen Kamera und Marker nicht zu </w:t>
      </w:r>
      <w:r w:rsidR="000330AE" w:rsidRPr="00F670CF">
        <w:rPr>
          <w:rFonts w:ascii="Times New Roman" w:hAnsi="Times New Roman" w:cs="Times New Roman"/>
          <w:sz w:val="24"/>
          <w:szCs w:val="24"/>
        </w:rPr>
        <w:t>spitz.</w:t>
      </w:r>
      <w:r w:rsidR="00A060D3" w:rsidRPr="00F670CF">
        <w:rPr>
          <w:rFonts w:ascii="Times New Roman" w:hAnsi="Times New Roman" w:cs="Times New Roman"/>
          <w:sz w:val="24"/>
          <w:szCs w:val="24"/>
        </w:rPr>
        <w:t xml:space="preserve"> </w:t>
      </w:r>
      <w:r w:rsidR="00B53593" w:rsidRPr="00F670CF">
        <w:rPr>
          <w:rFonts w:ascii="Times New Roman" w:hAnsi="Times New Roman" w:cs="Times New Roman"/>
          <w:sz w:val="24"/>
          <w:szCs w:val="24"/>
        </w:rPr>
        <w:t xml:space="preserve">Wurde der Marker im Videobild erkannt wird die Position des Bildes so lange getrackt bis das Bild </w:t>
      </w:r>
      <w:r w:rsidR="00896EED" w:rsidRPr="00F670CF">
        <w:rPr>
          <w:rFonts w:ascii="Times New Roman" w:hAnsi="Times New Roman" w:cs="Times New Roman"/>
          <w:sz w:val="24"/>
          <w:szCs w:val="24"/>
        </w:rPr>
        <w:t>außerhalb des</w:t>
      </w:r>
      <w:r w:rsidR="00B53593" w:rsidRPr="00F670CF">
        <w:rPr>
          <w:rFonts w:ascii="Times New Roman" w:hAnsi="Times New Roman" w:cs="Times New Roman"/>
          <w:sz w:val="24"/>
          <w:szCs w:val="24"/>
        </w:rPr>
        <w:t xml:space="preserve"> Aufnahmebereich</w:t>
      </w:r>
      <w:r w:rsidR="00896EED" w:rsidRPr="00F670CF">
        <w:rPr>
          <w:rFonts w:ascii="Times New Roman" w:hAnsi="Times New Roman" w:cs="Times New Roman"/>
          <w:sz w:val="24"/>
          <w:szCs w:val="24"/>
        </w:rPr>
        <w:t>s</w:t>
      </w:r>
      <w:r w:rsidR="00B53593" w:rsidRPr="00F670CF">
        <w:rPr>
          <w:rFonts w:ascii="Times New Roman" w:hAnsi="Times New Roman" w:cs="Times New Roman"/>
          <w:sz w:val="24"/>
          <w:szCs w:val="24"/>
        </w:rPr>
        <w:t xml:space="preserve"> der Kamera </w:t>
      </w:r>
      <w:r w:rsidR="00896EED" w:rsidRPr="00F670CF">
        <w:rPr>
          <w:rFonts w:ascii="Times New Roman" w:hAnsi="Times New Roman" w:cs="Times New Roman"/>
          <w:sz w:val="24"/>
          <w:szCs w:val="24"/>
        </w:rPr>
        <w:t>ist</w:t>
      </w:r>
      <w:r w:rsidR="00B53593" w:rsidRPr="00F670CF">
        <w:rPr>
          <w:rFonts w:ascii="Times New Roman" w:hAnsi="Times New Roman" w:cs="Times New Roman"/>
          <w:sz w:val="24"/>
          <w:szCs w:val="24"/>
        </w:rPr>
        <w:t>.</w:t>
      </w:r>
      <w:r w:rsidR="002F1B32" w:rsidRPr="00F670CF">
        <w:rPr>
          <w:rFonts w:ascii="Times New Roman" w:hAnsi="Times New Roman" w:cs="Times New Roman"/>
          <w:sz w:val="24"/>
          <w:szCs w:val="24"/>
        </w:rPr>
        <w:t xml:space="preserve"> </w:t>
      </w:r>
      <w:r w:rsidR="008E7052">
        <w:rPr>
          <w:rFonts w:ascii="Times New Roman" w:hAnsi="Times New Roman" w:cs="Times New Roman"/>
          <w:sz w:val="24"/>
          <w:szCs w:val="24"/>
        </w:rPr>
        <w:fldChar w:fldCharType="begin"/>
      </w:r>
      <w:r w:rsidR="008E7052">
        <w:rPr>
          <w:rFonts w:ascii="Times New Roman" w:hAnsi="Times New Roman" w:cs="Times New Roman"/>
          <w:sz w:val="24"/>
          <w:szCs w:val="24"/>
        </w:rPr>
        <w:instrText>ADDIN CITAVI.PLACEHOLDER 3b002514-5d1d-492e-9076-0b4fb42f516f 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1hZ2UgVGFyZ2V0c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MjAxNyk8L1RleHQ+DQogICAgPC9UZXh0VW5pdD4NCiAgPC9UZXh0VW5pdHM+DQo8L1BsYWNlaG9sZGVyPg==</w:instrText>
      </w:r>
      <w:r w:rsidR="008E7052">
        <w:rPr>
          <w:rFonts w:ascii="Times New Roman" w:hAnsi="Times New Roman" w:cs="Times New Roman"/>
          <w:sz w:val="24"/>
          <w:szCs w:val="24"/>
        </w:rPr>
        <w:fldChar w:fldCharType="separate"/>
      </w:r>
      <w:bookmarkStart w:id="127" w:name="_CTVP0013b0025145d1d492e90760b4fb42f516f"/>
      <w:r w:rsidR="008E7052">
        <w:rPr>
          <w:rFonts w:ascii="Times New Roman" w:hAnsi="Times New Roman" w:cs="Times New Roman"/>
          <w:sz w:val="24"/>
          <w:szCs w:val="24"/>
        </w:rPr>
        <w:t xml:space="preserve">(vgl. </w:t>
      </w:r>
      <w:r w:rsidR="008E7052" w:rsidRPr="008E7052">
        <w:rPr>
          <w:rFonts w:ascii="Times New Roman" w:hAnsi="Times New Roman" w:cs="Times New Roman"/>
          <w:i/>
          <w:sz w:val="24"/>
          <w:szCs w:val="24"/>
        </w:rPr>
        <w:t>Image Targets</w:t>
      </w:r>
      <w:r w:rsidR="008E7052" w:rsidRPr="008E7052">
        <w:rPr>
          <w:rFonts w:ascii="Times New Roman" w:hAnsi="Times New Roman" w:cs="Times New Roman"/>
          <w:sz w:val="24"/>
          <w:szCs w:val="24"/>
        </w:rPr>
        <w:t>, 2017)</w:t>
      </w:r>
      <w:bookmarkEnd w:id="127"/>
      <w:r w:rsidR="008E7052">
        <w:rPr>
          <w:rFonts w:ascii="Times New Roman" w:hAnsi="Times New Roman" w:cs="Times New Roman"/>
          <w:sz w:val="24"/>
          <w:szCs w:val="24"/>
        </w:rPr>
        <w:fldChar w:fldCharType="end"/>
      </w:r>
    </w:p>
    <w:p w14:paraId="29BB6A13" w14:textId="32E2B07A" w:rsidR="005D030B" w:rsidRDefault="005460C3" w:rsidP="000A237F">
      <w:pPr>
        <w:spacing w:line="360" w:lineRule="auto"/>
        <w:jc w:val="both"/>
        <w:rPr>
          <w:rFonts w:ascii="Times New Roman" w:hAnsi="Times New Roman" w:cs="Times New Roman"/>
          <w:noProof/>
          <w:sz w:val="24"/>
          <w:szCs w:val="24"/>
          <w:lang w:eastAsia="de-DE"/>
        </w:rPr>
      </w:pPr>
      <w:r w:rsidRPr="00F670CF">
        <w:rPr>
          <w:rFonts w:ascii="Times New Roman" w:hAnsi="Times New Roman" w:cs="Times New Roman"/>
          <w:sz w:val="24"/>
          <w:szCs w:val="24"/>
        </w:rPr>
        <w:t>Zusätzlich zu den einfachen Image-Targets können sogenannten Multi-Targets erstellt werden.</w:t>
      </w:r>
      <w:r w:rsidR="00461FB4" w:rsidRPr="00F670CF">
        <w:rPr>
          <w:rFonts w:ascii="Times New Roman" w:hAnsi="Times New Roman" w:cs="Times New Roman"/>
          <w:sz w:val="24"/>
          <w:szCs w:val="24"/>
        </w:rPr>
        <w:t xml:space="preserve"> Diese </w:t>
      </w:r>
      <w:r w:rsidR="00FB5EBB" w:rsidRPr="00F670CF">
        <w:rPr>
          <w:rFonts w:ascii="Times New Roman" w:hAnsi="Times New Roman" w:cs="Times New Roman"/>
          <w:sz w:val="24"/>
          <w:szCs w:val="24"/>
        </w:rPr>
        <w:t xml:space="preserve">bestehen aus mehreren geometrisch angeordneten Image-Targets. Dabei ist die Position der einzelnen Bilder innerhalb des Multi-Targets </w:t>
      </w:r>
      <w:r w:rsidR="007F4A89" w:rsidRPr="00F670CF">
        <w:rPr>
          <w:rFonts w:ascii="Times New Roman" w:hAnsi="Times New Roman" w:cs="Times New Roman"/>
          <w:sz w:val="24"/>
          <w:szCs w:val="24"/>
        </w:rPr>
        <w:t>ausgerichtet</w:t>
      </w:r>
      <w:r w:rsidR="00FB5EBB" w:rsidRPr="00F670CF">
        <w:rPr>
          <w:rFonts w:ascii="Times New Roman" w:hAnsi="Times New Roman" w:cs="Times New Roman"/>
          <w:sz w:val="24"/>
          <w:szCs w:val="24"/>
        </w:rPr>
        <w:t xml:space="preserve"> auf den Mittelpunkt des geometrischen Objektes.</w:t>
      </w:r>
      <w:r w:rsidR="007F4A89" w:rsidRPr="00F670CF">
        <w:rPr>
          <w:rFonts w:ascii="Times New Roman" w:hAnsi="Times New Roman" w:cs="Times New Roman"/>
          <w:sz w:val="24"/>
          <w:szCs w:val="24"/>
        </w:rPr>
        <w:t xml:space="preserve"> Durch die relativen Positionen der Bilder zueinander kann das ganze Target durch das </w:t>
      </w:r>
      <w:r w:rsidR="00563511" w:rsidRPr="00F670CF">
        <w:rPr>
          <w:rFonts w:ascii="Times New Roman" w:hAnsi="Times New Roman" w:cs="Times New Roman"/>
          <w:sz w:val="24"/>
          <w:szCs w:val="24"/>
        </w:rPr>
        <w:t>T</w:t>
      </w:r>
      <w:r w:rsidR="007F4A89" w:rsidRPr="00F670CF">
        <w:rPr>
          <w:rFonts w:ascii="Times New Roman" w:hAnsi="Times New Roman" w:cs="Times New Roman"/>
          <w:sz w:val="24"/>
          <w:szCs w:val="24"/>
        </w:rPr>
        <w:t>racken</w:t>
      </w:r>
      <w:r w:rsidR="00342D95" w:rsidRPr="00F670CF">
        <w:rPr>
          <w:rFonts w:ascii="Times New Roman" w:hAnsi="Times New Roman" w:cs="Times New Roman"/>
          <w:sz w:val="24"/>
          <w:szCs w:val="24"/>
        </w:rPr>
        <w:t xml:space="preserve"> </w:t>
      </w:r>
      <w:r w:rsidR="007F4A89" w:rsidRPr="00F670CF">
        <w:rPr>
          <w:rFonts w:ascii="Times New Roman" w:hAnsi="Times New Roman" w:cs="Times New Roman"/>
          <w:sz w:val="24"/>
          <w:szCs w:val="24"/>
        </w:rPr>
        <w:t>eine</w:t>
      </w:r>
      <w:r w:rsidR="00342D95" w:rsidRPr="00F670CF">
        <w:rPr>
          <w:rFonts w:ascii="Times New Roman" w:hAnsi="Times New Roman" w:cs="Times New Roman"/>
          <w:sz w:val="24"/>
          <w:szCs w:val="24"/>
        </w:rPr>
        <w:t>s einzelnen</w:t>
      </w:r>
      <w:r w:rsidR="00CE1CAD" w:rsidRPr="00F670CF">
        <w:rPr>
          <w:rFonts w:ascii="Times New Roman" w:hAnsi="Times New Roman" w:cs="Times New Roman"/>
          <w:sz w:val="24"/>
          <w:szCs w:val="24"/>
        </w:rPr>
        <w:t xml:space="preserve"> Bildes</w:t>
      </w:r>
      <w:r w:rsidR="007F4A89" w:rsidRPr="00F670CF">
        <w:rPr>
          <w:rFonts w:ascii="Times New Roman" w:hAnsi="Times New Roman" w:cs="Times New Roman"/>
          <w:sz w:val="24"/>
          <w:szCs w:val="24"/>
        </w:rPr>
        <w:t xml:space="preserve"> rekonstruiert werden. </w:t>
      </w:r>
      <w:r w:rsidR="006B0D7B" w:rsidRPr="00F670CF">
        <w:rPr>
          <w:rFonts w:ascii="Times New Roman" w:hAnsi="Times New Roman" w:cs="Times New Roman"/>
          <w:sz w:val="24"/>
          <w:szCs w:val="24"/>
        </w:rPr>
        <w:t xml:space="preserve">Die Erstellung von Multi-Targets </w:t>
      </w:r>
      <w:r w:rsidR="00D733A3" w:rsidRPr="00F670CF">
        <w:rPr>
          <w:rFonts w:ascii="Times New Roman" w:hAnsi="Times New Roman" w:cs="Times New Roman"/>
          <w:sz w:val="24"/>
          <w:szCs w:val="24"/>
        </w:rPr>
        <w:t>geschieht</w:t>
      </w:r>
      <w:r w:rsidR="006B0D7B" w:rsidRPr="00F670CF">
        <w:rPr>
          <w:rFonts w:ascii="Times New Roman" w:hAnsi="Times New Roman" w:cs="Times New Roman"/>
          <w:sz w:val="24"/>
          <w:szCs w:val="24"/>
        </w:rPr>
        <w:t xml:space="preserve"> ähnlich wie bei den Image-Targets über </w:t>
      </w:r>
      <w:r w:rsidR="00AA6336" w:rsidRPr="00F670CF">
        <w:rPr>
          <w:rFonts w:ascii="Times New Roman" w:hAnsi="Times New Roman" w:cs="Times New Roman"/>
          <w:i/>
          <w:sz w:val="24"/>
          <w:szCs w:val="24"/>
        </w:rPr>
        <w:t>Vuforia</w:t>
      </w:r>
      <w:r w:rsidR="006B0D7B" w:rsidRPr="00F670CF">
        <w:rPr>
          <w:rFonts w:ascii="Times New Roman" w:hAnsi="Times New Roman" w:cs="Times New Roman"/>
          <w:sz w:val="24"/>
          <w:szCs w:val="24"/>
        </w:rPr>
        <w:t xml:space="preserve">s </w:t>
      </w:r>
      <w:r w:rsidR="00006F6C" w:rsidRPr="00006F6C">
        <w:rPr>
          <w:rFonts w:ascii="Times New Roman" w:hAnsi="Times New Roman" w:cs="Times New Roman"/>
          <w:sz w:val="24"/>
          <w:szCs w:val="24"/>
        </w:rPr>
        <w:t>Target-Manager</w:t>
      </w:r>
      <w:r w:rsidR="00382CB5" w:rsidRPr="00F670CF">
        <w:rPr>
          <w:rFonts w:ascii="Times New Roman" w:hAnsi="Times New Roman" w:cs="Times New Roman"/>
          <w:sz w:val="24"/>
          <w:szCs w:val="24"/>
        </w:rPr>
        <w:t xml:space="preserve">, dabei werden zuerst die einzelnen Bilder festgelegt und danach, wie sie </w:t>
      </w:r>
      <w:r w:rsidR="00F04E3D" w:rsidRPr="00F670CF">
        <w:rPr>
          <w:rFonts w:ascii="Times New Roman" w:hAnsi="Times New Roman" w:cs="Times New Roman"/>
          <w:sz w:val="24"/>
          <w:szCs w:val="24"/>
        </w:rPr>
        <w:t xml:space="preserve">zueinander </w:t>
      </w:r>
      <w:r w:rsidR="00382CB5" w:rsidRPr="00F670CF">
        <w:rPr>
          <w:rFonts w:ascii="Times New Roman" w:hAnsi="Times New Roman" w:cs="Times New Roman"/>
          <w:sz w:val="24"/>
          <w:szCs w:val="24"/>
        </w:rPr>
        <w:t>angeordnet werden sollen.</w:t>
      </w:r>
      <w:r w:rsidR="005D030B" w:rsidRPr="00F670CF">
        <w:rPr>
          <w:rFonts w:ascii="Times New Roman" w:hAnsi="Times New Roman" w:cs="Times New Roman"/>
          <w:noProof/>
          <w:sz w:val="24"/>
          <w:szCs w:val="24"/>
          <w:lang w:eastAsia="de-DE"/>
        </w:rPr>
        <w:t xml:space="preserve"> </w:t>
      </w:r>
      <w:r w:rsidR="008E7052">
        <w:rPr>
          <w:rFonts w:ascii="Times New Roman" w:hAnsi="Times New Roman" w:cs="Times New Roman"/>
          <w:noProof/>
          <w:sz w:val="24"/>
          <w:szCs w:val="24"/>
          <w:lang w:eastAsia="de-DE"/>
        </w:rPr>
        <w:fldChar w:fldCharType="begin"/>
      </w:r>
      <w:r w:rsidR="008E7052">
        <w:rPr>
          <w:rFonts w:ascii="Times New Roman" w:hAnsi="Times New Roman" w:cs="Times New Roman"/>
          <w:noProof/>
          <w:sz w:val="24"/>
          <w:szCs w:val="24"/>
          <w:lang w:eastAsia="de-DE"/>
        </w:rPr>
        <w:instrText>ADDIN CITAVI.PLACEHOLDER 0a254b3f-7cf5-44da-8437-bcbe255fb0de 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TXVsdGktVGFyZ2V0c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MjAxNyk8L1RleHQ+DQogICAgPC9UZXh0VW5pdD4NCiAgPC9UZXh0VW5pdHM+DQo8L1BsYWNlaG9sZGVyPg==</w:instrText>
      </w:r>
      <w:r w:rsidR="008E7052">
        <w:rPr>
          <w:rFonts w:ascii="Times New Roman" w:hAnsi="Times New Roman" w:cs="Times New Roman"/>
          <w:noProof/>
          <w:sz w:val="24"/>
          <w:szCs w:val="24"/>
          <w:lang w:eastAsia="de-DE"/>
        </w:rPr>
        <w:fldChar w:fldCharType="separate"/>
      </w:r>
      <w:bookmarkStart w:id="128" w:name="_CTVP0010a254b3f7cf544da8437bcbe255fb0de"/>
      <w:r w:rsidR="008E7052">
        <w:rPr>
          <w:rFonts w:ascii="Times New Roman" w:hAnsi="Times New Roman" w:cs="Times New Roman"/>
          <w:noProof/>
          <w:sz w:val="24"/>
          <w:szCs w:val="24"/>
          <w:lang w:eastAsia="de-DE"/>
        </w:rPr>
        <w:t xml:space="preserve">(vgl. </w:t>
      </w:r>
      <w:r w:rsidR="008E7052" w:rsidRPr="008E7052">
        <w:rPr>
          <w:rFonts w:ascii="Times New Roman" w:hAnsi="Times New Roman" w:cs="Times New Roman"/>
          <w:i/>
          <w:noProof/>
          <w:sz w:val="24"/>
          <w:szCs w:val="24"/>
          <w:lang w:eastAsia="de-DE"/>
        </w:rPr>
        <w:t>Multi-Targets</w:t>
      </w:r>
      <w:r w:rsidR="008E7052" w:rsidRPr="008E7052">
        <w:rPr>
          <w:rFonts w:ascii="Times New Roman" w:hAnsi="Times New Roman" w:cs="Times New Roman"/>
          <w:noProof/>
          <w:sz w:val="24"/>
          <w:szCs w:val="24"/>
          <w:lang w:eastAsia="de-DE"/>
        </w:rPr>
        <w:t>, 2017)</w:t>
      </w:r>
      <w:bookmarkEnd w:id="128"/>
      <w:r w:rsidR="008E7052">
        <w:rPr>
          <w:rFonts w:ascii="Times New Roman" w:hAnsi="Times New Roman" w:cs="Times New Roman"/>
          <w:noProof/>
          <w:sz w:val="24"/>
          <w:szCs w:val="24"/>
          <w:lang w:eastAsia="de-DE"/>
        </w:rPr>
        <w:fldChar w:fldCharType="end"/>
      </w:r>
    </w:p>
    <w:p w14:paraId="38DC9D47" w14:textId="77777777" w:rsidR="00A53157" w:rsidRDefault="005D030B" w:rsidP="009C3316">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68736249" wp14:editId="62732AAD">
            <wp:extent cx="1495425" cy="1495425"/>
            <wp:effectExtent l="0" t="0" r="9525" b="9525"/>
            <wp:docPr id="166926692" name="picture" descr="C:\Users\Gast_\AppData\Local\Microsoft\Windows\INetCache\Content.Word\multiTargetDimen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5425" cy="1495425"/>
                    </a:xfrm>
                    <a:prstGeom prst="rect">
                      <a:avLst/>
                    </a:prstGeom>
                  </pic:spPr>
                </pic:pic>
              </a:graphicData>
            </a:graphic>
          </wp:inline>
        </w:drawing>
      </w:r>
    </w:p>
    <w:p w14:paraId="6E6E3C86" w14:textId="225926FA" w:rsidR="00AC44FE" w:rsidRDefault="00A53157" w:rsidP="009C3316">
      <w:pPr>
        <w:pStyle w:val="Beschriftung"/>
        <w:jc w:val="center"/>
        <w:rPr>
          <w:rFonts w:ascii="Times New Roman" w:hAnsi="Times New Roman" w:cs="Times New Roman"/>
        </w:rPr>
      </w:pPr>
      <w:bookmarkStart w:id="129" w:name="_Toc494050632"/>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10</w:t>
      </w:r>
      <w:r w:rsidRPr="00A53157">
        <w:rPr>
          <w:rFonts w:ascii="Times New Roman" w:hAnsi="Times New Roman" w:cs="Times New Roman"/>
        </w:rPr>
        <w:fldChar w:fldCharType="end"/>
      </w:r>
      <w:r w:rsidRPr="00A53157">
        <w:rPr>
          <w:rFonts w:ascii="Times New Roman" w:hAnsi="Times New Roman" w:cs="Times New Roman"/>
        </w:rPr>
        <w:t xml:space="preserve">: </w:t>
      </w:r>
      <w:hyperlink r:id="rId23" w:history="1">
        <w:r w:rsidR="009C3316" w:rsidRPr="009B22A5">
          <w:rPr>
            <w:rStyle w:val="Hyperlink"/>
            <w:rFonts w:ascii="Times New Roman" w:hAnsi="Times New Roman" w:cs="Times New Roman"/>
          </w:rPr>
          <w:t>https://library.Vuforia.com/articles/Training/Multi-Target-Guide</w:t>
        </w:r>
      </w:hyperlink>
      <w:bookmarkEnd w:id="129"/>
    </w:p>
    <w:p w14:paraId="2504997F" w14:textId="4DD4B544" w:rsidR="009C3316" w:rsidRDefault="009C3316">
      <w:r>
        <w:br w:type="page"/>
      </w:r>
    </w:p>
    <w:p w14:paraId="2FC0380A" w14:textId="3AB2C657" w:rsidR="001E33FD" w:rsidRDefault="1C140F3E" w:rsidP="001E33FD">
      <w:pPr>
        <w:keepNext/>
        <w:spacing w:line="360" w:lineRule="auto"/>
        <w:rPr>
          <w:rFonts w:ascii="Times New Roman" w:hAnsi="Times New Roman" w:cs="Times New Roman"/>
          <w:sz w:val="24"/>
          <w:szCs w:val="24"/>
        </w:rPr>
      </w:pPr>
      <w:r w:rsidRPr="00F670CF">
        <w:rPr>
          <w:rFonts w:ascii="Times New Roman" w:hAnsi="Times New Roman" w:cs="Times New Roman"/>
          <w:sz w:val="24"/>
          <w:szCs w:val="24"/>
        </w:rPr>
        <w:lastRenderedPageBreak/>
        <w:t xml:space="preserve">Mit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s Objekterkennung lassen sich neben Bildern und Grafiken auch Objekte als Tracking-Targets verwenden. Die Objekterkennung kann für AR-Anwendungen genutzt werden, mit denen sich zu den getrackten Objekten weitere Informationen anzeigen lassen oder zusätzliche 3D-Grafik eingeblendet werden können.</w:t>
      </w:r>
    </w:p>
    <w:p w14:paraId="79098703" w14:textId="3AB2C657" w:rsidR="00A8540A" w:rsidRDefault="1C140F3E" w:rsidP="001E33FD">
      <w:pPr>
        <w:keepNext/>
        <w:spacing w:line="360" w:lineRule="auto"/>
        <w:rPr>
          <w:rFonts w:ascii="Times New Roman" w:hAnsi="Times New Roman" w:cs="Times New Roman"/>
          <w:sz w:val="24"/>
          <w:szCs w:val="24"/>
        </w:rPr>
      </w:pPr>
      <w:r w:rsidRPr="00F670CF">
        <w:rPr>
          <w:rFonts w:ascii="Times New Roman" w:hAnsi="Times New Roman" w:cs="Times New Roman"/>
          <w:sz w:val="24"/>
          <w:szCs w:val="24"/>
        </w:rPr>
        <w:t xml:space="preserve">Der dafür von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 xml:space="preserve"> bereitgestellte Object-Scanner kann auf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s Webseite heruntergeladen und auf dem Smartphone installiert werden, was anschließend das Scannen von 3-dimensionalen Gegenständen ermöglicht. Die Gegenstände</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welche zur Objekterkennung verwendet werden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sollten für eine gute Erkennung des Scanners undurchsichtig, starr, und aus wenig beweglichen Teilen bestehen. Die Oberfläche des Objekts sollte hohe Kontraste aufweisen und nicht verformbar sein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damit ein gutes Tracking-Ergebnis erzielt werden kann.</w:t>
      </w:r>
    </w:p>
    <w:p w14:paraId="2FFF0F61" w14:textId="3AB2C657" w:rsidR="00C95CF2" w:rsidRPr="00F670CF" w:rsidRDefault="1C140F3E" w:rsidP="000A237F">
      <w:pPr>
        <w:keepNext/>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Zum Scannen des Objektes mit dem Smartphone sollte im Idealfall eine gut ausgeleuchtete Lichtsituation geschaffen werden, die keine Schatten auf dem Objekt erzeugt. </w:t>
      </w:r>
      <w:r w:rsidR="449C392F" w:rsidRPr="00F670CF">
        <w:rPr>
          <w:rFonts w:ascii="Times New Roman" w:hAnsi="Times New Roman" w:cs="Times New Roman"/>
          <w:sz w:val="24"/>
          <w:szCs w:val="24"/>
        </w:rPr>
        <w:t>Zum positionsgetreuen Einscannen</w:t>
      </w:r>
      <w:r w:rsidRPr="00F670CF">
        <w:rPr>
          <w:rFonts w:ascii="Times New Roman" w:hAnsi="Times New Roman" w:cs="Times New Roman"/>
          <w:sz w:val="24"/>
          <w:szCs w:val="24"/>
        </w:rPr>
        <w:t xml:space="preserve"> des Objekts wird vorher eine Tracking-Vorlage ausgedruckt, die dafür sorgt, dass die Position und Lage des Objektes später richtig ausgerichtet wird. </w:t>
      </w:r>
    </w:p>
    <w:p w14:paraId="4BCBD98A" w14:textId="77777777" w:rsidR="00A53157" w:rsidRDefault="00ED765A" w:rsidP="00A53157">
      <w:pPr>
        <w:keepNext/>
        <w:jc w:val="center"/>
      </w:pPr>
      <w:r>
        <w:rPr>
          <w:noProof/>
        </w:rPr>
        <w:drawing>
          <wp:inline distT="0" distB="0" distL="0" distR="0" wp14:anchorId="60B60DCE" wp14:editId="60CAD796">
            <wp:extent cx="4455042" cy="2504414"/>
            <wp:effectExtent l="0" t="0" r="3175" b="0"/>
            <wp:docPr id="990276112" name="picture" descr="C:\Users\Gast_\AppData\Local\Microsoft\Windows\INetCache\Content.Word\Pla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455042" cy="2504414"/>
                    </a:xfrm>
                    <a:prstGeom prst="rect">
                      <a:avLst/>
                    </a:prstGeom>
                  </pic:spPr>
                </pic:pic>
              </a:graphicData>
            </a:graphic>
          </wp:inline>
        </w:drawing>
      </w:r>
    </w:p>
    <w:p w14:paraId="1649E515" w14:textId="166C64F4" w:rsidR="00ED765A" w:rsidRPr="00A53157" w:rsidRDefault="00A53157" w:rsidP="00A53157">
      <w:pPr>
        <w:pStyle w:val="Beschriftung"/>
        <w:jc w:val="center"/>
        <w:rPr>
          <w:rFonts w:ascii="Times New Roman" w:hAnsi="Times New Roman" w:cs="Times New Roman"/>
          <w:sz w:val="24"/>
          <w:szCs w:val="24"/>
        </w:rPr>
      </w:pPr>
      <w:bookmarkStart w:id="130" w:name="_Toc494050633"/>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11</w:t>
      </w:r>
      <w:r w:rsidRPr="00A53157">
        <w:rPr>
          <w:rFonts w:ascii="Times New Roman" w:hAnsi="Times New Roman" w:cs="Times New Roman"/>
        </w:rPr>
        <w:fldChar w:fldCharType="end"/>
      </w:r>
      <w:r w:rsidRPr="00A53157">
        <w:rPr>
          <w:rFonts w:ascii="Times New Roman" w:hAnsi="Times New Roman" w:cs="Times New Roman"/>
        </w:rPr>
        <w:t>: https://library.Vuforia.com/articles/Training/Vuforia-Object-Scanner-Users-Guide.html</w:t>
      </w:r>
      <w:bookmarkEnd w:id="130"/>
    </w:p>
    <w:p w14:paraId="1FB8340B" w14:textId="3AB2C657" w:rsidR="001E33FD" w:rsidRDefault="001E33FD">
      <w:pPr>
        <w:rPr>
          <w:rFonts w:ascii="Times New Roman" w:hAnsi="Times New Roman" w:cs="Times New Roman"/>
          <w:sz w:val="24"/>
          <w:szCs w:val="24"/>
        </w:rPr>
      </w:pPr>
      <w:r>
        <w:rPr>
          <w:rFonts w:ascii="Times New Roman" w:hAnsi="Times New Roman" w:cs="Times New Roman"/>
          <w:sz w:val="24"/>
          <w:szCs w:val="24"/>
        </w:rPr>
        <w:br w:type="page"/>
      </w:r>
    </w:p>
    <w:p w14:paraId="6B6810D7" w14:textId="484331E8" w:rsidR="00746181"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 xml:space="preserve">Auf dieser Vorlage wird </w:t>
      </w:r>
      <w:r w:rsidR="00006F6C">
        <w:rPr>
          <w:rFonts w:ascii="Times New Roman" w:hAnsi="Times New Roman" w:cs="Times New Roman"/>
          <w:sz w:val="24"/>
          <w:szCs w:val="24"/>
        </w:rPr>
        <w:t>das</w:t>
      </w:r>
      <w:r w:rsidRPr="00F670CF">
        <w:rPr>
          <w:rFonts w:ascii="Times New Roman" w:hAnsi="Times New Roman" w:cs="Times New Roman"/>
          <w:sz w:val="24"/>
          <w:szCs w:val="24"/>
        </w:rPr>
        <w:t xml:space="preserve"> zu scannende Objekt platziert und anschließend die Objekterkennung über die </w:t>
      </w:r>
      <w:r w:rsidR="00AA6336" w:rsidRPr="00F670CF">
        <w:rPr>
          <w:rFonts w:ascii="Times New Roman" w:hAnsi="Times New Roman" w:cs="Times New Roman"/>
          <w:sz w:val="24"/>
          <w:szCs w:val="24"/>
        </w:rPr>
        <w:t>App</w:t>
      </w:r>
      <w:r w:rsidRPr="00F670CF">
        <w:rPr>
          <w:rFonts w:ascii="Times New Roman" w:hAnsi="Times New Roman" w:cs="Times New Roman"/>
          <w:sz w:val="24"/>
          <w:szCs w:val="24"/>
        </w:rPr>
        <w:t xml:space="preserve"> auf dem Smartphone gestartet. Zur genauen Erkennung darf das Objekt während des Vorgangs nicht beweget werden. Die Kamera wird nun um das Objekt </w:t>
      </w:r>
      <w:r w:rsidR="008131D8" w:rsidRPr="00F670CF">
        <w:rPr>
          <w:rFonts w:ascii="Times New Roman" w:hAnsi="Times New Roman" w:cs="Times New Roman"/>
          <w:sz w:val="24"/>
          <w:szCs w:val="24"/>
        </w:rPr>
        <w:t>herumbewegt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um es von allen Seiten zu erfassen</w:t>
      </w:r>
      <w:r w:rsidR="449C392F" w:rsidRPr="00F670CF">
        <w:rPr>
          <w:rFonts w:ascii="Times New Roman" w:hAnsi="Times New Roman" w:cs="Times New Roman"/>
          <w:sz w:val="24"/>
          <w:szCs w:val="24"/>
        </w:rPr>
        <w:t>. Dabei</w:t>
      </w:r>
      <w:r w:rsidRPr="00F670CF">
        <w:rPr>
          <w:rFonts w:ascii="Times New Roman" w:hAnsi="Times New Roman" w:cs="Times New Roman"/>
          <w:sz w:val="24"/>
          <w:szCs w:val="24"/>
        </w:rPr>
        <w:t xml:space="preserve"> werden erfolgreich eingescannte Bereiche mit einer grünen Fläche markiert.</w:t>
      </w:r>
    </w:p>
    <w:p w14:paraId="68CB7012" w14:textId="77777777" w:rsidR="00A53157" w:rsidRDefault="00746181" w:rsidP="00A53157">
      <w:pPr>
        <w:keepNext/>
        <w:spacing w:line="360" w:lineRule="auto"/>
        <w:jc w:val="center"/>
      </w:pPr>
      <w:r>
        <w:rPr>
          <w:noProof/>
        </w:rPr>
        <w:drawing>
          <wp:inline distT="0" distB="0" distL="0" distR="0" wp14:anchorId="77498B72" wp14:editId="2130DFDC">
            <wp:extent cx="3448050" cy="1938332"/>
            <wp:effectExtent l="0" t="0" r="0" b="5080"/>
            <wp:docPr id="581971009" name="picture" descr="C:\Users\Gast_\AppData\Local\Microsoft\Windows\INetCache\Content.Word\Translation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3448050" cy="1938332"/>
                    </a:xfrm>
                    <a:prstGeom prst="rect">
                      <a:avLst/>
                    </a:prstGeom>
                  </pic:spPr>
                </pic:pic>
              </a:graphicData>
            </a:graphic>
          </wp:inline>
        </w:drawing>
      </w:r>
    </w:p>
    <w:p w14:paraId="2783A77B" w14:textId="5D3B8D9E" w:rsidR="00EB57C2" w:rsidRPr="00A53157" w:rsidRDefault="00A53157" w:rsidP="00A53157">
      <w:pPr>
        <w:pStyle w:val="Beschriftung"/>
        <w:jc w:val="center"/>
        <w:rPr>
          <w:rFonts w:ascii="Times New Roman" w:hAnsi="Times New Roman" w:cs="Times New Roman"/>
          <w:sz w:val="24"/>
          <w:szCs w:val="24"/>
        </w:rPr>
      </w:pPr>
      <w:bookmarkStart w:id="131" w:name="_Toc494050634"/>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12</w:t>
      </w:r>
      <w:r w:rsidRPr="00A53157">
        <w:rPr>
          <w:rFonts w:ascii="Times New Roman" w:hAnsi="Times New Roman" w:cs="Times New Roman"/>
        </w:rPr>
        <w:fldChar w:fldCharType="end"/>
      </w:r>
      <w:r w:rsidRPr="00A53157">
        <w:rPr>
          <w:rFonts w:ascii="Times New Roman" w:hAnsi="Times New Roman" w:cs="Times New Roman"/>
        </w:rPr>
        <w:t>: https://library.Vuforia.com/articles/Training/Vuforia-Object-Scanner-Users-Guide.html</w:t>
      </w:r>
      <w:bookmarkEnd w:id="131"/>
    </w:p>
    <w:p w14:paraId="32C06462" w14:textId="7D81CB5A" w:rsidR="449C392F" w:rsidRPr="00F670CF" w:rsidRDefault="449C392F"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Nach dem Beenden des Vorgangs erscheint eine Zusammenfassung der Objekterkennung mit einer Punktebewertung zur Qualität des Ergebnisses. Neben der Bewertung kann die Objekterkennung auch in der </w:t>
      </w:r>
      <w:r w:rsidR="00AA6336" w:rsidRPr="00F670CF">
        <w:rPr>
          <w:rFonts w:ascii="Times New Roman" w:hAnsi="Times New Roman" w:cs="Times New Roman"/>
          <w:sz w:val="24"/>
          <w:szCs w:val="24"/>
        </w:rPr>
        <w:t>App</w:t>
      </w:r>
      <w:r w:rsidRPr="00F670CF">
        <w:rPr>
          <w:rFonts w:ascii="Times New Roman" w:hAnsi="Times New Roman" w:cs="Times New Roman"/>
          <w:sz w:val="24"/>
          <w:szCs w:val="24"/>
        </w:rPr>
        <w:t xml:space="preserve"> getestet werden. In diesem Test wird die AR-Version angezeigt und bei einem erfolgreich eingescannten Objekt erscheint ein Würfel, der beim Bewegen des Objektes die Rotation und Translation übernimmt. Wenn das Ergebnis nicht zufriedenstellend ist, kann der Scanvorgang fortgesetzt werden, um das Tracking zu verbessern. Ist der gesamte Vorgang abgeschlossen, werden die Objekt-Daten gespeichert und können anschließend im </w:t>
      </w:r>
      <w:r w:rsidR="00006F6C" w:rsidRPr="00006F6C">
        <w:rPr>
          <w:rFonts w:ascii="Times New Roman" w:hAnsi="Times New Roman" w:cs="Times New Roman"/>
          <w:sz w:val="24"/>
          <w:szCs w:val="24"/>
        </w:rPr>
        <w:t>Target-Manager</w:t>
      </w:r>
      <w:r w:rsidRPr="00F670CF">
        <w:rPr>
          <w:rFonts w:ascii="Times New Roman" w:hAnsi="Times New Roman" w:cs="Times New Roman"/>
          <w:sz w:val="24"/>
          <w:szCs w:val="24"/>
        </w:rPr>
        <w:t xml:space="preserve"> hochgeladen werden, wo sie dann zur Verwendung in eigenen AR-Anwendu</w:t>
      </w:r>
      <w:r w:rsidR="008E7052">
        <w:rPr>
          <w:rFonts w:ascii="Times New Roman" w:hAnsi="Times New Roman" w:cs="Times New Roman"/>
          <w:sz w:val="24"/>
          <w:szCs w:val="24"/>
        </w:rPr>
        <w:t xml:space="preserve">ngen zur Verfügung stehen. </w:t>
      </w:r>
      <w:r w:rsidR="008E7052">
        <w:rPr>
          <w:rFonts w:ascii="Times New Roman" w:hAnsi="Times New Roman" w:cs="Times New Roman"/>
          <w:sz w:val="24"/>
          <w:szCs w:val="24"/>
        </w:rPr>
        <w:fldChar w:fldCharType="begin"/>
      </w:r>
      <w:r w:rsidR="008E7052">
        <w:rPr>
          <w:rFonts w:ascii="Times New Roman" w:hAnsi="Times New Roman" w:cs="Times New Roman"/>
          <w:sz w:val="24"/>
          <w:szCs w:val="24"/>
        </w:rPr>
        <w:instrText>ADDIN CITAVI.PLACEHOLDER 1497d6e2-5dc2-4607-96c5-aa6318655417 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nVmb3JpYSBPYmplY3QgU2Nhbm5lcj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MjAxNyk8L1RleHQ+DQogICAgPC9UZXh0VW5pdD4NCiAgPC9UZXh0VW5pdHM+DQo8L1BsYWNlaG9sZGVyPg==</w:instrText>
      </w:r>
      <w:r w:rsidR="008E7052">
        <w:rPr>
          <w:rFonts w:ascii="Times New Roman" w:hAnsi="Times New Roman" w:cs="Times New Roman"/>
          <w:sz w:val="24"/>
          <w:szCs w:val="24"/>
        </w:rPr>
        <w:fldChar w:fldCharType="separate"/>
      </w:r>
      <w:bookmarkStart w:id="132" w:name="_CTVP0011497d6e25dc2460796c5aa6318655417"/>
      <w:r w:rsidR="008E7052">
        <w:rPr>
          <w:rFonts w:ascii="Times New Roman" w:hAnsi="Times New Roman" w:cs="Times New Roman"/>
          <w:sz w:val="24"/>
          <w:szCs w:val="24"/>
        </w:rPr>
        <w:t xml:space="preserve">(vgl. </w:t>
      </w:r>
      <w:r w:rsidR="008E7052" w:rsidRPr="008E7052">
        <w:rPr>
          <w:rFonts w:ascii="Times New Roman" w:hAnsi="Times New Roman" w:cs="Times New Roman"/>
          <w:i/>
          <w:sz w:val="24"/>
          <w:szCs w:val="24"/>
        </w:rPr>
        <w:t>Vuforia Object Scanner</w:t>
      </w:r>
      <w:r w:rsidR="008E7052" w:rsidRPr="008E7052">
        <w:rPr>
          <w:rFonts w:ascii="Times New Roman" w:hAnsi="Times New Roman" w:cs="Times New Roman"/>
          <w:sz w:val="24"/>
          <w:szCs w:val="24"/>
        </w:rPr>
        <w:t>, 2017)</w:t>
      </w:r>
      <w:bookmarkEnd w:id="132"/>
      <w:r w:rsidR="008E7052">
        <w:rPr>
          <w:rFonts w:ascii="Times New Roman" w:hAnsi="Times New Roman" w:cs="Times New Roman"/>
          <w:sz w:val="24"/>
          <w:szCs w:val="24"/>
        </w:rPr>
        <w:fldChar w:fldCharType="end"/>
      </w:r>
    </w:p>
    <w:p w14:paraId="20F5E036" w14:textId="77777777" w:rsidR="00A53157" w:rsidRDefault="000D6A8B" w:rsidP="009C3316">
      <w:pPr>
        <w:keepNext/>
        <w:jc w:val="center"/>
      </w:pPr>
      <w:r>
        <w:rPr>
          <w:noProof/>
        </w:rPr>
        <w:drawing>
          <wp:inline distT="0" distB="0" distL="0" distR="0" wp14:anchorId="6DF971C4" wp14:editId="6BE64FC4">
            <wp:extent cx="3448272" cy="1938457"/>
            <wp:effectExtent l="0" t="0" r="0" b="5080"/>
            <wp:docPr id="397588699" name="picture" descr="C:\Users\Gast_\AppData\Local\Microsoft\Windows\INetCache\Content.Word\TestSc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3448272" cy="1938457"/>
                    </a:xfrm>
                    <a:prstGeom prst="rect">
                      <a:avLst/>
                    </a:prstGeom>
                  </pic:spPr>
                </pic:pic>
              </a:graphicData>
            </a:graphic>
          </wp:inline>
        </w:drawing>
      </w:r>
    </w:p>
    <w:p w14:paraId="0B0E4CE4" w14:textId="662038A8" w:rsidR="00113741" w:rsidRPr="00A53157" w:rsidRDefault="00A53157" w:rsidP="009C3316">
      <w:pPr>
        <w:pStyle w:val="Beschriftung"/>
        <w:jc w:val="center"/>
        <w:rPr>
          <w:rFonts w:ascii="Times New Roman" w:hAnsi="Times New Roman" w:cs="Times New Roman"/>
          <w:sz w:val="24"/>
          <w:szCs w:val="24"/>
        </w:rPr>
      </w:pPr>
      <w:bookmarkStart w:id="133" w:name="_Toc494050635"/>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13</w:t>
      </w:r>
      <w:r w:rsidRPr="00A53157">
        <w:rPr>
          <w:rFonts w:ascii="Times New Roman" w:hAnsi="Times New Roman" w:cs="Times New Roman"/>
        </w:rPr>
        <w:fldChar w:fldCharType="end"/>
      </w:r>
      <w:r w:rsidRPr="00A53157">
        <w:rPr>
          <w:rFonts w:ascii="Times New Roman" w:hAnsi="Times New Roman" w:cs="Times New Roman"/>
        </w:rPr>
        <w:t>: https://library.Vuforia.com/articles/Training/Vuforia-Object-Scanner-Users-Guide.html</w:t>
      </w:r>
      <w:bookmarkEnd w:id="133"/>
    </w:p>
    <w:p w14:paraId="0224CE2B" w14:textId="3AB2C657" w:rsidR="008131D8" w:rsidRDefault="008131D8">
      <w:pPr>
        <w:rPr>
          <w:rFonts w:ascii="Times New Roman" w:hAnsi="Times New Roman" w:cs="Times New Roman"/>
          <w:sz w:val="24"/>
          <w:szCs w:val="24"/>
        </w:rPr>
      </w:pPr>
      <w:r>
        <w:rPr>
          <w:rFonts w:ascii="Times New Roman" w:hAnsi="Times New Roman" w:cs="Times New Roman"/>
          <w:sz w:val="24"/>
          <w:szCs w:val="24"/>
        </w:rPr>
        <w:br w:type="page"/>
      </w:r>
    </w:p>
    <w:p w14:paraId="5905F780" w14:textId="3AB2C657" w:rsidR="00A015FC" w:rsidRPr="00CF29FD" w:rsidRDefault="1C140F3E" w:rsidP="000A237F">
      <w:pPr>
        <w:pStyle w:val="berschrift1"/>
        <w:spacing w:line="360" w:lineRule="auto"/>
        <w:jc w:val="both"/>
        <w:rPr>
          <w:rFonts w:ascii="Times New Roman" w:hAnsi="Times New Roman" w:cs="Times New Roman"/>
          <w:sz w:val="32"/>
          <w:szCs w:val="24"/>
        </w:rPr>
      </w:pPr>
      <w:bookmarkStart w:id="134" w:name="_Toc493682127"/>
      <w:bookmarkStart w:id="135" w:name="_Toc493693695"/>
      <w:bookmarkStart w:id="136" w:name="_Toc493699927"/>
      <w:bookmarkStart w:id="137" w:name="_Toc493696953"/>
      <w:bookmarkStart w:id="138" w:name="_Toc493701869"/>
      <w:bookmarkStart w:id="139" w:name="_Toc494055320"/>
      <w:r w:rsidRPr="00CF29FD">
        <w:rPr>
          <w:rFonts w:ascii="Times New Roman" w:hAnsi="Times New Roman" w:cs="Times New Roman"/>
          <w:sz w:val="32"/>
          <w:szCs w:val="24"/>
        </w:rPr>
        <w:lastRenderedPageBreak/>
        <w:t>Voruntersuchung</w:t>
      </w:r>
      <w:bookmarkEnd w:id="139"/>
      <w:r w:rsidRPr="00CF29FD">
        <w:rPr>
          <w:rFonts w:ascii="Times New Roman" w:hAnsi="Times New Roman" w:cs="Times New Roman"/>
          <w:sz w:val="32"/>
          <w:szCs w:val="24"/>
        </w:rPr>
        <w:t xml:space="preserve"> </w:t>
      </w:r>
      <w:bookmarkEnd w:id="134"/>
      <w:bookmarkEnd w:id="135"/>
      <w:bookmarkEnd w:id="136"/>
      <w:bookmarkEnd w:id="137"/>
      <w:bookmarkEnd w:id="138"/>
    </w:p>
    <w:p w14:paraId="54F4C5F7" w14:textId="3AB2C657" w:rsidR="003F3FDD" w:rsidRPr="00F670CF" w:rsidRDefault="003F3FDD" w:rsidP="000A237F">
      <w:pPr>
        <w:spacing w:line="360" w:lineRule="auto"/>
        <w:jc w:val="both"/>
        <w:rPr>
          <w:rFonts w:ascii="Times New Roman" w:hAnsi="Times New Roman" w:cs="Times New Roman"/>
          <w:sz w:val="24"/>
          <w:szCs w:val="24"/>
        </w:rPr>
      </w:pPr>
    </w:p>
    <w:p w14:paraId="793F0663" w14:textId="53D51ED7" w:rsidR="007D503E"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Überlegung zur Umsetzung der Integration von realen Objekten in eine VR-Anwendung war es</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ein Objekt so mit Markern zu versehen, dass diese mit einer Kamera und passender Software erfasst werden können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um anschließend das reale Objekt als virtuelles Objekt in der VR-Anwendung darzustellen. In der einfachsten Form wäre </w:t>
      </w:r>
      <w:r w:rsidR="00006F6C" w:rsidRPr="00F670CF">
        <w:rPr>
          <w:rFonts w:ascii="Times New Roman" w:hAnsi="Times New Roman" w:cs="Times New Roman"/>
          <w:sz w:val="24"/>
          <w:szCs w:val="24"/>
        </w:rPr>
        <w:t>das</w:t>
      </w:r>
      <w:r w:rsidRPr="00F670CF">
        <w:rPr>
          <w:rFonts w:ascii="Times New Roman" w:hAnsi="Times New Roman" w:cs="Times New Roman"/>
          <w:sz w:val="24"/>
          <w:szCs w:val="24"/>
        </w:rPr>
        <w:t xml:space="preserve"> ein realer Würfel</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der in den Händen gehalten wird und der ebenso in der virtuellen Anwendung gesehen und manipuliert werden kann. </w:t>
      </w:r>
    </w:p>
    <w:p w14:paraId="54ACA900" w14:textId="60A524C5" w:rsidR="009368AC"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zur Verfügung stehenden VR-Systeme waren die </w:t>
      </w:r>
      <w:r w:rsidR="0072141C" w:rsidRPr="0072141C">
        <w:rPr>
          <w:rFonts w:ascii="Times New Roman" w:hAnsi="Times New Roman" w:cs="Times New Roman"/>
          <w:i/>
          <w:sz w:val="24"/>
          <w:szCs w:val="24"/>
        </w:rPr>
        <w:t>Oculus Rift</w:t>
      </w:r>
      <w:r w:rsidRPr="00F670CF">
        <w:rPr>
          <w:rFonts w:ascii="Times New Roman" w:hAnsi="Times New Roman" w:cs="Times New Roman"/>
          <w:sz w:val="24"/>
          <w:szCs w:val="24"/>
        </w:rPr>
        <w:t xml:space="preserve"> und die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Beide Systeme sollten mit der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kombiniert werden, um das Tracken der Hände zu ermöglichen und diese als virtuelles Abbild in die Anwendung zu integrieren. Das Integrieren des realen Objektes sollte durch das Tracking des Gegenstanden durch ein geeignetes Marker-System realisiert werden.</w:t>
      </w:r>
    </w:p>
    <w:p w14:paraId="3A809234" w14:textId="77777777" w:rsidR="009C3316" w:rsidRPr="00F670CF" w:rsidRDefault="009C3316" w:rsidP="000A237F">
      <w:pPr>
        <w:spacing w:line="360" w:lineRule="auto"/>
        <w:jc w:val="both"/>
        <w:rPr>
          <w:rFonts w:ascii="Times New Roman" w:hAnsi="Times New Roman" w:cs="Times New Roman"/>
          <w:sz w:val="24"/>
          <w:szCs w:val="24"/>
        </w:rPr>
      </w:pPr>
    </w:p>
    <w:p w14:paraId="463519A7" w14:textId="7C8636FC" w:rsidR="009B5662" w:rsidRPr="00A16BF7" w:rsidRDefault="008928C3" w:rsidP="008131D8">
      <w:pPr>
        <w:pStyle w:val="berschrift2"/>
        <w:rPr>
          <w:rFonts w:cs="Times New Roman"/>
          <w:sz w:val="28"/>
        </w:rPr>
      </w:pPr>
      <w:bookmarkStart w:id="140" w:name="_Toc494055321"/>
      <w:r w:rsidRPr="00A16BF7">
        <w:rPr>
          <w:rFonts w:cs="Times New Roman"/>
          <w:sz w:val="28"/>
        </w:rPr>
        <w:t>Resultat der Voruntersuchung</w:t>
      </w:r>
      <w:bookmarkEnd w:id="140"/>
      <w:r w:rsidR="00CC25F1" w:rsidRPr="00A16BF7">
        <w:rPr>
          <w:rFonts w:cs="Times New Roman"/>
          <w:sz w:val="28"/>
        </w:rPr>
        <w:tab/>
      </w:r>
    </w:p>
    <w:p w14:paraId="332AC71A" w14:textId="77777777" w:rsidR="00006F6C" w:rsidRPr="00006F6C" w:rsidRDefault="00006F6C" w:rsidP="00006F6C"/>
    <w:p w14:paraId="579E5E3A" w14:textId="654CE779" w:rsidR="00D50524"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Nach der Abwägung der uns zu Verfügung stehenden technischen Geräte auf die Eignung zur Umsetzung unserer Überlegung haben wir uns für eine Kombination aus der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und der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 xml:space="preserve">entschieden. Für das Marker-Tracking viel die Entscheidung auf die Software von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w:t>
      </w:r>
    </w:p>
    <w:p w14:paraId="1AED3806" w14:textId="316C8038" w:rsidR="00586E75"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Der Hauptgrund für das VR-System der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war, dass </w:t>
      </w:r>
      <w:r w:rsidR="449C392F" w:rsidRPr="00F670CF">
        <w:rPr>
          <w:rFonts w:ascii="Times New Roman" w:hAnsi="Times New Roman" w:cs="Times New Roman"/>
          <w:sz w:val="24"/>
          <w:szCs w:val="24"/>
        </w:rPr>
        <w:t>dieses</w:t>
      </w:r>
      <w:r w:rsidRPr="00F670CF">
        <w:rPr>
          <w:rFonts w:ascii="Times New Roman" w:hAnsi="Times New Roman" w:cs="Times New Roman"/>
          <w:sz w:val="24"/>
          <w:szCs w:val="24"/>
        </w:rPr>
        <w:t xml:space="preserve"> eine in das HMD integrierte Front-Kamera besitzt, welche sich nach unseren Überlegungen für ein markerbasiertes Tracking eignen würde. Die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 xml:space="preserve">wurde als Device zum Handtracking ausgewählt, </w:t>
      </w:r>
      <w:r w:rsidR="0082147E" w:rsidRPr="00F670CF">
        <w:rPr>
          <w:rFonts w:ascii="Times New Roman" w:hAnsi="Times New Roman" w:cs="Times New Roman"/>
          <w:sz w:val="24"/>
          <w:szCs w:val="24"/>
        </w:rPr>
        <w:t>da gegenüber</w:t>
      </w:r>
      <w:r w:rsidRPr="00F670CF">
        <w:rPr>
          <w:rFonts w:ascii="Times New Roman" w:hAnsi="Times New Roman" w:cs="Times New Roman"/>
          <w:sz w:val="24"/>
          <w:szCs w:val="24"/>
        </w:rPr>
        <w:t xml:space="preserve"> anderen Handerkennungssystemen, die meist noch einen prototypischen Charakter aufweisen, bereits eine Integration in Unity 3D und den Systemen der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und </w:t>
      </w:r>
      <w:r w:rsidR="0072141C" w:rsidRPr="0072141C">
        <w:rPr>
          <w:rFonts w:ascii="Times New Roman" w:hAnsi="Times New Roman" w:cs="Times New Roman"/>
          <w:i/>
          <w:sz w:val="24"/>
          <w:szCs w:val="24"/>
        </w:rPr>
        <w:t>Oculus Rift</w:t>
      </w:r>
      <w:r w:rsidRPr="00F670CF">
        <w:rPr>
          <w:rFonts w:ascii="Times New Roman" w:hAnsi="Times New Roman" w:cs="Times New Roman"/>
          <w:sz w:val="24"/>
          <w:szCs w:val="24"/>
        </w:rPr>
        <w:t xml:space="preserve"> besteht. Ebenso entschieden wir uns </w:t>
      </w:r>
      <w:r w:rsidR="449C392F" w:rsidRPr="00F670CF">
        <w:rPr>
          <w:rFonts w:ascii="Times New Roman" w:hAnsi="Times New Roman" w:cs="Times New Roman"/>
          <w:sz w:val="24"/>
          <w:szCs w:val="24"/>
        </w:rPr>
        <w:t>bei der Software</w:t>
      </w:r>
      <w:r w:rsidRPr="00F670CF">
        <w:rPr>
          <w:rFonts w:ascii="Times New Roman" w:hAnsi="Times New Roman" w:cs="Times New Roman"/>
          <w:sz w:val="24"/>
          <w:szCs w:val="24"/>
        </w:rPr>
        <w:t xml:space="preserve"> für den Einsatz der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 xml:space="preserve"> Software </w:t>
      </w:r>
      <w:r w:rsidR="449C392F" w:rsidRPr="00F670CF">
        <w:rPr>
          <w:rFonts w:ascii="Times New Roman" w:hAnsi="Times New Roman" w:cs="Times New Roman"/>
          <w:sz w:val="24"/>
          <w:szCs w:val="24"/>
        </w:rPr>
        <w:t>zur</w:t>
      </w:r>
      <w:r w:rsidRPr="00F670CF">
        <w:rPr>
          <w:rFonts w:ascii="Times New Roman" w:hAnsi="Times New Roman" w:cs="Times New Roman"/>
          <w:sz w:val="24"/>
          <w:szCs w:val="24"/>
        </w:rPr>
        <w:t xml:space="preserve"> Realisierung des Markertrackings, da dieses sich mit einem einfachen Kamerabild, wie es die Front-Kamera der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bietet, umsetzen lässt und ebenfalls bereits eine Integration in Unity3D und VR-Systeme besteht. </w:t>
      </w:r>
    </w:p>
    <w:p w14:paraId="2EAB1ADD" w14:textId="42513FCD" w:rsidR="00EE17F2" w:rsidRPr="00F670CF" w:rsidRDefault="008928C3"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02987274" w14:textId="3C6D7C14" w:rsidR="00EE17F2" w:rsidRPr="00CF29FD" w:rsidRDefault="1C140F3E" w:rsidP="0051190F">
      <w:pPr>
        <w:pStyle w:val="berschrift1"/>
        <w:rPr>
          <w:rFonts w:ascii="Times New Roman" w:hAnsi="Times New Roman" w:cs="Times New Roman"/>
          <w:sz w:val="32"/>
        </w:rPr>
      </w:pPr>
      <w:bookmarkStart w:id="141" w:name="_Toc493682129"/>
      <w:bookmarkStart w:id="142" w:name="_Toc493693697"/>
      <w:bookmarkStart w:id="143" w:name="_Toc493696955"/>
      <w:bookmarkStart w:id="144" w:name="_Toc493699929"/>
      <w:bookmarkStart w:id="145" w:name="_Toc493701871"/>
      <w:bookmarkStart w:id="146" w:name="_Toc494055322"/>
      <w:r w:rsidRPr="00CF29FD">
        <w:rPr>
          <w:rFonts w:ascii="Times New Roman" w:hAnsi="Times New Roman" w:cs="Times New Roman"/>
          <w:sz w:val="32"/>
        </w:rPr>
        <w:lastRenderedPageBreak/>
        <w:t>Kombinieren der Devices</w:t>
      </w:r>
      <w:bookmarkEnd w:id="141"/>
      <w:bookmarkEnd w:id="142"/>
      <w:bookmarkEnd w:id="143"/>
      <w:bookmarkEnd w:id="144"/>
      <w:bookmarkEnd w:id="145"/>
      <w:bookmarkEnd w:id="146"/>
    </w:p>
    <w:p w14:paraId="6C627947" w14:textId="77777777" w:rsidR="001E6985" w:rsidRPr="00F670CF" w:rsidRDefault="001E6985" w:rsidP="000A237F">
      <w:pPr>
        <w:jc w:val="both"/>
        <w:rPr>
          <w:rFonts w:ascii="Times New Roman" w:hAnsi="Times New Roman" w:cs="Times New Roman"/>
          <w:sz w:val="24"/>
          <w:szCs w:val="24"/>
        </w:rPr>
      </w:pPr>
    </w:p>
    <w:p w14:paraId="4F03B93C" w14:textId="61D791C1" w:rsidR="00EE17F2" w:rsidRPr="00F670CF" w:rsidRDefault="08DA357C"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 xml:space="preserve">Die </w:t>
      </w:r>
      <w:r w:rsidR="0072141C" w:rsidRPr="0072141C">
        <w:rPr>
          <w:rFonts w:ascii="Times New Roman" w:eastAsia="Calibri" w:hAnsi="Times New Roman" w:cs="Times New Roman"/>
          <w:i/>
          <w:sz w:val="24"/>
          <w:szCs w:val="24"/>
        </w:rPr>
        <w:t>HTC</w:t>
      </w:r>
      <w:r w:rsidR="008B2323" w:rsidRPr="00F670CF">
        <w:rPr>
          <w:rFonts w:ascii="Times New Roman" w:eastAsia="Calibri" w:hAnsi="Times New Roman" w:cs="Times New Roman"/>
          <w:i/>
          <w:sz w:val="24"/>
          <w:szCs w:val="24"/>
        </w:rPr>
        <w:t xml:space="preserve"> Vive</w:t>
      </w:r>
      <w:r w:rsidRPr="00F670CF">
        <w:rPr>
          <w:rFonts w:ascii="Times New Roman" w:eastAsia="Calibri" w:hAnsi="Times New Roman" w:cs="Times New Roman"/>
          <w:sz w:val="24"/>
          <w:szCs w:val="24"/>
        </w:rPr>
        <w:t xml:space="preserve"> musste nun mit der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 xml:space="preserve">und dem </w:t>
      </w:r>
      <w:r w:rsidR="00AA6336" w:rsidRPr="00F670CF">
        <w:rPr>
          <w:rFonts w:ascii="Times New Roman" w:eastAsia="Calibri" w:hAnsi="Times New Roman" w:cs="Times New Roman"/>
          <w:i/>
          <w:sz w:val="24"/>
          <w:szCs w:val="24"/>
        </w:rPr>
        <w:t>Vuforia</w:t>
      </w:r>
      <w:r w:rsidR="009B492E">
        <w:rPr>
          <w:rFonts w:ascii="Times New Roman" w:eastAsia="Calibri" w:hAnsi="Times New Roman" w:cs="Times New Roman"/>
          <w:i/>
          <w:sz w:val="24"/>
          <w:szCs w:val="24"/>
        </w:rPr>
        <w:t>–</w:t>
      </w:r>
      <w:r w:rsidR="00F87219" w:rsidRPr="00F670CF">
        <w:rPr>
          <w:rFonts w:ascii="Times New Roman" w:eastAsia="Calibri" w:hAnsi="Times New Roman" w:cs="Times New Roman"/>
          <w:sz w:val="24"/>
          <w:szCs w:val="24"/>
        </w:rPr>
        <w:t>M</w:t>
      </w:r>
      <w:r w:rsidRPr="00F670CF">
        <w:rPr>
          <w:rFonts w:ascii="Times New Roman" w:eastAsia="Calibri" w:hAnsi="Times New Roman" w:cs="Times New Roman"/>
          <w:sz w:val="24"/>
          <w:szCs w:val="24"/>
        </w:rPr>
        <w:t>arker</w:t>
      </w:r>
      <w:r w:rsidR="009B492E">
        <w:rPr>
          <w:rFonts w:ascii="Times New Roman" w:eastAsia="Calibri" w:hAnsi="Times New Roman" w:cs="Times New Roman"/>
          <w:sz w:val="24"/>
          <w:szCs w:val="24"/>
        </w:rPr>
        <w:t>-T</w:t>
      </w:r>
      <w:r w:rsidRPr="00F670CF">
        <w:rPr>
          <w:rFonts w:ascii="Times New Roman" w:eastAsia="Calibri" w:hAnsi="Times New Roman" w:cs="Times New Roman"/>
          <w:sz w:val="24"/>
          <w:szCs w:val="24"/>
        </w:rPr>
        <w:t xml:space="preserve">racking kombiniert werden. Zunächst wurde hierzu die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 xml:space="preserve">mit der </w:t>
      </w:r>
      <w:r w:rsidR="0072141C" w:rsidRPr="0072141C">
        <w:rPr>
          <w:rFonts w:ascii="Times New Roman" w:eastAsia="Calibri" w:hAnsi="Times New Roman" w:cs="Times New Roman"/>
          <w:i/>
          <w:sz w:val="24"/>
          <w:szCs w:val="24"/>
        </w:rPr>
        <w:t>HTC</w:t>
      </w:r>
      <w:r w:rsidRPr="00F670CF">
        <w:rPr>
          <w:rFonts w:ascii="Times New Roman" w:eastAsia="Calibri" w:hAnsi="Times New Roman" w:cs="Times New Roman"/>
          <w:sz w:val="24"/>
          <w:szCs w:val="24"/>
        </w:rPr>
        <w:t xml:space="preserve"> verbunden. Im ersten Schritt wird die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 xml:space="preserve">an der </w:t>
      </w:r>
      <w:r w:rsidR="0072141C" w:rsidRPr="0072141C">
        <w:rPr>
          <w:rFonts w:ascii="Times New Roman" w:eastAsia="Calibri" w:hAnsi="Times New Roman" w:cs="Times New Roman"/>
          <w:i/>
          <w:sz w:val="24"/>
          <w:szCs w:val="24"/>
        </w:rPr>
        <w:t>HTC</w:t>
      </w:r>
      <w:r w:rsidR="008B2323" w:rsidRPr="00F670CF">
        <w:rPr>
          <w:rFonts w:ascii="Times New Roman" w:eastAsia="Calibri" w:hAnsi="Times New Roman" w:cs="Times New Roman"/>
          <w:i/>
          <w:sz w:val="24"/>
          <w:szCs w:val="24"/>
        </w:rPr>
        <w:t xml:space="preserve"> Vive</w:t>
      </w:r>
      <w:r w:rsidRPr="00F670CF">
        <w:rPr>
          <w:rFonts w:ascii="Times New Roman" w:eastAsia="Calibri" w:hAnsi="Times New Roman" w:cs="Times New Roman"/>
          <w:sz w:val="24"/>
          <w:szCs w:val="24"/>
        </w:rPr>
        <w:t xml:space="preserve"> befestigt. Hierfür kann ein von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angeboten</w:t>
      </w:r>
      <w:r w:rsidR="00F87219" w:rsidRPr="00F670CF">
        <w:rPr>
          <w:rFonts w:ascii="Times New Roman" w:eastAsia="Calibri" w:hAnsi="Times New Roman" w:cs="Times New Roman"/>
          <w:sz w:val="24"/>
          <w:szCs w:val="24"/>
        </w:rPr>
        <w:t>er</w:t>
      </w:r>
      <w:r w:rsidRPr="00F670CF">
        <w:rPr>
          <w:rFonts w:ascii="Times New Roman" w:eastAsia="Calibri" w:hAnsi="Times New Roman" w:cs="Times New Roman"/>
          <w:sz w:val="24"/>
          <w:szCs w:val="24"/>
        </w:rPr>
        <w:t xml:space="preserve"> Befestigungsbausatz verwendet werden. Nun folgt die Installation der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Software „Orion“. Diese beinhaltet das Verwaltungsprogramm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 xml:space="preserve">Control Panel“ der </w:t>
      </w:r>
      <w:r w:rsidR="008B2323" w:rsidRPr="00F670CF">
        <w:rPr>
          <w:rFonts w:ascii="Times New Roman" w:eastAsia="Calibri" w:hAnsi="Times New Roman" w:cs="Times New Roman"/>
          <w:i/>
          <w:sz w:val="24"/>
          <w:szCs w:val="24"/>
        </w:rPr>
        <w:t>Leap Motion</w:t>
      </w:r>
      <w:r w:rsidRPr="00F670CF">
        <w:rPr>
          <w:rFonts w:ascii="Times New Roman" w:eastAsia="Calibri" w:hAnsi="Times New Roman" w:cs="Times New Roman"/>
          <w:sz w:val="24"/>
          <w:szCs w:val="24"/>
        </w:rPr>
        <w:t xml:space="preserve">, welches unter anderem auch zur Kalibrierung der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benötigt wird. Dieser Vorgan</w:t>
      </w:r>
      <w:r w:rsidR="006066DE">
        <w:rPr>
          <w:rFonts w:ascii="Times New Roman" w:eastAsia="Calibri" w:hAnsi="Times New Roman" w:cs="Times New Roman"/>
          <w:sz w:val="24"/>
          <w:szCs w:val="24"/>
        </w:rPr>
        <w:t xml:space="preserve">g ist im Programm unter dem Tab: </w:t>
      </w:r>
      <w:r w:rsidRPr="00F670CF">
        <w:rPr>
          <w:rFonts w:ascii="Times New Roman" w:eastAsia="Calibri" w:hAnsi="Times New Roman" w:cs="Times New Roman"/>
          <w:sz w:val="24"/>
          <w:szCs w:val="24"/>
        </w:rPr>
        <w:t>„Fehlersuche“, links unten, unter Gerät neu kalibrieren, genauer beschrieben.</w:t>
      </w:r>
      <w:r w:rsidR="001E6985" w:rsidRPr="00F670CF">
        <w:rPr>
          <w:rStyle w:val="Funotenzeichen"/>
          <w:rFonts w:ascii="Times New Roman" w:eastAsia="Calibri" w:hAnsi="Times New Roman" w:cs="Times New Roman"/>
          <w:sz w:val="24"/>
          <w:szCs w:val="24"/>
        </w:rPr>
        <w:footnoteReference w:id="6"/>
      </w:r>
      <w:r w:rsidR="001E6985" w:rsidRPr="00F670CF">
        <w:rPr>
          <w:rFonts w:ascii="Times New Roman" w:eastAsia="Calibri" w:hAnsi="Times New Roman" w:cs="Times New Roman"/>
          <w:sz w:val="24"/>
          <w:szCs w:val="24"/>
        </w:rPr>
        <w:t xml:space="preserve"> </w:t>
      </w:r>
    </w:p>
    <w:p w14:paraId="3BECAF9E" w14:textId="09D291BE" w:rsidR="00EE17F2" w:rsidRPr="00F670CF" w:rsidRDefault="08DA357C"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 xml:space="preserve">Um nun die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 xml:space="preserve">in der </w:t>
      </w:r>
      <w:r w:rsidR="00AA6336" w:rsidRPr="00F670CF">
        <w:rPr>
          <w:rFonts w:ascii="Times New Roman" w:eastAsia="Calibri" w:hAnsi="Times New Roman" w:cs="Times New Roman"/>
          <w:i/>
          <w:sz w:val="24"/>
          <w:szCs w:val="24"/>
        </w:rPr>
        <w:t>Unity Engine</w:t>
      </w:r>
      <w:r w:rsidRPr="00F670CF">
        <w:rPr>
          <w:rFonts w:ascii="Times New Roman" w:eastAsia="Calibri" w:hAnsi="Times New Roman" w:cs="Times New Roman"/>
          <w:sz w:val="24"/>
          <w:szCs w:val="24"/>
        </w:rPr>
        <w:t xml:space="preserve"> anzuwenden, benötigt man das „Unity Core Assets“ Package, das auf der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 xml:space="preserve">Website angeboten wird. </w:t>
      </w:r>
      <w:r w:rsidR="009C3316">
        <w:rPr>
          <w:rStyle w:val="Funotenzeichen"/>
          <w:rFonts w:ascii="Times New Roman" w:eastAsia="Calibri" w:hAnsi="Times New Roman" w:cs="Times New Roman"/>
          <w:sz w:val="24"/>
          <w:szCs w:val="24"/>
        </w:rPr>
        <w:footnoteReference w:id="7"/>
      </w:r>
    </w:p>
    <w:p w14:paraId="739F0F94" w14:textId="43C0FACA" w:rsidR="00EE17F2" w:rsidRPr="00F670CF" w:rsidRDefault="1C140F3E"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Wenn das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Control Panel” keine Fehler meldet</w:t>
      </w:r>
      <w:r w:rsidR="449C392F"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können nun in der </w:t>
      </w:r>
      <w:r w:rsidR="00AA6336" w:rsidRPr="00F670CF">
        <w:rPr>
          <w:rFonts w:ascii="Times New Roman" w:eastAsia="Calibri" w:hAnsi="Times New Roman" w:cs="Times New Roman"/>
          <w:i/>
          <w:sz w:val="24"/>
          <w:szCs w:val="24"/>
        </w:rPr>
        <w:t>Unity Engine</w:t>
      </w:r>
      <w:r w:rsidRPr="00F670CF">
        <w:rPr>
          <w:rFonts w:ascii="Times New Roman" w:eastAsia="Calibri" w:hAnsi="Times New Roman" w:cs="Times New Roman"/>
          <w:sz w:val="24"/>
          <w:szCs w:val="24"/>
        </w:rPr>
        <w:t xml:space="preserve"> im Project-Fenster unter </w:t>
      </w:r>
      <w:r w:rsidR="00CC3C4A"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Assets/</w:t>
      </w:r>
      <w:r w:rsidR="0023550C" w:rsidRPr="00F670CF">
        <w:rPr>
          <w:rFonts w:ascii="Times New Roman" w:eastAsia="Calibri" w:hAnsi="Times New Roman" w:cs="Times New Roman"/>
          <w:i/>
          <w:sz w:val="24"/>
          <w:szCs w:val="24"/>
        </w:rPr>
        <w:t>Leap Motion</w:t>
      </w:r>
      <w:r w:rsidRPr="00F670CF">
        <w:rPr>
          <w:rFonts w:ascii="Times New Roman" w:eastAsia="Calibri" w:hAnsi="Times New Roman" w:cs="Times New Roman"/>
          <w:sz w:val="24"/>
          <w:szCs w:val="24"/>
        </w:rPr>
        <w:t>/Core/Examples</w:t>
      </w:r>
      <w:r w:rsidR="00CC3C4A" w:rsidRPr="00F670CF">
        <w:rPr>
          <w:rFonts w:ascii="Times New Roman" w:eastAsia="Calibri" w:hAnsi="Times New Roman" w:cs="Times New Roman"/>
          <w:sz w:val="24"/>
          <w:szCs w:val="24"/>
        </w:rPr>
        <w:t>“</w:t>
      </w:r>
      <w:r w:rsidR="449C392F"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verschiedene Beispielszenen geöffnet werden</w:t>
      </w:r>
      <w:r w:rsidR="449C392F"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die einen </w:t>
      </w:r>
      <w:r w:rsidR="129CF7DC" w:rsidRPr="129CF7DC">
        <w:rPr>
          <w:rFonts w:ascii="Times New Roman" w:eastAsia="Calibri" w:hAnsi="Times New Roman" w:cs="Times New Roman"/>
          <w:sz w:val="24"/>
          <w:szCs w:val="24"/>
        </w:rPr>
        <w:t>beispielhaften</w:t>
      </w:r>
      <w:r w:rsidRPr="00F670CF">
        <w:rPr>
          <w:rFonts w:ascii="Times New Roman" w:eastAsia="Calibri" w:hAnsi="Times New Roman" w:cs="Times New Roman"/>
          <w:sz w:val="24"/>
          <w:szCs w:val="24"/>
        </w:rPr>
        <w:t xml:space="preserve"> Aufbau der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in Unity zeigt. Darunter befindet sich auch die „Leap Hands Demo (VR)“, deren Hierarchy</w:t>
      </w:r>
      <w:r w:rsidR="449C392F"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in ähnlicher Kombination in der finalen Szene, Anwendung findet. </w:t>
      </w:r>
    </w:p>
    <w:p w14:paraId="0CB874E5" w14:textId="2DABFD4F" w:rsidR="00EE17F2" w:rsidRPr="00F670CF" w:rsidRDefault="08DA357C"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 xml:space="preserve">Die Einrichtung der </w:t>
      </w:r>
      <w:r w:rsidR="0072141C" w:rsidRPr="0072141C">
        <w:rPr>
          <w:rFonts w:ascii="Times New Roman" w:eastAsia="Calibri" w:hAnsi="Times New Roman" w:cs="Times New Roman"/>
          <w:i/>
          <w:sz w:val="24"/>
          <w:szCs w:val="24"/>
        </w:rPr>
        <w:t>HTC</w:t>
      </w:r>
      <w:r w:rsidR="008B2323" w:rsidRPr="00F670CF">
        <w:rPr>
          <w:rFonts w:ascii="Times New Roman" w:eastAsia="Calibri" w:hAnsi="Times New Roman" w:cs="Times New Roman"/>
          <w:i/>
          <w:sz w:val="24"/>
          <w:szCs w:val="24"/>
        </w:rPr>
        <w:t xml:space="preserve"> Vive</w:t>
      </w:r>
      <w:r w:rsidRPr="00F670CF">
        <w:rPr>
          <w:rFonts w:ascii="Times New Roman" w:eastAsia="Calibri" w:hAnsi="Times New Roman" w:cs="Times New Roman"/>
          <w:sz w:val="24"/>
          <w:szCs w:val="24"/>
        </w:rPr>
        <w:t xml:space="preserve"> benötigt ebenfalls einige im folgenden beschriebenen Schritte. Hier war es notwendig, das </w:t>
      </w:r>
      <w:r w:rsidR="00AA6336" w:rsidRPr="00F670CF">
        <w:rPr>
          <w:rFonts w:ascii="Times New Roman" w:eastAsia="Calibri" w:hAnsi="Times New Roman" w:cs="Times New Roman"/>
          <w:i/>
          <w:sz w:val="24"/>
          <w:szCs w:val="24"/>
        </w:rPr>
        <w:t>SteamVR</w:t>
      </w:r>
      <w:r w:rsidR="001B0ED9">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Plugin aus dem Unity Asset Store in die Szene zu importieren. Bevor es </w:t>
      </w:r>
      <w:r w:rsidR="00E477F8" w:rsidRPr="00F670CF">
        <w:rPr>
          <w:rFonts w:ascii="Times New Roman" w:eastAsia="Calibri" w:hAnsi="Times New Roman" w:cs="Times New Roman"/>
          <w:sz w:val="24"/>
          <w:szCs w:val="24"/>
        </w:rPr>
        <w:t>weitergehen</w:t>
      </w:r>
      <w:r w:rsidRPr="00F670CF">
        <w:rPr>
          <w:rFonts w:ascii="Times New Roman" w:eastAsia="Calibri" w:hAnsi="Times New Roman" w:cs="Times New Roman"/>
          <w:sz w:val="24"/>
          <w:szCs w:val="24"/>
        </w:rPr>
        <w:t xml:space="preserve"> kann, muss nun zunächst das kostenlose </w:t>
      </w:r>
      <w:r w:rsidR="00AA6336" w:rsidRPr="00F670CF">
        <w:rPr>
          <w:rFonts w:ascii="Times New Roman" w:eastAsia="Calibri" w:hAnsi="Times New Roman" w:cs="Times New Roman"/>
          <w:i/>
          <w:sz w:val="24"/>
          <w:szCs w:val="24"/>
        </w:rPr>
        <w:t>SteamVR</w:t>
      </w:r>
      <w:r w:rsidRPr="00F670CF">
        <w:rPr>
          <w:rFonts w:ascii="Times New Roman" w:eastAsia="Calibri" w:hAnsi="Times New Roman" w:cs="Times New Roman"/>
          <w:sz w:val="24"/>
          <w:szCs w:val="24"/>
        </w:rPr>
        <w:t xml:space="preserve"> Ro</w:t>
      </w:r>
      <w:r w:rsidR="008E53D7">
        <w:rPr>
          <w:rFonts w:ascii="Times New Roman" w:eastAsia="Calibri" w:hAnsi="Times New Roman" w:cs="Times New Roman"/>
          <w:sz w:val="24"/>
          <w:szCs w:val="24"/>
        </w:rPr>
        <w:t xml:space="preserve">om - </w:t>
      </w:r>
      <w:r w:rsidRPr="00F670CF">
        <w:rPr>
          <w:rFonts w:ascii="Times New Roman" w:eastAsia="Calibri" w:hAnsi="Times New Roman" w:cs="Times New Roman"/>
          <w:sz w:val="24"/>
          <w:szCs w:val="24"/>
        </w:rPr>
        <w:t xml:space="preserve">Setup auf Steam installiert werden, da hier die Raumvermessung durchgeführt werden kann. Im Programm </w:t>
      </w:r>
      <w:r w:rsidR="00AA6336" w:rsidRPr="00F670CF">
        <w:rPr>
          <w:rFonts w:ascii="Times New Roman" w:eastAsia="Calibri" w:hAnsi="Times New Roman" w:cs="Times New Roman"/>
          <w:i/>
          <w:sz w:val="24"/>
          <w:szCs w:val="24"/>
        </w:rPr>
        <w:t>SteamVR</w:t>
      </w:r>
      <w:r w:rsidRPr="00F670CF">
        <w:rPr>
          <w:rFonts w:ascii="Times New Roman" w:eastAsia="Calibri" w:hAnsi="Times New Roman" w:cs="Times New Roman"/>
          <w:sz w:val="24"/>
          <w:szCs w:val="24"/>
        </w:rPr>
        <w:t xml:space="preserve"> finden sich unter den Einstellungen auch die Kameraeinstellungen, die für die Verwendung des </w:t>
      </w:r>
      <w:r w:rsidR="00AA6336" w:rsidRPr="00F670CF">
        <w:rPr>
          <w:rFonts w:ascii="Times New Roman" w:eastAsia="Calibri" w:hAnsi="Times New Roman" w:cs="Times New Roman"/>
          <w:i/>
          <w:sz w:val="24"/>
          <w:szCs w:val="24"/>
        </w:rPr>
        <w:t>Vuforia</w:t>
      </w:r>
      <w:r w:rsidR="00AE6897">
        <w:rPr>
          <w:rFonts w:ascii="Times New Roman" w:eastAsia="Calibri" w:hAnsi="Times New Roman" w:cs="Times New Roman"/>
          <w:i/>
          <w:sz w:val="24"/>
          <w:szCs w:val="24"/>
        </w:rPr>
        <w:t>–</w:t>
      </w:r>
      <w:r w:rsidRPr="00F670CF">
        <w:rPr>
          <w:rFonts w:ascii="Times New Roman" w:eastAsia="Calibri" w:hAnsi="Times New Roman" w:cs="Times New Roman"/>
          <w:sz w:val="24"/>
          <w:szCs w:val="24"/>
        </w:rPr>
        <w:t>Marker</w:t>
      </w:r>
      <w:r w:rsidR="00AE6897">
        <w:rPr>
          <w:rFonts w:ascii="Times New Roman" w:eastAsia="Calibri" w:hAnsi="Times New Roman" w:cs="Times New Roman"/>
          <w:sz w:val="24"/>
          <w:szCs w:val="24"/>
        </w:rPr>
        <w:t>-T</w:t>
      </w:r>
      <w:r w:rsidRPr="00F670CF">
        <w:rPr>
          <w:rFonts w:ascii="Times New Roman" w:eastAsia="Calibri" w:hAnsi="Times New Roman" w:cs="Times New Roman"/>
          <w:sz w:val="24"/>
          <w:szCs w:val="24"/>
        </w:rPr>
        <w:t>rackings notwendig sind. Dazu muss die Kamera im Einstellungsmenü aktiviert werden</w:t>
      </w:r>
      <w:r w:rsidR="00E477F8" w:rsidRPr="00F670CF">
        <w:rPr>
          <w:rFonts w:ascii="Times New Roman" w:eastAsia="Calibri" w:hAnsi="Times New Roman" w:cs="Times New Roman"/>
          <w:sz w:val="24"/>
          <w:szCs w:val="24"/>
        </w:rPr>
        <w:t xml:space="preserve"> </w:t>
      </w:r>
      <w:r w:rsidRPr="00F670CF">
        <w:rPr>
          <w:rFonts w:ascii="Times New Roman" w:eastAsia="Calibri" w:hAnsi="Times New Roman" w:cs="Times New Roman"/>
          <w:sz w:val="24"/>
          <w:szCs w:val="24"/>
        </w:rPr>
        <w:t xml:space="preserve">(siehe </w:t>
      </w:r>
      <w:r w:rsidR="00AF3174" w:rsidRPr="00F670CF">
        <w:rPr>
          <w:rFonts w:ascii="Times New Roman" w:eastAsia="Calibri" w:hAnsi="Times New Roman" w:cs="Times New Roman"/>
          <w:sz w:val="24"/>
          <w:szCs w:val="24"/>
        </w:rPr>
        <w:t>Abb. 14</w:t>
      </w:r>
      <w:r w:rsidR="00861739" w:rsidRPr="00F670CF">
        <w:rPr>
          <w:rFonts w:ascii="Times New Roman" w:eastAsia="Calibri" w:hAnsi="Times New Roman" w:cs="Times New Roman"/>
          <w:sz w:val="24"/>
          <w:szCs w:val="24"/>
        </w:rPr>
        <w:t>).</w:t>
      </w:r>
      <w:r w:rsidR="00AF3174" w:rsidRPr="00F670CF">
        <w:rPr>
          <w:rFonts w:ascii="Times New Roman" w:eastAsia="Calibri" w:hAnsi="Times New Roman" w:cs="Times New Roman"/>
          <w:sz w:val="24"/>
          <w:szCs w:val="24"/>
        </w:rPr>
        <w:t xml:space="preserve"> </w:t>
      </w:r>
      <w:r w:rsidRPr="00F670CF">
        <w:rPr>
          <w:rFonts w:ascii="Times New Roman" w:eastAsia="Calibri" w:hAnsi="Times New Roman" w:cs="Times New Roman"/>
          <w:sz w:val="24"/>
          <w:szCs w:val="24"/>
        </w:rPr>
        <w:t xml:space="preserve">Das Einstellungsmenü bietet auch einen Streaming Test, der bei Fehlern in der </w:t>
      </w:r>
      <w:r w:rsidR="00AA6336" w:rsidRPr="00F670CF">
        <w:rPr>
          <w:rFonts w:ascii="Times New Roman" w:eastAsia="Calibri" w:hAnsi="Times New Roman" w:cs="Times New Roman"/>
          <w:i/>
          <w:sz w:val="24"/>
          <w:szCs w:val="24"/>
        </w:rPr>
        <w:t>Unity Engine</w:t>
      </w:r>
      <w:r w:rsidRPr="00F670CF">
        <w:rPr>
          <w:rFonts w:ascii="Times New Roman" w:eastAsia="Calibri" w:hAnsi="Times New Roman" w:cs="Times New Roman"/>
          <w:sz w:val="24"/>
          <w:szCs w:val="24"/>
        </w:rPr>
        <w:t xml:space="preserve"> zur Fehlersuche genutzt werden kann. Meldet z.B. Kamera ak</w:t>
      </w:r>
      <w:r w:rsidR="00AE6897">
        <w:rPr>
          <w:rFonts w:ascii="Times New Roman" w:eastAsia="Calibri" w:hAnsi="Times New Roman" w:cs="Times New Roman"/>
          <w:sz w:val="24"/>
          <w:szCs w:val="24"/>
        </w:rPr>
        <w:t>tiv kein wie in der Abbildung 14</w:t>
      </w:r>
      <w:r w:rsidRPr="00F670CF">
        <w:rPr>
          <w:rFonts w:ascii="Times New Roman" w:eastAsia="Calibri" w:hAnsi="Times New Roman" w:cs="Times New Roman"/>
          <w:sz w:val="24"/>
          <w:szCs w:val="24"/>
        </w:rPr>
        <w:t xml:space="preserve"> gezeigten grünen Haken, sondern ein rotes Kreuz, ist klar, dass ein Fehler vorliegt. Dieser Fehler konnte durch einen Programmneustart von Steam VR oder des Computers behoben werden.</w:t>
      </w:r>
      <w:r w:rsidR="009C3316">
        <w:rPr>
          <w:rStyle w:val="Funotenzeichen"/>
          <w:rFonts w:ascii="Times New Roman" w:eastAsia="Calibri" w:hAnsi="Times New Roman" w:cs="Times New Roman"/>
          <w:sz w:val="24"/>
          <w:szCs w:val="24"/>
        </w:rPr>
        <w:footnoteReference w:id="8"/>
      </w:r>
      <w:r w:rsidRPr="00F670CF">
        <w:rPr>
          <w:rFonts w:ascii="Times New Roman" w:eastAsia="Calibri" w:hAnsi="Times New Roman" w:cs="Times New Roman"/>
          <w:sz w:val="24"/>
          <w:szCs w:val="24"/>
        </w:rPr>
        <w:t xml:space="preserve"> </w:t>
      </w:r>
    </w:p>
    <w:p w14:paraId="2D5F9E49" w14:textId="77777777" w:rsidR="00A53157" w:rsidRDefault="008928C3" w:rsidP="00A53157">
      <w:pPr>
        <w:keepNext/>
        <w:spacing w:line="360" w:lineRule="auto"/>
        <w:jc w:val="center"/>
      </w:pPr>
      <w:r w:rsidRPr="00F670CF">
        <w:rPr>
          <w:rFonts w:ascii="Times New Roman" w:hAnsi="Times New Roman" w:cs="Times New Roman"/>
          <w:noProof/>
          <w:sz w:val="24"/>
          <w:szCs w:val="24"/>
          <w:lang w:eastAsia="de-DE"/>
        </w:rPr>
        <w:lastRenderedPageBreak/>
        <w:drawing>
          <wp:inline distT="0" distB="0" distL="0" distR="0" wp14:anchorId="7D0EBC03" wp14:editId="3776BB68">
            <wp:extent cx="3153946" cy="2457450"/>
            <wp:effectExtent l="0" t="0" r="0" b="0"/>
            <wp:docPr id="1370661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153946" cy="2457450"/>
                    </a:xfrm>
                    <a:prstGeom prst="rect">
                      <a:avLst/>
                    </a:prstGeom>
                  </pic:spPr>
                </pic:pic>
              </a:graphicData>
            </a:graphic>
          </wp:inline>
        </w:drawing>
      </w:r>
    </w:p>
    <w:p w14:paraId="018337EF" w14:textId="610DC0EE" w:rsidR="000B063B" w:rsidRPr="00A53157" w:rsidRDefault="00A53157" w:rsidP="00A53157">
      <w:pPr>
        <w:pStyle w:val="Beschriftung"/>
        <w:jc w:val="center"/>
        <w:rPr>
          <w:rFonts w:ascii="Times New Roman" w:hAnsi="Times New Roman" w:cs="Times New Roman"/>
          <w:sz w:val="24"/>
          <w:szCs w:val="24"/>
        </w:rPr>
      </w:pPr>
      <w:bookmarkStart w:id="147" w:name="_Toc494050636"/>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14</w:t>
      </w:r>
      <w:r w:rsidRPr="00A53157">
        <w:rPr>
          <w:rFonts w:ascii="Times New Roman" w:hAnsi="Times New Roman" w:cs="Times New Roman"/>
        </w:rPr>
        <w:fldChar w:fldCharType="end"/>
      </w:r>
      <w:r w:rsidRPr="00A53157">
        <w:rPr>
          <w:rFonts w:ascii="Times New Roman" w:hAnsi="Times New Roman" w:cs="Times New Roman"/>
        </w:rPr>
        <w:t>: Screenshot Vive-Einstellungen</w:t>
      </w:r>
      <w:bookmarkEnd w:id="147"/>
    </w:p>
    <w:p w14:paraId="36A4A52C" w14:textId="1E441466" w:rsidR="00EE17F2" w:rsidRPr="00F670CF" w:rsidRDefault="1C140F3E"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Weiterhin nützlich für eine Fehlersuche bei Programmfehlern</w:t>
      </w:r>
      <w:r w:rsidR="449C392F"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ist das oben erwähnte Programm </w:t>
      </w:r>
      <w:r w:rsidR="1F198C7E" w:rsidRPr="1F198C7E">
        <w:rPr>
          <w:rFonts w:ascii="Times New Roman" w:eastAsia="Calibri" w:hAnsi="Times New Roman" w:cs="Times New Roman"/>
          <w:i/>
          <w:iCs/>
          <w:sz w:val="24"/>
          <w:szCs w:val="24"/>
        </w:rPr>
        <w:t>SteamVR</w:t>
      </w:r>
      <w:r w:rsidRPr="00F670CF">
        <w:rPr>
          <w:rFonts w:ascii="Times New Roman" w:eastAsia="Calibri" w:hAnsi="Times New Roman" w:cs="Times New Roman"/>
          <w:sz w:val="24"/>
          <w:szCs w:val="24"/>
        </w:rPr>
        <w:t xml:space="preserve">, das </w:t>
      </w:r>
      <w:r w:rsidR="449C392F" w:rsidRPr="00F670CF">
        <w:rPr>
          <w:rFonts w:ascii="Times New Roman" w:eastAsia="Calibri" w:hAnsi="Times New Roman" w:cs="Times New Roman"/>
          <w:sz w:val="24"/>
          <w:szCs w:val="24"/>
        </w:rPr>
        <w:t>anzeigt,</w:t>
      </w:r>
      <w:r w:rsidRPr="00F670CF">
        <w:rPr>
          <w:rFonts w:ascii="Times New Roman" w:eastAsia="Calibri" w:hAnsi="Times New Roman" w:cs="Times New Roman"/>
          <w:sz w:val="24"/>
          <w:szCs w:val="24"/>
        </w:rPr>
        <w:t xml:space="preserve"> ob die Infrarotsensoren aktiv sind.</w:t>
      </w:r>
      <w:r w:rsidR="003B4DCD">
        <w:rPr>
          <w:rFonts w:ascii="Times New Roman" w:eastAsia="Calibri" w:hAnsi="Times New Roman" w:cs="Times New Roman"/>
          <w:sz w:val="24"/>
          <w:szCs w:val="24"/>
        </w:rPr>
        <w:t xml:space="preserve"> (Siehe Abb. 15)</w:t>
      </w:r>
    </w:p>
    <w:p w14:paraId="4E58F063" w14:textId="77777777" w:rsidR="00A53157" w:rsidRDefault="008928C3" w:rsidP="00A53157">
      <w:pPr>
        <w:keepNext/>
        <w:spacing w:line="360" w:lineRule="auto"/>
        <w:ind w:left="708" w:hanging="708"/>
        <w:jc w:val="center"/>
      </w:pPr>
      <w:r w:rsidRPr="00F670CF">
        <w:rPr>
          <w:rFonts w:ascii="Times New Roman" w:hAnsi="Times New Roman" w:cs="Times New Roman"/>
          <w:noProof/>
          <w:sz w:val="24"/>
          <w:szCs w:val="24"/>
          <w:lang w:eastAsia="de-DE"/>
        </w:rPr>
        <w:drawing>
          <wp:inline distT="0" distB="0" distL="0" distR="0" wp14:anchorId="0A414CE8" wp14:editId="167A6947">
            <wp:extent cx="2571750" cy="1371600"/>
            <wp:effectExtent l="0" t="0" r="0" b="0"/>
            <wp:docPr id="16238646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2571750" cy="1371600"/>
                    </a:xfrm>
                    <a:prstGeom prst="rect">
                      <a:avLst/>
                    </a:prstGeom>
                  </pic:spPr>
                </pic:pic>
              </a:graphicData>
            </a:graphic>
          </wp:inline>
        </w:drawing>
      </w:r>
    </w:p>
    <w:p w14:paraId="2695916B" w14:textId="4E082CB6" w:rsidR="000B063B" w:rsidRPr="00A53157" w:rsidRDefault="00A53157" w:rsidP="00A53157">
      <w:pPr>
        <w:pStyle w:val="Beschriftung"/>
        <w:jc w:val="center"/>
        <w:rPr>
          <w:rFonts w:ascii="Times New Roman" w:hAnsi="Times New Roman" w:cs="Times New Roman"/>
          <w:sz w:val="24"/>
          <w:szCs w:val="24"/>
        </w:rPr>
      </w:pPr>
      <w:bookmarkStart w:id="148" w:name="_Toc494050637"/>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15</w:t>
      </w:r>
      <w:r w:rsidRPr="00A53157">
        <w:rPr>
          <w:rFonts w:ascii="Times New Roman" w:hAnsi="Times New Roman" w:cs="Times New Roman"/>
        </w:rPr>
        <w:fldChar w:fldCharType="end"/>
      </w:r>
      <w:r w:rsidRPr="00A53157">
        <w:rPr>
          <w:rFonts w:ascii="Times New Roman" w:hAnsi="Times New Roman" w:cs="Times New Roman"/>
        </w:rPr>
        <w:t>: Screenshot SteamVR Menü</w:t>
      </w:r>
      <w:bookmarkEnd w:id="148"/>
    </w:p>
    <w:p w14:paraId="2C5F288A" w14:textId="46B984F3" w:rsidR="00EE17F2" w:rsidRPr="00F670CF" w:rsidRDefault="1C140F3E"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 xml:space="preserve">Um nun die </w:t>
      </w:r>
      <w:r w:rsidR="0072141C" w:rsidRPr="0072141C">
        <w:rPr>
          <w:rFonts w:ascii="Times New Roman" w:eastAsia="Calibri" w:hAnsi="Times New Roman" w:cs="Times New Roman"/>
          <w:i/>
          <w:sz w:val="24"/>
          <w:szCs w:val="24"/>
        </w:rPr>
        <w:t>HTC</w:t>
      </w:r>
      <w:r w:rsidR="008B2323" w:rsidRPr="00F670CF">
        <w:rPr>
          <w:rFonts w:ascii="Times New Roman" w:eastAsia="Calibri" w:hAnsi="Times New Roman" w:cs="Times New Roman"/>
          <w:i/>
          <w:sz w:val="24"/>
          <w:szCs w:val="24"/>
        </w:rPr>
        <w:t xml:space="preserve"> Vive</w:t>
      </w:r>
      <w:r w:rsidRPr="00F670CF">
        <w:rPr>
          <w:rFonts w:ascii="Times New Roman" w:eastAsia="Calibri" w:hAnsi="Times New Roman" w:cs="Times New Roman"/>
          <w:sz w:val="24"/>
          <w:szCs w:val="24"/>
        </w:rPr>
        <w:t xml:space="preserve"> und die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in eine Szene zu integrieren</w:t>
      </w:r>
      <w:r w:rsidR="449C392F"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müssen folgende Prefabs aus dem Ordner: „Assets/</w:t>
      </w:r>
      <w:r w:rsidR="00AA6336" w:rsidRPr="00F670CF">
        <w:rPr>
          <w:rFonts w:ascii="Times New Roman" w:eastAsia="Calibri" w:hAnsi="Times New Roman" w:cs="Times New Roman"/>
          <w:i/>
          <w:sz w:val="24"/>
          <w:szCs w:val="24"/>
        </w:rPr>
        <w:t>SteamVR</w:t>
      </w:r>
      <w:r w:rsidRPr="00F670CF">
        <w:rPr>
          <w:rFonts w:ascii="Times New Roman" w:eastAsia="Calibri" w:hAnsi="Times New Roman" w:cs="Times New Roman"/>
          <w:sz w:val="24"/>
          <w:szCs w:val="24"/>
        </w:rPr>
        <w:t xml:space="preserve">/Prefabs/“ in </w:t>
      </w:r>
      <w:r w:rsidR="0A95F15A" w:rsidRPr="0A95F15A">
        <w:rPr>
          <w:rFonts w:ascii="Times New Roman" w:eastAsia="Calibri" w:hAnsi="Times New Roman" w:cs="Times New Roman"/>
          <w:sz w:val="24"/>
          <w:szCs w:val="24"/>
        </w:rPr>
        <w:t xml:space="preserve">die </w:t>
      </w:r>
      <w:r w:rsidRPr="00F670CF">
        <w:rPr>
          <w:rFonts w:ascii="Times New Roman" w:eastAsia="Calibri" w:hAnsi="Times New Roman" w:cs="Times New Roman"/>
          <w:sz w:val="24"/>
          <w:szCs w:val="24"/>
        </w:rPr>
        <w:t>Hierarchy integriert werden:</w:t>
      </w:r>
    </w:p>
    <w:p w14:paraId="64DB4E6C" w14:textId="05580E9B" w:rsidR="00EE17F2" w:rsidRPr="00F670CF" w:rsidRDefault="1C140F3E" w:rsidP="000A237F">
      <w:pPr>
        <w:pStyle w:val="Listenabsatz"/>
        <w:numPr>
          <w:ilvl w:val="0"/>
          <w:numId w:val="4"/>
        </w:num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w:t>
      </w:r>
      <w:r w:rsidR="00AA6336" w:rsidRPr="00F670CF">
        <w:rPr>
          <w:rFonts w:ascii="Times New Roman" w:eastAsia="Calibri" w:hAnsi="Times New Roman" w:cs="Times New Roman"/>
          <w:i/>
          <w:sz w:val="24"/>
          <w:szCs w:val="24"/>
        </w:rPr>
        <w:t>SteamVR</w:t>
      </w:r>
      <w:r w:rsidRPr="00F670CF">
        <w:rPr>
          <w:rFonts w:ascii="Times New Roman" w:eastAsia="Calibri" w:hAnsi="Times New Roman" w:cs="Times New Roman"/>
          <w:sz w:val="24"/>
          <w:szCs w:val="24"/>
        </w:rPr>
        <w:t>]</w:t>
      </w:r>
    </w:p>
    <w:p w14:paraId="6F8A9860" w14:textId="3815555E" w:rsidR="00EE17F2" w:rsidRPr="00F670CF" w:rsidRDefault="1C140F3E" w:rsidP="000A237F">
      <w:pPr>
        <w:pStyle w:val="Listenabsatz"/>
        <w:numPr>
          <w:ilvl w:val="0"/>
          <w:numId w:val="4"/>
        </w:num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[CameraRig]</w:t>
      </w:r>
    </w:p>
    <w:p w14:paraId="48BED73B" w14:textId="243378B9" w:rsidR="00EE17F2" w:rsidRPr="00F670CF" w:rsidRDefault="1C140F3E"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 xml:space="preserve">Sollte die </w:t>
      </w:r>
      <w:r w:rsidR="0072141C" w:rsidRPr="0072141C">
        <w:rPr>
          <w:rFonts w:ascii="Times New Roman" w:eastAsia="Calibri" w:hAnsi="Times New Roman" w:cs="Times New Roman"/>
          <w:i/>
          <w:sz w:val="24"/>
          <w:szCs w:val="24"/>
        </w:rPr>
        <w:t>HTC</w:t>
      </w:r>
      <w:r w:rsidR="008B2323" w:rsidRPr="00F670CF">
        <w:rPr>
          <w:rFonts w:ascii="Times New Roman" w:eastAsia="Calibri" w:hAnsi="Times New Roman" w:cs="Times New Roman"/>
          <w:i/>
          <w:sz w:val="24"/>
          <w:szCs w:val="24"/>
        </w:rPr>
        <w:t xml:space="preserve"> Vive</w:t>
      </w:r>
      <w:r w:rsidRPr="00F670CF">
        <w:rPr>
          <w:rFonts w:ascii="Times New Roman" w:eastAsia="Calibri" w:hAnsi="Times New Roman" w:cs="Times New Roman"/>
          <w:sz w:val="24"/>
          <w:szCs w:val="24"/>
        </w:rPr>
        <w:t xml:space="preserve"> nicht in der </w:t>
      </w:r>
      <w:r w:rsidR="00AA6336" w:rsidRPr="00F670CF">
        <w:rPr>
          <w:rFonts w:ascii="Times New Roman" w:eastAsia="Calibri" w:hAnsi="Times New Roman" w:cs="Times New Roman"/>
          <w:i/>
          <w:sz w:val="24"/>
          <w:szCs w:val="24"/>
        </w:rPr>
        <w:t>Unity Engine</w:t>
      </w:r>
      <w:r w:rsidRPr="00F670CF">
        <w:rPr>
          <w:rFonts w:ascii="Times New Roman" w:eastAsia="Calibri" w:hAnsi="Times New Roman" w:cs="Times New Roman"/>
          <w:sz w:val="24"/>
          <w:szCs w:val="24"/>
        </w:rPr>
        <w:t xml:space="preserve"> funktionieren</w:t>
      </w:r>
      <w:r w:rsidR="449C392F"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muss im </w:t>
      </w:r>
      <w:r w:rsidRPr="000E4B1A">
        <w:rPr>
          <w:rFonts w:ascii="Times New Roman" w:eastAsia="Calibri" w:hAnsi="Times New Roman" w:cs="Times New Roman"/>
          <w:i/>
          <w:sz w:val="24"/>
          <w:szCs w:val="24"/>
        </w:rPr>
        <w:t>Unity</w:t>
      </w:r>
      <w:r w:rsidR="000E4B1A">
        <w:rPr>
          <w:rFonts w:ascii="Times New Roman" w:eastAsia="Calibri" w:hAnsi="Times New Roman" w:cs="Times New Roman"/>
          <w:i/>
          <w:sz w:val="24"/>
          <w:szCs w:val="24"/>
        </w:rPr>
        <w:t xml:space="preserve"> Engine</w:t>
      </w:r>
      <w:r w:rsidR="000E4B1A">
        <w:rPr>
          <w:rFonts w:ascii="Times New Roman" w:eastAsia="Calibri" w:hAnsi="Times New Roman" w:cs="Times New Roman"/>
          <w:sz w:val="24"/>
          <w:szCs w:val="24"/>
        </w:rPr>
        <w:t>-M</w:t>
      </w:r>
      <w:r w:rsidRPr="00F670CF">
        <w:rPr>
          <w:rFonts w:ascii="Times New Roman" w:eastAsia="Calibri" w:hAnsi="Times New Roman" w:cs="Times New Roman"/>
          <w:sz w:val="24"/>
          <w:szCs w:val="24"/>
        </w:rPr>
        <w:t xml:space="preserve">enü unter </w:t>
      </w:r>
      <w:r w:rsidR="007C5536">
        <w:rPr>
          <w:rFonts w:ascii="Times New Roman" w:eastAsia="Calibri" w:hAnsi="Times New Roman" w:cs="Times New Roman"/>
          <w:sz w:val="24"/>
          <w:szCs w:val="24"/>
        </w:rPr>
        <w:t>„</w:t>
      </w:r>
      <w:r w:rsidRPr="00F670CF">
        <w:rPr>
          <w:rFonts w:ascii="Times New Roman" w:eastAsia="Calibri" w:hAnsi="Times New Roman" w:cs="Times New Roman"/>
          <w:sz w:val="24"/>
          <w:szCs w:val="24"/>
        </w:rPr>
        <w:t>Edit/Project Settings/Player Settings</w:t>
      </w:r>
      <w:r w:rsidR="007C5536">
        <w:rPr>
          <w:rFonts w:ascii="Times New Roman" w:eastAsia="Calibri" w:hAnsi="Times New Roman" w:cs="Times New Roman"/>
          <w:sz w:val="24"/>
          <w:szCs w:val="24"/>
        </w:rPr>
        <w:t>“</w:t>
      </w:r>
      <w:r w:rsidR="7022E21C" w:rsidRPr="7022E21C">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auf dem Reiter </w:t>
      </w:r>
      <w:r w:rsidR="007C5536">
        <w:rPr>
          <w:rFonts w:ascii="Times New Roman" w:eastAsia="Calibri" w:hAnsi="Times New Roman" w:cs="Times New Roman"/>
          <w:sz w:val="24"/>
          <w:szCs w:val="24"/>
        </w:rPr>
        <w:t>„</w:t>
      </w:r>
      <w:r w:rsidRPr="00F670CF">
        <w:rPr>
          <w:rFonts w:ascii="Times New Roman" w:eastAsia="Calibri" w:hAnsi="Times New Roman" w:cs="Times New Roman"/>
          <w:sz w:val="24"/>
          <w:szCs w:val="24"/>
        </w:rPr>
        <w:t>Other Settings</w:t>
      </w:r>
      <w:r w:rsidR="007C5536">
        <w:rPr>
          <w:rFonts w:ascii="Times New Roman" w:eastAsia="Calibri" w:hAnsi="Times New Roman" w:cs="Times New Roman"/>
          <w:sz w:val="24"/>
          <w:szCs w:val="24"/>
        </w:rPr>
        <w:t>“</w:t>
      </w:r>
      <w:r w:rsidR="7022E21C" w:rsidRPr="7022E21C">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der </w:t>
      </w:r>
      <w:r w:rsidR="449C392F" w:rsidRPr="00F670CF">
        <w:rPr>
          <w:rFonts w:ascii="Times New Roman" w:eastAsia="Calibri" w:hAnsi="Times New Roman" w:cs="Times New Roman"/>
          <w:sz w:val="24"/>
          <w:szCs w:val="24"/>
        </w:rPr>
        <w:t>Haken</w:t>
      </w:r>
      <w:r w:rsidRPr="00F670CF">
        <w:rPr>
          <w:rFonts w:ascii="Times New Roman" w:eastAsia="Calibri" w:hAnsi="Times New Roman" w:cs="Times New Roman"/>
          <w:sz w:val="24"/>
          <w:szCs w:val="24"/>
        </w:rPr>
        <w:t xml:space="preserve"> für </w:t>
      </w:r>
      <w:r w:rsidR="009C4174">
        <w:rPr>
          <w:rFonts w:ascii="Times New Roman" w:eastAsia="Calibri" w:hAnsi="Times New Roman" w:cs="Times New Roman"/>
          <w:sz w:val="24"/>
          <w:szCs w:val="24"/>
        </w:rPr>
        <w:t>„</w:t>
      </w:r>
      <w:r w:rsidRPr="00F670CF">
        <w:rPr>
          <w:rFonts w:ascii="Times New Roman" w:eastAsia="Calibri" w:hAnsi="Times New Roman" w:cs="Times New Roman"/>
          <w:sz w:val="24"/>
          <w:szCs w:val="24"/>
        </w:rPr>
        <w:t>Virtual Reality Supported</w:t>
      </w:r>
      <w:r w:rsidR="009C4174">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auf </w:t>
      </w:r>
      <w:r w:rsidR="009C4174">
        <w:rPr>
          <w:rFonts w:ascii="Times New Roman" w:eastAsia="Calibri" w:hAnsi="Times New Roman" w:cs="Times New Roman"/>
          <w:sz w:val="24"/>
          <w:szCs w:val="24"/>
        </w:rPr>
        <w:t>„</w:t>
      </w:r>
      <w:r w:rsidRPr="00F670CF">
        <w:rPr>
          <w:rFonts w:ascii="Times New Roman" w:eastAsia="Calibri" w:hAnsi="Times New Roman" w:cs="Times New Roman"/>
          <w:sz w:val="24"/>
          <w:szCs w:val="24"/>
        </w:rPr>
        <w:t>true</w:t>
      </w:r>
      <w:r w:rsidR="009C4174">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gesetzt werden.</w:t>
      </w:r>
    </w:p>
    <w:p w14:paraId="7A205841" w14:textId="3E826FF4" w:rsidR="00EE17F2" w:rsidRPr="00F670CF" w:rsidRDefault="1C140F3E"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Steam VR sorgt in der Szene unter anderem dafür</w:t>
      </w:r>
      <w:r w:rsidR="449C392F" w:rsidRPr="00F670CF">
        <w:rPr>
          <w:rFonts w:ascii="Times New Roman" w:eastAsia="Calibri" w:hAnsi="Times New Roman" w:cs="Times New Roman"/>
          <w:sz w:val="24"/>
          <w:szCs w:val="24"/>
        </w:rPr>
        <w:t>, dass</w:t>
      </w:r>
      <w:r w:rsidRPr="00F670CF">
        <w:rPr>
          <w:rFonts w:ascii="Times New Roman" w:eastAsia="Calibri" w:hAnsi="Times New Roman" w:cs="Times New Roman"/>
          <w:sz w:val="24"/>
          <w:szCs w:val="24"/>
        </w:rPr>
        <w:t xml:space="preserve"> ein hellblauer </w:t>
      </w:r>
      <w:r w:rsidR="449C392F" w:rsidRPr="00F670CF">
        <w:rPr>
          <w:rFonts w:ascii="Times New Roman" w:eastAsia="Calibri" w:hAnsi="Times New Roman" w:cs="Times New Roman"/>
          <w:sz w:val="24"/>
          <w:szCs w:val="24"/>
        </w:rPr>
        <w:t>Rahmen</w:t>
      </w:r>
      <w:r w:rsidRPr="00F670CF">
        <w:rPr>
          <w:rFonts w:ascii="Times New Roman" w:eastAsia="Calibri" w:hAnsi="Times New Roman" w:cs="Times New Roman"/>
          <w:sz w:val="24"/>
          <w:szCs w:val="24"/>
        </w:rPr>
        <w:t xml:space="preserve"> in der </w:t>
      </w:r>
      <w:r w:rsidR="00AA6336" w:rsidRPr="00F670CF">
        <w:rPr>
          <w:rFonts w:ascii="Times New Roman" w:eastAsia="Calibri" w:hAnsi="Times New Roman" w:cs="Times New Roman"/>
          <w:i/>
          <w:sz w:val="24"/>
          <w:szCs w:val="24"/>
        </w:rPr>
        <w:t>Unity Engine</w:t>
      </w:r>
      <w:r w:rsidRPr="00F670CF">
        <w:rPr>
          <w:rFonts w:ascii="Times New Roman" w:eastAsia="Calibri" w:hAnsi="Times New Roman" w:cs="Times New Roman"/>
          <w:sz w:val="24"/>
          <w:szCs w:val="24"/>
        </w:rPr>
        <w:t xml:space="preserve"> angezeigt wird</w:t>
      </w:r>
      <w:r w:rsidR="449C392F"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welcher das Bewegungsfeld in d</w:t>
      </w:r>
      <w:r w:rsidR="007A7FC9">
        <w:rPr>
          <w:rFonts w:ascii="Times New Roman" w:eastAsia="Calibri" w:hAnsi="Times New Roman" w:cs="Times New Roman"/>
          <w:sz w:val="24"/>
          <w:szCs w:val="24"/>
        </w:rPr>
        <w:t>er VR anzeigt. Das „Camera</w:t>
      </w:r>
      <w:r w:rsidRPr="00F670CF">
        <w:rPr>
          <w:rFonts w:ascii="Times New Roman" w:eastAsia="Calibri" w:hAnsi="Times New Roman" w:cs="Times New Roman"/>
          <w:sz w:val="24"/>
          <w:szCs w:val="24"/>
        </w:rPr>
        <w:t>Rig</w:t>
      </w:r>
      <w:r w:rsidR="007A7FC9">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ist für das Positionstracking der </w:t>
      </w:r>
      <w:r w:rsidR="0072141C" w:rsidRPr="0072141C">
        <w:rPr>
          <w:rFonts w:ascii="Times New Roman" w:eastAsia="Calibri" w:hAnsi="Times New Roman" w:cs="Times New Roman"/>
          <w:i/>
          <w:sz w:val="24"/>
          <w:szCs w:val="24"/>
        </w:rPr>
        <w:t>HTC</w:t>
      </w:r>
      <w:r w:rsidR="008B2323" w:rsidRPr="00F670CF">
        <w:rPr>
          <w:rFonts w:ascii="Times New Roman" w:eastAsia="Calibri" w:hAnsi="Times New Roman" w:cs="Times New Roman"/>
          <w:i/>
          <w:sz w:val="24"/>
          <w:szCs w:val="24"/>
        </w:rPr>
        <w:t xml:space="preserve"> Vive</w:t>
      </w:r>
      <w:r w:rsidRPr="00F670CF">
        <w:rPr>
          <w:rFonts w:ascii="Times New Roman" w:eastAsia="Calibri" w:hAnsi="Times New Roman" w:cs="Times New Roman"/>
          <w:sz w:val="24"/>
          <w:szCs w:val="24"/>
        </w:rPr>
        <w:t xml:space="preserve"> im Raum und </w:t>
      </w:r>
      <w:r w:rsidR="007A7FC9">
        <w:rPr>
          <w:rFonts w:ascii="Times New Roman" w:eastAsia="Calibri" w:hAnsi="Times New Roman" w:cs="Times New Roman"/>
          <w:sz w:val="24"/>
          <w:szCs w:val="24"/>
        </w:rPr>
        <w:t>das K</w:t>
      </w:r>
      <w:r w:rsidRPr="00F670CF">
        <w:rPr>
          <w:rFonts w:ascii="Times New Roman" w:eastAsia="Calibri" w:hAnsi="Times New Roman" w:cs="Times New Roman"/>
          <w:sz w:val="24"/>
          <w:szCs w:val="24"/>
        </w:rPr>
        <w:t>amerarender</w:t>
      </w:r>
      <w:r w:rsidR="007A7FC9">
        <w:rPr>
          <w:rFonts w:ascii="Times New Roman" w:eastAsia="Calibri" w:hAnsi="Times New Roman" w:cs="Times New Roman"/>
          <w:sz w:val="24"/>
          <w:szCs w:val="24"/>
        </w:rPr>
        <w:t>ing</w:t>
      </w:r>
      <w:r w:rsidRPr="00F670CF">
        <w:rPr>
          <w:rFonts w:ascii="Times New Roman" w:eastAsia="Calibri" w:hAnsi="Times New Roman" w:cs="Times New Roman"/>
          <w:sz w:val="24"/>
          <w:szCs w:val="24"/>
        </w:rPr>
        <w:t>, wie auch die Controllerverwaltung zuständig.</w:t>
      </w:r>
    </w:p>
    <w:p w14:paraId="03C8F600" w14:textId="595692DD" w:rsidR="00EE17F2" w:rsidRPr="00F670CF" w:rsidRDefault="1C140F3E"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lastRenderedPageBreak/>
        <w:t xml:space="preserve">Um die </w:t>
      </w:r>
      <w:r w:rsidR="00F670CF" w:rsidRPr="00F670CF">
        <w:rPr>
          <w:rFonts w:ascii="Times New Roman" w:eastAsia="Calibri" w:hAnsi="Times New Roman" w:cs="Times New Roman"/>
          <w:i/>
          <w:sz w:val="24"/>
          <w:szCs w:val="24"/>
        </w:rPr>
        <w:t xml:space="preserve">Leap Motion </w:t>
      </w:r>
      <w:r w:rsidRPr="00F670CF">
        <w:rPr>
          <w:rFonts w:ascii="Times New Roman" w:eastAsia="Calibri" w:hAnsi="Times New Roman" w:cs="Times New Roman"/>
          <w:sz w:val="24"/>
          <w:szCs w:val="24"/>
        </w:rPr>
        <w:t>zu verwenden</w:t>
      </w:r>
      <w:r w:rsidR="449C392F"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muss das </w:t>
      </w:r>
      <w:r w:rsidR="00C5130F">
        <w:rPr>
          <w:rFonts w:ascii="Times New Roman" w:eastAsia="Calibri" w:hAnsi="Times New Roman" w:cs="Times New Roman"/>
          <w:sz w:val="24"/>
          <w:szCs w:val="24"/>
        </w:rPr>
        <w:t>„</w:t>
      </w:r>
      <w:r w:rsidRPr="00F670CF">
        <w:rPr>
          <w:rFonts w:ascii="Times New Roman" w:eastAsia="Calibri" w:hAnsi="Times New Roman" w:cs="Times New Roman"/>
          <w:sz w:val="24"/>
          <w:szCs w:val="24"/>
        </w:rPr>
        <w:t>Prefab</w:t>
      </w:r>
      <w:r w:rsidR="00C5130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aus dem Ordner: </w:t>
      </w:r>
      <w:r w:rsidR="00032276"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Assets/</w:t>
      </w:r>
      <w:r w:rsidR="0023550C" w:rsidRPr="00F670CF">
        <w:rPr>
          <w:rFonts w:ascii="Times New Roman" w:eastAsia="Calibri" w:hAnsi="Times New Roman" w:cs="Times New Roman"/>
          <w:i/>
          <w:sz w:val="24"/>
          <w:szCs w:val="24"/>
        </w:rPr>
        <w:t>Leap Motion</w:t>
      </w:r>
      <w:r w:rsidRPr="00F670CF">
        <w:rPr>
          <w:rFonts w:ascii="Times New Roman" w:eastAsia="Calibri" w:hAnsi="Times New Roman" w:cs="Times New Roman"/>
          <w:sz w:val="24"/>
          <w:szCs w:val="24"/>
        </w:rPr>
        <w:t>/Core/Prefabs/LMHeadMountedRig</w:t>
      </w:r>
      <w:r w:rsidR="00032276"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auf das in der </w:t>
      </w:r>
      <w:r w:rsidR="00C5130F">
        <w:rPr>
          <w:rFonts w:ascii="Times New Roman" w:eastAsia="Calibri" w:hAnsi="Times New Roman" w:cs="Times New Roman"/>
          <w:sz w:val="24"/>
          <w:szCs w:val="24"/>
        </w:rPr>
        <w:t>„</w:t>
      </w:r>
      <w:r w:rsidRPr="00F670CF">
        <w:rPr>
          <w:rFonts w:ascii="Times New Roman" w:eastAsia="Calibri" w:hAnsi="Times New Roman" w:cs="Times New Roman"/>
          <w:sz w:val="24"/>
          <w:szCs w:val="24"/>
        </w:rPr>
        <w:t>Hierarchy</w:t>
      </w:r>
      <w:r w:rsidR="00C5130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befindliche </w:t>
      </w:r>
      <w:r w:rsidR="00A50D08" w:rsidRPr="00F670CF">
        <w:rPr>
          <w:rFonts w:ascii="Times New Roman" w:eastAsia="Calibri" w:hAnsi="Times New Roman" w:cs="Times New Roman"/>
          <w:sz w:val="24"/>
          <w:szCs w:val="24"/>
        </w:rPr>
        <w:t>„</w:t>
      </w:r>
      <w:r w:rsidR="00597D06">
        <w:rPr>
          <w:rFonts w:ascii="Times New Roman" w:eastAsia="Calibri" w:hAnsi="Times New Roman" w:cs="Times New Roman"/>
          <w:sz w:val="24"/>
          <w:szCs w:val="24"/>
        </w:rPr>
        <w:t>[CameraRig]/</w:t>
      </w:r>
      <w:r w:rsidRPr="00F670CF">
        <w:rPr>
          <w:rFonts w:ascii="Times New Roman" w:eastAsia="Calibri" w:hAnsi="Times New Roman" w:cs="Times New Roman"/>
          <w:sz w:val="24"/>
          <w:szCs w:val="24"/>
        </w:rPr>
        <w:t>Camera (head)</w:t>
      </w:r>
      <w:r w:rsidR="00A50D08"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w:t>
      </w:r>
      <w:r w:rsidR="449C392F" w:rsidRPr="00F670CF">
        <w:rPr>
          <w:rFonts w:ascii="Times New Roman" w:eastAsia="Calibri" w:hAnsi="Times New Roman" w:cs="Times New Roman"/>
          <w:sz w:val="24"/>
          <w:szCs w:val="24"/>
        </w:rPr>
        <w:t>platziert</w:t>
      </w:r>
      <w:r w:rsidRPr="00F670CF">
        <w:rPr>
          <w:rFonts w:ascii="Times New Roman" w:eastAsia="Calibri" w:hAnsi="Times New Roman" w:cs="Times New Roman"/>
          <w:sz w:val="24"/>
          <w:szCs w:val="24"/>
        </w:rPr>
        <w:t xml:space="preserve"> werden, damit sich die Hände mit dem HMD mitbewegen. Die Controller unter </w:t>
      </w:r>
      <w:r w:rsidR="00A50D08"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[CameraRig]</w:t>
      </w:r>
      <w:r w:rsidR="00A50D08"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wurden nicht benötigt</w:t>
      </w:r>
      <w:r w:rsidR="00713E0D">
        <w:rPr>
          <w:rFonts w:ascii="Times New Roman" w:eastAsia="Calibri" w:hAnsi="Times New Roman" w:cs="Times New Roman"/>
          <w:sz w:val="24"/>
          <w:szCs w:val="24"/>
        </w:rPr>
        <w:t xml:space="preserve"> und können daher entfernt werden</w:t>
      </w:r>
      <w:r w:rsidRPr="00F670CF">
        <w:rPr>
          <w:rFonts w:ascii="Times New Roman" w:eastAsia="Calibri" w:hAnsi="Times New Roman" w:cs="Times New Roman"/>
          <w:sz w:val="24"/>
          <w:szCs w:val="24"/>
        </w:rPr>
        <w:t>.</w:t>
      </w:r>
    </w:p>
    <w:p w14:paraId="08E7249F" w14:textId="05D7A79F" w:rsidR="00EE17F2" w:rsidRPr="00F670CF" w:rsidRDefault="08DA357C" w:rsidP="000A237F">
      <w:pPr>
        <w:spacing w:line="360" w:lineRule="auto"/>
        <w:jc w:val="both"/>
        <w:rPr>
          <w:rFonts w:ascii="Times New Roman" w:hAnsi="Times New Roman" w:cs="Times New Roman"/>
          <w:sz w:val="24"/>
          <w:szCs w:val="24"/>
        </w:rPr>
      </w:pPr>
      <w:r w:rsidRPr="00F670CF">
        <w:rPr>
          <w:rFonts w:ascii="Times New Roman" w:eastAsia="Calibri" w:hAnsi="Times New Roman" w:cs="Times New Roman"/>
          <w:sz w:val="24"/>
          <w:szCs w:val="24"/>
        </w:rPr>
        <w:t xml:space="preserve">Damit nun auch das </w:t>
      </w:r>
      <w:r w:rsidR="00AA6336" w:rsidRPr="00F670CF">
        <w:rPr>
          <w:rFonts w:ascii="Times New Roman" w:eastAsia="Calibri" w:hAnsi="Times New Roman" w:cs="Times New Roman"/>
          <w:i/>
          <w:sz w:val="24"/>
          <w:szCs w:val="24"/>
        </w:rPr>
        <w:t>Vuforia</w:t>
      </w:r>
      <w:r w:rsidR="00136907">
        <w:rPr>
          <w:rFonts w:ascii="Times New Roman" w:eastAsia="Calibri" w:hAnsi="Times New Roman" w:cs="Times New Roman"/>
          <w:sz w:val="24"/>
          <w:szCs w:val="24"/>
        </w:rPr>
        <w:t>-</w:t>
      </w:r>
      <w:r w:rsidR="000D2914">
        <w:rPr>
          <w:rFonts w:ascii="Times New Roman" w:eastAsia="Calibri" w:hAnsi="Times New Roman" w:cs="Times New Roman"/>
          <w:sz w:val="24"/>
          <w:szCs w:val="24"/>
        </w:rPr>
        <w:t xml:space="preserve">Marker-Tracking </w:t>
      </w:r>
      <w:r w:rsidRPr="00F670CF">
        <w:rPr>
          <w:rFonts w:ascii="Times New Roman" w:eastAsia="Calibri" w:hAnsi="Times New Roman" w:cs="Times New Roman"/>
          <w:sz w:val="24"/>
          <w:szCs w:val="24"/>
        </w:rPr>
        <w:t xml:space="preserve">funktionieren kann, muss die hierfür vorgesehene </w:t>
      </w:r>
      <w:r w:rsidRPr="002E53B4">
        <w:rPr>
          <w:rFonts w:ascii="Times New Roman" w:eastAsia="Calibri" w:hAnsi="Times New Roman" w:cs="Times New Roman"/>
          <w:i/>
          <w:sz w:val="24"/>
          <w:szCs w:val="24"/>
        </w:rPr>
        <w:t>Unity</w:t>
      </w:r>
      <w:r w:rsidR="002E53B4" w:rsidRPr="002E53B4">
        <w:rPr>
          <w:rFonts w:ascii="Times New Roman" w:eastAsia="Calibri" w:hAnsi="Times New Roman" w:cs="Times New Roman"/>
          <w:i/>
          <w:sz w:val="24"/>
          <w:szCs w:val="24"/>
        </w:rPr>
        <w:t xml:space="preserve"> Engine</w:t>
      </w:r>
      <w:r w:rsidRPr="00F670CF">
        <w:rPr>
          <w:rFonts w:ascii="Times New Roman" w:eastAsia="Calibri" w:hAnsi="Times New Roman" w:cs="Times New Roman"/>
          <w:sz w:val="24"/>
          <w:szCs w:val="24"/>
        </w:rPr>
        <w:t xml:space="preserve"> Extension(legacy) von der </w:t>
      </w:r>
      <w:r w:rsidR="00713E0D" w:rsidRPr="00D56602">
        <w:rPr>
          <w:rFonts w:ascii="Times New Roman" w:eastAsia="Calibri" w:hAnsi="Times New Roman" w:cs="Times New Roman"/>
          <w:i/>
          <w:sz w:val="24"/>
          <w:szCs w:val="24"/>
        </w:rPr>
        <w:t>Vu</w:t>
      </w:r>
      <w:r w:rsidR="00D56602" w:rsidRPr="00D56602">
        <w:rPr>
          <w:rFonts w:ascii="Times New Roman" w:eastAsia="Calibri" w:hAnsi="Times New Roman" w:cs="Times New Roman"/>
          <w:i/>
          <w:sz w:val="24"/>
          <w:szCs w:val="24"/>
        </w:rPr>
        <w:t>foria</w:t>
      </w:r>
      <w:r w:rsidR="00D56602">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Website in die </w:t>
      </w:r>
      <w:r w:rsidR="00AA6336" w:rsidRPr="00F670CF">
        <w:rPr>
          <w:rFonts w:ascii="Times New Roman" w:eastAsia="Calibri" w:hAnsi="Times New Roman" w:cs="Times New Roman"/>
          <w:i/>
          <w:sz w:val="24"/>
          <w:szCs w:val="24"/>
        </w:rPr>
        <w:t>Unity Engine</w:t>
      </w:r>
      <w:r w:rsidRPr="00F670CF">
        <w:rPr>
          <w:rFonts w:ascii="Times New Roman" w:eastAsia="Calibri" w:hAnsi="Times New Roman" w:cs="Times New Roman"/>
          <w:sz w:val="24"/>
          <w:szCs w:val="24"/>
        </w:rPr>
        <w:t xml:space="preserve"> integriert werden</w:t>
      </w:r>
      <w:r w:rsidR="00BA73B1">
        <w:rPr>
          <w:rFonts w:ascii="Times New Roman" w:eastAsia="Calibri" w:hAnsi="Times New Roman" w:cs="Times New Roman"/>
          <w:sz w:val="24"/>
          <w:szCs w:val="24"/>
        </w:rPr>
        <w:t>.</w:t>
      </w:r>
      <w:r w:rsidR="00BA73B1">
        <w:rPr>
          <w:rStyle w:val="Funotenzeichen"/>
          <w:rFonts w:ascii="Times New Roman" w:eastAsia="Calibri" w:hAnsi="Times New Roman" w:cs="Times New Roman"/>
          <w:sz w:val="24"/>
          <w:szCs w:val="24"/>
        </w:rPr>
        <w:footnoteReference w:id="9"/>
      </w:r>
      <w:r w:rsidRPr="00F670CF">
        <w:rPr>
          <w:rFonts w:ascii="Times New Roman" w:eastAsia="Calibri" w:hAnsi="Times New Roman" w:cs="Times New Roman"/>
          <w:sz w:val="24"/>
          <w:szCs w:val="24"/>
        </w:rPr>
        <w:t xml:space="preserve"> Ist dieser Schritt abgeschlossen, kann wie auch bei den anderen Devices ein </w:t>
      </w:r>
      <w:r w:rsidR="004B69EC">
        <w:rPr>
          <w:rFonts w:ascii="Times New Roman" w:eastAsia="Calibri" w:hAnsi="Times New Roman" w:cs="Times New Roman"/>
          <w:sz w:val="24"/>
          <w:szCs w:val="24"/>
        </w:rPr>
        <w:t>„</w:t>
      </w:r>
      <w:r w:rsidRPr="00F670CF">
        <w:rPr>
          <w:rFonts w:ascii="Times New Roman" w:eastAsia="Calibri" w:hAnsi="Times New Roman" w:cs="Times New Roman"/>
          <w:sz w:val="24"/>
          <w:szCs w:val="24"/>
        </w:rPr>
        <w:t>Prefab</w:t>
      </w:r>
      <w:r w:rsidR="004B69EC">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benutzt werden. Dieses findet sich unter: </w:t>
      </w:r>
      <w:r w:rsidR="00A50D08"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Assets/</w:t>
      </w:r>
      <w:r w:rsidR="00AA6336" w:rsidRPr="00F670CF">
        <w:rPr>
          <w:rFonts w:ascii="Times New Roman" w:eastAsia="Calibri" w:hAnsi="Times New Roman" w:cs="Times New Roman"/>
          <w:i/>
          <w:sz w:val="24"/>
          <w:szCs w:val="24"/>
        </w:rPr>
        <w:t>Vuforia</w:t>
      </w:r>
      <w:r w:rsidRPr="00F670CF">
        <w:rPr>
          <w:rFonts w:ascii="Times New Roman" w:eastAsia="Calibri" w:hAnsi="Times New Roman" w:cs="Times New Roman"/>
          <w:sz w:val="24"/>
          <w:szCs w:val="24"/>
        </w:rPr>
        <w:t>/Prefabs/ARCamera</w:t>
      </w:r>
      <w:r w:rsidR="00A50D08"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Dieses muss nun wie auch das </w:t>
      </w:r>
      <w:r w:rsidR="004B69EC">
        <w:rPr>
          <w:rFonts w:ascii="Times New Roman" w:eastAsia="Calibri" w:hAnsi="Times New Roman" w:cs="Times New Roman"/>
          <w:sz w:val="24"/>
          <w:szCs w:val="24"/>
        </w:rPr>
        <w:t>„</w:t>
      </w:r>
      <w:r w:rsidRPr="00F670CF">
        <w:rPr>
          <w:rFonts w:ascii="Times New Roman" w:eastAsia="Calibri" w:hAnsi="Times New Roman" w:cs="Times New Roman"/>
          <w:sz w:val="24"/>
          <w:szCs w:val="24"/>
        </w:rPr>
        <w:t>LMHeadMountedRig</w:t>
      </w:r>
      <w:r w:rsidR="004B69EC">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unter </w:t>
      </w:r>
      <w:r w:rsidR="00A50D08"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[CameraRig]/Camera(head)/</w:t>
      </w:r>
      <w:r w:rsidR="00A50D08"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in der </w:t>
      </w:r>
      <w:r w:rsidR="004B69EC">
        <w:rPr>
          <w:rFonts w:ascii="Times New Roman" w:eastAsia="Calibri" w:hAnsi="Times New Roman" w:cs="Times New Roman"/>
          <w:sz w:val="24"/>
          <w:szCs w:val="24"/>
        </w:rPr>
        <w:t>„</w:t>
      </w:r>
      <w:r w:rsidR="00642B6B" w:rsidRPr="0436CD2C">
        <w:rPr>
          <w:rFonts w:ascii="Times New Roman" w:eastAsia="Calibri" w:hAnsi="Times New Roman" w:cs="Times New Roman"/>
          <w:sz w:val="24"/>
          <w:szCs w:val="24"/>
        </w:rPr>
        <w:t>Hierachy</w:t>
      </w:r>
      <w:r w:rsidR="004B69EC">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platziert werden</w:t>
      </w:r>
      <w:r w:rsidR="4E33CF7D"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Auf der </w:t>
      </w:r>
      <w:r w:rsidR="002C04BE"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ARCamera</w:t>
      </w:r>
      <w:r w:rsidR="002C04BE"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befindet sich auch das </w:t>
      </w:r>
      <w:r w:rsidR="004B69EC">
        <w:rPr>
          <w:rFonts w:ascii="Times New Roman" w:eastAsia="Calibri" w:hAnsi="Times New Roman" w:cs="Times New Roman"/>
          <w:sz w:val="24"/>
          <w:szCs w:val="24"/>
        </w:rPr>
        <w:t>„</w:t>
      </w:r>
      <w:r w:rsidR="00AA6336" w:rsidRPr="00F670CF">
        <w:rPr>
          <w:rFonts w:ascii="Times New Roman" w:eastAsia="Calibri" w:hAnsi="Times New Roman" w:cs="Times New Roman"/>
          <w:i/>
          <w:sz w:val="24"/>
          <w:szCs w:val="24"/>
        </w:rPr>
        <w:t>Vuforia</w:t>
      </w:r>
      <w:r w:rsidRPr="00F670CF">
        <w:rPr>
          <w:rFonts w:ascii="Times New Roman" w:eastAsia="Calibri" w:hAnsi="Times New Roman" w:cs="Times New Roman"/>
          <w:sz w:val="24"/>
          <w:szCs w:val="24"/>
        </w:rPr>
        <w:t xml:space="preserve"> Behaviour </w:t>
      </w:r>
      <w:r w:rsidR="0023550C" w:rsidRPr="00F670CF">
        <w:rPr>
          <w:rFonts w:ascii="Times New Roman" w:eastAsia="Calibri" w:hAnsi="Times New Roman" w:cs="Times New Roman"/>
          <w:sz w:val="24"/>
          <w:szCs w:val="24"/>
        </w:rPr>
        <w:t>Skript</w:t>
      </w:r>
      <w:r w:rsidR="004B69EC">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das später grundlegend für die Verwendung wird.</w:t>
      </w:r>
    </w:p>
    <w:p w14:paraId="35859198" w14:textId="77777777" w:rsidR="00A53157" w:rsidRDefault="008928C3" w:rsidP="00A53157">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66EE4325" wp14:editId="66DFA8BD">
            <wp:extent cx="1590675" cy="1133475"/>
            <wp:effectExtent l="0" t="0" r="0" b="0"/>
            <wp:docPr id="1802801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1590675" cy="1133475"/>
                    </a:xfrm>
                    <a:prstGeom prst="rect">
                      <a:avLst/>
                    </a:prstGeom>
                  </pic:spPr>
                </pic:pic>
              </a:graphicData>
            </a:graphic>
          </wp:inline>
        </w:drawing>
      </w:r>
    </w:p>
    <w:p w14:paraId="2D2DB90B" w14:textId="71030530" w:rsidR="000B063B" w:rsidRPr="00A53157" w:rsidRDefault="00A53157" w:rsidP="00A53157">
      <w:pPr>
        <w:pStyle w:val="Beschriftung"/>
        <w:jc w:val="center"/>
        <w:rPr>
          <w:rFonts w:ascii="Times New Roman" w:hAnsi="Times New Roman" w:cs="Times New Roman"/>
          <w:sz w:val="24"/>
          <w:szCs w:val="24"/>
        </w:rPr>
      </w:pPr>
      <w:bookmarkStart w:id="149" w:name="_Toc494050638"/>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16</w:t>
      </w:r>
      <w:r w:rsidRPr="00A53157">
        <w:rPr>
          <w:rFonts w:ascii="Times New Roman" w:hAnsi="Times New Roman" w:cs="Times New Roman"/>
        </w:rPr>
        <w:fldChar w:fldCharType="end"/>
      </w:r>
      <w:r w:rsidRPr="00A53157">
        <w:rPr>
          <w:rFonts w:ascii="Times New Roman" w:hAnsi="Times New Roman" w:cs="Times New Roman"/>
        </w:rPr>
        <w:t>: Screenshot: Unity Hierarchy</w:t>
      </w:r>
      <w:bookmarkEnd w:id="149"/>
    </w:p>
    <w:p w14:paraId="6E7C4599" w14:textId="6B75DE87" w:rsidR="00AE7802" w:rsidRPr="00F670CF" w:rsidRDefault="08DA357C" w:rsidP="000A237F">
      <w:pPr>
        <w:spacing w:line="360" w:lineRule="auto"/>
        <w:jc w:val="both"/>
        <w:rPr>
          <w:rFonts w:ascii="Times New Roman" w:eastAsia="Calibri" w:hAnsi="Times New Roman" w:cs="Times New Roman"/>
          <w:sz w:val="24"/>
          <w:szCs w:val="24"/>
        </w:rPr>
      </w:pPr>
      <w:r w:rsidRPr="00F670CF">
        <w:rPr>
          <w:rFonts w:ascii="Times New Roman" w:eastAsia="Calibri" w:hAnsi="Times New Roman" w:cs="Times New Roman"/>
          <w:sz w:val="24"/>
          <w:szCs w:val="24"/>
        </w:rPr>
        <w:t>Da al</w:t>
      </w:r>
      <w:r w:rsidR="002C04BE" w:rsidRPr="00F670CF">
        <w:rPr>
          <w:rFonts w:ascii="Times New Roman" w:eastAsia="Calibri" w:hAnsi="Times New Roman" w:cs="Times New Roman"/>
          <w:sz w:val="24"/>
          <w:szCs w:val="24"/>
        </w:rPr>
        <w:t xml:space="preserve">lerdings die Verwendung der </w:t>
      </w:r>
      <w:r w:rsidR="0072141C" w:rsidRPr="0072141C">
        <w:rPr>
          <w:rFonts w:ascii="Times New Roman" w:eastAsia="Calibri" w:hAnsi="Times New Roman" w:cs="Times New Roman"/>
          <w:i/>
          <w:sz w:val="24"/>
          <w:szCs w:val="24"/>
        </w:rPr>
        <w:t>HTC</w:t>
      </w:r>
      <w:r w:rsidR="0023550C" w:rsidRPr="00F670CF">
        <w:rPr>
          <w:rFonts w:ascii="Times New Roman" w:eastAsia="Calibri" w:hAnsi="Times New Roman" w:cs="Times New Roman"/>
          <w:i/>
          <w:sz w:val="24"/>
          <w:szCs w:val="24"/>
        </w:rPr>
        <w:t xml:space="preserve"> Vive</w:t>
      </w:r>
      <w:r w:rsidR="002C04BE" w:rsidRPr="00F670CF">
        <w:rPr>
          <w:rFonts w:ascii="Times New Roman" w:eastAsia="Calibri" w:hAnsi="Times New Roman" w:cs="Times New Roman"/>
          <w:sz w:val="24"/>
          <w:szCs w:val="24"/>
        </w:rPr>
        <w:t>–</w:t>
      </w:r>
      <w:r w:rsidR="005C6844" w:rsidRPr="005C6844">
        <w:rPr>
          <w:rFonts w:ascii="Times New Roman" w:eastAsia="Calibri" w:hAnsi="Times New Roman" w:cs="Times New Roman"/>
          <w:sz w:val="24"/>
          <w:szCs w:val="24"/>
        </w:rPr>
        <w:t xml:space="preserve"> </w:t>
      </w:r>
      <w:r w:rsidR="005C6844" w:rsidRPr="550A88FF">
        <w:rPr>
          <w:rFonts w:ascii="Times New Roman" w:eastAsia="Calibri" w:hAnsi="Times New Roman" w:cs="Times New Roman"/>
          <w:sz w:val="24"/>
          <w:szCs w:val="24"/>
        </w:rPr>
        <w:t>F</w:t>
      </w:r>
      <w:r w:rsidR="005C6844">
        <w:rPr>
          <w:rFonts w:ascii="Times New Roman" w:eastAsia="Calibri" w:hAnsi="Times New Roman" w:cs="Times New Roman"/>
          <w:sz w:val="24"/>
          <w:szCs w:val="24"/>
        </w:rPr>
        <w:t>r</w:t>
      </w:r>
      <w:r w:rsidR="005C6844" w:rsidRPr="550A88FF">
        <w:rPr>
          <w:rFonts w:ascii="Times New Roman" w:eastAsia="Calibri" w:hAnsi="Times New Roman" w:cs="Times New Roman"/>
          <w:sz w:val="24"/>
          <w:szCs w:val="24"/>
        </w:rPr>
        <w:t>ont</w:t>
      </w:r>
      <w:r w:rsidR="005C6844" w:rsidRPr="00F670CF">
        <w:rPr>
          <w:rFonts w:ascii="Times New Roman" w:eastAsia="Calibri" w:hAnsi="Times New Roman" w:cs="Times New Roman"/>
          <w:sz w:val="24"/>
          <w:szCs w:val="24"/>
        </w:rPr>
        <w:t>kamera</w:t>
      </w:r>
      <w:r w:rsidRPr="00F670CF">
        <w:rPr>
          <w:rFonts w:ascii="Times New Roman" w:eastAsia="Calibri" w:hAnsi="Times New Roman" w:cs="Times New Roman"/>
          <w:sz w:val="24"/>
          <w:szCs w:val="24"/>
        </w:rPr>
        <w:t xml:space="preserve">, wie im </w:t>
      </w:r>
      <w:r w:rsidR="00AA6336" w:rsidRPr="00F670CF">
        <w:rPr>
          <w:rFonts w:ascii="Times New Roman" w:eastAsia="Calibri" w:hAnsi="Times New Roman" w:cs="Times New Roman"/>
          <w:i/>
          <w:sz w:val="24"/>
          <w:szCs w:val="24"/>
        </w:rPr>
        <w:t>Vuforia</w:t>
      </w:r>
      <w:r w:rsidR="0023550C"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Forum beschrieben</w:t>
      </w:r>
      <w:r w:rsidR="0023550C" w:rsidRPr="00F670CF">
        <w:rPr>
          <w:rStyle w:val="Funotenzeichen"/>
          <w:rFonts w:ascii="Times New Roman" w:eastAsia="Calibri" w:hAnsi="Times New Roman" w:cs="Times New Roman"/>
          <w:sz w:val="24"/>
          <w:szCs w:val="24"/>
        </w:rPr>
        <w:footnoteReference w:id="10"/>
      </w:r>
      <w:r w:rsidRPr="00F670CF">
        <w:rPr>
          <w:rFonts w:ascii="Times New Roman" w:eastAsia="Calibri" w:hAnsi="Times New Roman" w:cs="Times New Roman"/>
          <w:sz w:val="24"/>
          <w:szCs w:val="24"/>
        </w:rPr>
        <w:t xml:space="preserve">, nicht zum gewünschten Ergebnis führte, wurde versucht, die </w:t>
      </w:r>
      <w:r w:rsidR="001F7713">
        <w:rPr>
          <w:rFonts w:ascii="Times New Roman" w:eastAsia="Calibri" w:hAnsi="Times New Roman" w:cs="Times New Roman"/>
          <w:sz w:val="24"/>
          <w:szCs w:val="24"/>
        </w:rPr>
        <w:t>„</w:t>
      </w:r>
      <w:r w:rsidR="00AA6336" w:rsidRPr="00F670CF">
        <w:rPr>
          <w:rFonts w:ascii="Times New Roman" w:eastAsia="Calibri" w:hAnsi="Times New Roman" w:cs="Times New Roman"/>
          <w:i/>
          <w:sz w:val="24"/>
          <w:szCs w:val="24"/>
        </w:rPr>
        <w:t>Vuforia</w:t>
      </w:r>
      <w:r w:rsidR="0023550C" w:rsidRPr="3CC4D9D1">
        <w:rPr>
          <w:rFonts w:ascii="Times New Roman" w:eastAsia="Calibri" w:hAnsi="Times New Roman" w:cs="Times New Roman"/>
          <w:i/>
          <w:iCs/>
          <w:sz w:val="24"/>
          <w:szCs w:val="24"/>
        </w:rPr>
        <w:t>-</w:t>
      </w:r>
      <w:r w:rsidR="0023550C" w:rsidRPr="3F336C0A">
        <w:rPr>
          <w:rFonts w:ascii="Times New Roman" w:eastAsia="Calibri" w:hAnsi="Times New Roman" w:cs="Times New Roman"/>
          <w:sz w:val="24"/>
          <w:szCs w:val="24"/>
        </w:rPr>
        <w:t>C</w:t>
      </w:r>
      <w:r w:rsidRPr="00F670CF">
        <w:rPr>
          <w:rFonts w:ascii="Times New Roman" w:eastAsia="Calibri" w:hAnsi="Times New Roman" w:cs="Times New Roman"/>
          <w:sz w:val="24"/>
          <w:szCs w:val="24"/>
        </w:rPr>
        <w:t>onfiguration</w:t>
      </w:r>
      <w:r w:rsidR="001F7713">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zu umgehen. Die </w:t>
      </w:r>
      <w:r w:rsidR="0072141C" w:rsidRPr="0072141C">
        <w:rPr>
          <w:rFonts w:ascii="Times New Roman" w:eastAsia="Calibri" w:hAnsi="Times New Roman" w:cs="Times New Roman"/>
          <w:i/>
          <w:sz w:val="24"/>
          <w:szCs w:val="24"/>
        </w:rPr>
        <w:t>HTC</w:t>
      </w:r>
      <w:r w:rsidR="008B2323" w:rsidRPr="00F670CF">
        <w:rPr>
          <w:rFonts w:ascii="Times New Roman" w:eastAsia="Calibri" w:hAnsi="Times New Roman" w:cs="Times New Roman"/>
          <w:i/>
          <w:sz w:val="24"/>
          <w:szCs w:val="24"/>
        </w:rPr>
        <w:t xml:space="preserve"> Vive</w:t>
      </w:r>
      <w:r w:rsidRPr="00F670CF">
        <w:rPr>
          <w:rFonts w:ascii="Times New Roman" w:eastAsia="Calibri" w:hAnsi="Times New Roman" w:cs="Times New Roman"/>
          <w:sz w:val="24"/>
          <w:szCs w:val="24"/>
        </w:rPr>
        <w:t xml:space="preserve"> wurde </w:t>
      </w:r>
      <w:r w:rsidR="00570231">
        <w:rPr>
          <w:rFonts w:ascii="Times New Roman" w:eastAsia="Calibri" w:hAnsi="Times New Roman" w:cs="Times New Roman"/>
          <w:sz w:val="24"/>
          <w:szCs w:val="24"/>
        </w:rPr>
        <w:t>bei</w:t>
      </w:r>
      <w:r w:rsidRPr="00F670CF">
        <w:rPr>
          <w:rFonts w:ascii="Times New Roman" w:eastAsia="Calibri" w:hAnsi="Times New Roman" w:cs="Times New Roman"/>
          <w:sz w:val="24"/>
          <w:szCs w:val="24"/>
        </w:rPr>
        <w:t xml:space="preserve"> der </w:t>
      </w:r>
      <w:r w:rsidR="00570231">
        <w:rPr>
          <w:rFonts w:ascii="Times New Roman" w:eastAsia="Calibri" w:hAnsi="Times New Roman" w:cs="Times New Roman"/>
          <w:sz w:val="24"/>
          <w:szCs w:val="24"/>
        </w:rPr>
        <w:t>„</w:t>
      </w:r>
      <w:r w:rsidR="005C6844" w:rsidRPr="00997276">
        <w:rPr>
          <w:rFonts w:ascii="Times New Roman" w:eastAsia="Calibri" w:hAnsi="Times New Roman" w:cs="Times New Roman"/>
          <w:i/>
          <w:sz w:val="24"/>
          <w:szCs w:val="24"/>
        </w:rPr>
        <w:t>V</w:t>
      </w:r>
      <w:r w:rsidR="00AA6336" w:rsidRPr="00997276">
        <w:rPr>
          <w:rFonts w:ascii="Times New Roman" w:eastAsia="Calibri" w:hAnsi="Times New Roman" w:cs="Times New Roman"/>
          <w:i/>
          <w:sz w:val="24"/>
          <w:szCs w:val="24"/>
        </w:rPr>
        <w:t>uforia</w:t>
      </w:r>
      <w:r w:rsidR="0023550C" w:rsidRPr="3CC4D9D1">
        <w:rPr>
          <w:rFonts w:ascii="Times New Roman" w:eastAsia="Calibri" w:hAnsi="Times New Roman" w:cs="Times New Roman"/>
          <w:i/>
          <w:iCs/>
          <w:sz w:val="24"/>
          <w:szCs w:val="24"/>
        </w:rPr>
        <w:t>-</w:t>
      </w:r>
      <w:r w:rsidRPr="00F670CF">
        <w:rPr>
          <w:rFonts w:ascii="Times New Roman" w:eastAsia="Calibri" w:hAnsi="Times New Roman" w:cs="Times New Roman"/>
          <w:sz w:val="24"/>
          <w:szCs w:val="24"/>
        </w:rPr>
        <w:t>Configuration</w:t>
      </w:r>
      <w:r w:rsidR="00570231">
        <w:rPr>
          <w:rFonts w:ascii="Times New Roman" w:eastAsia="Calibri" w:hAnsi="Times New Roman" w:cs="Times New Roman"/>
          <w:sz w:val="24"/>
          <w:szCs w:val="24"/>
        </w:rPr>
        <w:t>“ unter</w:t>
      </w:r>
      <w:r w:rsidR="002C1C29">
        <w:rPr>
          <w:rFonts w:ascii="Times New Roman" w:eastAsia="Calibri" w:hAnsi="Times New Roman" w:cs="Times New Roman"/>
          <w:sz w:val="24"/>
          <w:szCs w:val="24"/>
        </w:rPr>
        <w:t xml:space="preserve"> </w:t>
      </w:r>
      <w:r w:rsidR="001F7713">
        <w:rPr>
          <w:rFonts w:ascii="Times New Roman" w:eastAsia="Calibri" w:hAnsi="Times New Roman" w:cs="Times New Roman"/>
          <w:sz w:val="24"/>
          <w:szCs w:val="24"/>
        </w:rPr>
        <w:t>„</w:t>
      </w:r>
      <w:r w:rsidR="00570D69" w:rsidRPr="00F670CF">
        <w:rPr>
          <w:rFonts w:ascii="Times New Roman" w:eastAsia="Calibri" w:hAnsi="Times New Roman" w:cs="Times New Roman"/>
          <w:sz w:val="24"/>
          <w:szCs w:val="24"/>
        </w:rPr>
        <w:t>Webcam/Camera Devices/</w:t>
      </w:r>
      <w:r w:rsidR="0072141C" w:rsidRPr="0072141C">
        <w:rPr>
          <w:rFonts w:ascii="Times New Roman" w:eastAsia="Calibri" w:hAnsi="Times New Roman" w:cs="Times New Roman"/>
          <w:i/>
          <w:sz w:val="24"/>
          <w:szCs w:val="24"/>
        </w:rPr>
        <w:t>HTC</w:t>
      </w:r>
      <w:r w:rsidR="008B2323" w:rsidRPr="00F670CF">
        <w:rPr>
          <w:rFonts w:ascii="Times New Roman" w:eastAsia="Calibri" w:hAnsi="Times New Roman" w:cs="Times New Roman"/>
          <w:i/>
          <w:sz w:val="24"/>
          <w:szCs w:val="24"/>
        </w:rPr>
        <w:t xml:space="preserve"> Vive</w:t>
      </w:r>
      <w:r w:rsidR="007A0F7F">
        <w:rPr>
          <w:rFonts w:ascii="Times New Roman" w:eastAsia="Calibri" w:hAnsi="Times New Roman" w:cs="Times New Roman"/>
          <w:i/>
          <w:sz w:val="24"/>
          <w:szCs w:val="24"/>
        </w:rPr>
        <w:t>“</w:t>
      </w:r>
      <w:r w:rsidRPr="00F670CF">
        <w:rPr>
          <w:rFonts w:ascii="Times New Roman" w:eastAsia="Calibri" w:hAnsi="Times New Roman" w:cs="Times New Roman"/>
          <w:sz w:val="24"/>
          <w:szCs w:val="24"/>
        </w:rPr>
        <w:t xml:space="preserve"> zwar aufgeführt, konnte aber keine positiven Ergebnisse mittels Multitarget</w:t>
      </w:r>
      <w:r w:rsidR="0023550C" w:rsidRPr="00F670CF">
        <w:rPr>
          <w:rFonts w:ascii="Times New Roman" w:eastAsia="Calibri" w:hAnsi="Times New Roman" w:cs="Times New Roman"/>
          <w:sz w:val="24"/>
          <w:szCs w:val="24"/>
        </w:rPr>
        <w:t>-</w:t>
      </w:r>
      <w:r w:rsidR="00570D69" w:rsidRPr="00F670CF">
        <w:rPr>
          <w:rFonts w:ascii="Times New Roman" w:eastAsia="Calibri" w:hAnsi="Times New Roman" w:cs="Times New Roman"/>
          <w:sz w:val="24"/>
          <w:szCs w:val="24"/>
        </w:rPr>
        <w:t>Tracking</w:t>
      </w:r>
      <w:r w:rsidR="0023550C" w:rsidRPr="00F670CF">
        <w:rPr>
          <w:rStyle w:val="Funotenzeichen"/>
          <w:rFonts w:ascii="Times New Roman" w:eastAsia="Calibri" w:hAnsi="Times New Roman" w:cs="Times New Roman"/>
          <w:sz w:val="24"/>
          <w:szCs w:val="24"/>
        </w:rPr>
        <w:footnoteReference w:id="11"/>
      </w:r>
      <w:r w:rsidR="00570D69" w:rsidRPr="00F670CF">
        <w:rPr>
          <w:rFonts w:ascii="Times New Roman" w:eastAsia="Calibri" w:hAnsi="Times New Roman" w:cs="Times New Roman"/>
          <w:sz w:val="24"/>
          <w:szCs w:val="24"/>
        </w:rPr>
        <w:t xml:space="preserve"> erzielen</w:t>
      </w:r>
      <w:r w:rsidRPr="00F670CF">
        <w:rPr>
          <w:rFonts w:ascii="Times New Roman" w:eastAsia="Calibri" w:hAnsi="Times New Roman" w:cs="Times New Roman"/>
          <w:sz w:val="24"/>
          <w:szCs w:val="24"/>
        </w:rPr>
        <w:t xml:space="preserve">. Da </w:t>
      </w:r>
      <w:r w:rsidR="00570D69" w:rsidRPr="00F670CF">
        <w:rPr>
          <w:rFonts w:ascii="Times New Roman" w:eastAsia="Calibri" w:hAnsi="Times New Roman" w:cs="Times New Roman"/>
          <w:sz w:val="24"/>
          <w:szCs w:val="24"/>
        </w:rPr>
        <w:t>zuvor</w:t>
      </w:r>
      <w:r w:rsidRPr="00F670CF">
        <w:rPr>
          <w:rFonts w:ascii="Times New Roman" w:eastAsia="Calibri" w:hAnsi="Times New Roman" w:cs="Times New Roman"/>
          <w:sz w:val="24"/>
          <w:szCs w:val="24"/>
        </w:rPr>
        <w:t xml:space="preserve"> eine handelsübliche Webcam</w:t>
      </w:r>
      <w:r w:rsidR="00570D69"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für einen Test der </w:t>
      </w:r>
      <w:r w:rsidR="00AA6336" w:rsidRPr="00F670CF">
        <w:rPr>
          <w:rFonts w:ascii="Times New Roman" w:eastAsia="Calibri" w:hAnsi="Times New Roman" w:cs="Times New Roman"/>
          <w:i/>
          <w:sz w:val="24"/>
          <w:szCs w:val="24"/>
        </w:rPr>
        <w:t>Vuforia</w:t>
      </w:r>
      <w:r w:rsidR="76362B46" w:rsidRPr="76362B46">
        <w:rPr>
          <w:rFonts w:ascii="Times New Roman" w:eastAsia="Calibri" w:hAnsi="Times New Roman" w:cs="Times New Roman"/>
          <w:sz w:val="24"/>
          <w:szCs w:val="24"/>
        </w:rPr>
        <w:t>-</w:t>
      </w:r>
      <w:r w:rsidR="00AA6336" w:rsidRPr="00F670CF">
        <w:rPr>
          <w:rFonts w:ascii="Times New Roman" w:eastAsia="Calibri" w:hAnsi="Times New Roman" w:cs="Times New Roman"/>
          <w:sz w:val="24"/>
          <w:szCs w:val="24"/>
        </w:rPr>
        <w:t>App</w:t>
      </w:r>
      <w:r w:rsidRPr="00F670CF">
        <w:rPr>
          <w:rFonts w:ascii="Times New Roman" w:eastAsia="Calibri" w:hAnsi="Times New Roman" w:cs="Times New Roman"/>
          <w:sz w:val="24"/>
          <w:szCs w:val="24"/>
        </w:rPr>
        <w:t xml:space="preserve"> mittels Multitarget erfolgreich abgeschlossen war</w:t>
      </w:r>
      <w:r w:rsidR="00570D69"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stand diese Webcam in der </w:t>
      </w:r>
      <w:r w:rsidR="001F7713">
        <w:rPr>
          <w:rFonts w:ascii="Times New Roman" w:eastAsia="Calibri" w:hAnsi="Times New Roman" w:cs="Times New Roman"/>
          <w:sz w:val="24"/>
          <w:szCs w:val="24"/>
        </w:rPr>
        <w:t>„</w:t>
      </w:r>
      <w:r w:rsidR="00AA6336" w:rsidRPr="00F670CF">
        <w:rPr>
          <w:rFonts w:ascii="Times New Roman" w:eastAsia="Calibri" w:hAnsi="Times New Roman" w:cs="Times New Roman"/>
          <w:i/>
          <w:sz w:val="24"/>
          <w:szCs w:val="24"/>
        </w:rPr>
        <w:t>Vuforia</w:t>
      </w:r>
      <w:r w:rsidR="0023550C" w:rsidRPr="00F670CF">
        <w:rPr>
          <w:rFonts w:ascii="Times New Roman" w:eastAsia="Calibri" w:hAnsi="Times New Roman" w:cs="Times New Roman"/>
          <w:sz w:val="24"/>
          <w:szCs w:val="24"/>
        </w:rPr>
        <w:t>-</w:t>
      </w:r>
      <w:r w:rsidRPr="00F670CF">
        <w:rPr>
          <w:rFonts w:ascii="Times New Roman" w:eastAsia="Calibri" w:hAnsi="Times New Roman" w:cs="Times New Roman"/>
          <w:sz w:val="24"/>
          <w:szCs w:val="24"/>
        </w:rPr>
        <w:t>Configuration</w:t>
      </w:r>
      <w:r w:rsidR="001F7713">
        <w:rPr>
          <w:rFonts w:ascii="Times New Roman" w:eastAsia="Calibri" w:hAnsi="Times New Roman" w:cs="Times New Roman"/>
          <w:sz w:val="24"/>
          <w:szCs w:val="24"/>
        </w:rPr>
        <w:t>“</w:t>
      </w:r>
      <w:r w:rsidRPr="00F670CF">
        <w:rPr>
          <w:rFonts w:ascii="Times New Roman" w:eastAsia="Calibri" w:hAnsi="Times New Roman" w:cs="Times New Roman"/>
          <w:sz w:val="24"/>
          <w:szCs w:val="24"/>
        </w:rPr>
        <w:t xml:space="preserve"> unter Webcam </w:t>
      </w:r>
      <w:r w:rsidR="007167C2" w:rsidRPr="00F670CF">
        <w:rPr>
          <w:rFonts w:ascii="Times New Roman" w:eastAsia="Calibri" w:hAnsi="Times New Roman" w:cs="Times New Roman"/>
          <w:sz w:val="24"/>
          <w:szCs w:val="24"/>
        </w:rPr>
        <w:t>als</w:t>
      </w:r>
      <w:r w:rsidR="00570D69" w:rsidRPr="00F670CF">
        <w:rPr>
          <w:rFonts w:ascii="Times New Roman" w:eastAsia="Calibri" w:hAnsi="Times New Roman" w:cs="Times New Roman"/>
          <w:sz w:val="24"/>
          <w:szCs w:val="24"/>
        </w:rPr>
        <w:t xml:space="preserve"> </w:t>
      </w:r>
      <w:r w:rsidR="001F7713">
        <w:rPr>
          <w:rFonts w:ascii="Times New Roman" w:eastAsia="Calibri" w:hAnsi="Times New Roman" w:cs="Times New Roman"/>
          <w:sz w:val="24"/>
          <w:szCs w:val="24"/>
        </w:rPr>
        <w:t>„</w:t>
      </w:r>
      <w:r w:rsidR="00570D69" w:rsidRPr="00F670CF">
        <w:rPr>
          <w:rFonts w:ascii="Times New Roman" w:eastAsia="Calibri" w:hAnsi="Times New Roman" w:cs="Times New Roman"/>
          <w:sz w:val="24"/>
          <w:szCs w:val="24"/>
        </w:rPr>
        <w:t>DroidCam Source3</w:t>
      </w:r>
      <w:r w:rsidR="001F7713">
        <w:rPr>
          <w:rFonts w:ascii="Times New Roman" w:eastAsia="Calibri" w:hAnsi="Times New Roman" w:cs="Times New Roman"/>
          <w:sz w:val="24"/>
          <w:szCs w:val="24"/>
        </w:rPr>
        <w:t>“</w:t>
      </w:r>
      <w:r w:rsidR="00570D69" w:rsidRPr="00F670CF">
        <w:rPr>
          <w:rFonts w:ascii="Times New Roman" w:eastAsia="Calibri" w:hAnsi="Times New Roman" w:cs="Times New Roman"/>
          <w:sz w:val="24"/>
          <w:szCs w:val="24"/>
        </w:rPr>
        <w:t xml:space="preserve"> zu Verfügung. Dies wird im späteren Verlauf noch einmal relevant. Zunächst wurde nach der Ursache auf Seiten der </w:t>
      </w:r>
      <w:r w:rsidR="0072141C" w:rsidRPr="0072141C">
        <w:rPr>
          <w:rFonts w:ascii="Times New Roman" w:eastAsia="Calibri" w:hAnsi="Times New Roman" w:cs="Times New Roman"/>
          <w:i/>
          <w:sz w:val="24"/>
          <w:szCs w:val="24"/>
        </w:rPr>
        <w:t>HTC</w:t>
      </w:r>
      <w:r w:rsidR="001F7713" w:rsidRPr="001F7713">
        <w:rPr>
          <w:rFonts w:ascii="Times New Roman" w:eastAsia="Calibri" w:hAnsi="Times New Roman" w:cs="Times New Roman"/>
          <w:i/>
          <w:sz w:val="24"/>
          <w:szCs w:val="24"/>
        </w:rPr>
        <w:t xml:space="preserve"> Vive</w:t>
      </w:r>
      <w:r w:rsidR="001F7713">
        <w:rPr>
          <w:rFonts w:ascii="Times New Roman" w:eastAsia="Calibri" w:hAnsi="Times New Roman" w:cs="Times New Roman"/>
          <w:sz w:val="24"/>
          <w:szCs w:val="24"/>
        </w:rPr>
        <w:t>-</w:t>
      </w:r>
      <w:r w:rsidR="00570D69" w:rsidRPr="00F670CF">
        <w:rPr>
          <w:rFonts w:ascii="Times New Roman" w:eastAsia="Calibri" w:hAnsi="Times New Roman" w:cs="Times New Roman"/>
          <w:sz w:val="24"/>
          <w:szCs w:val="24"/>
        </w:rPr>
        <w:t xml:space="preserve">Kamera gesucht. Dazu wurde versucht, die Kamera per </w:t>
      </w:r>
      <w:r w:rsidR="0023550C" w:rsidRPr="00F670CF">
        <w:rPr>
          <w:rFonts w:ascii="Times New Roman" w:eastAsia="Calibri" w:hAnsi="Times New Roman" w:cs="Times New Roman"/>
          <w:sz w:val="24"/>
          <w:szCs w:val="24"/>
        </w:rPr>
        <w:t>Skript</w:t>
      </w:r>
      <w:r w:rsidR="00570D69" w:rsidRPr="00F670CF">
        <w:rPr>
          <w:rFonts w:ascii="Times New Roman" w:eastAsia="Calibri" w:hAnsi="Times New Roman" w:cs="Times New Roman"/>
          <w:sz w:val="24"/>
          <w:szCs w:val="24"/>
        </w:rPr>
        <w:t xml:space="preserve"> als Webcam zu verwenden</w:t>
      </w:r>
      <w:r w:rsidR="2CB8ADD9" w:rsidRPr="2CB8ADD9">
        <w:rPr>
          <w:rFonts w:ascii="Times New Roman" w:eastAsia="Calibri" w:hAnsi="Times New Roman" w:cs="Times New Roman"/>
          <w:sz w:val="24"/>
          <w:szCs w:val="24"/>
        </w:rPr>
        <w:t xml:space="preserve">. </w:t>
      </w:r>
      <w:r w:rsidR="00570D69" w:rsidRPr="00F670CF">
        <w:rPr>
          <w:rFonts w:ascii="Times New Roman" w:eastAsia="Calibri" w:hAnsi="Times New Roman" w:cs="Times New Roman"/>
          <w:sz w:val="24"/>
          <w:szCs w:val="24"/>
        </w:rPr>
        <w:t xml:space="preserve">Da dieser Versuch ebenfalls keine Wirkung zeigte, </w:t>
      </w:r>
      <w:r w:rsidR="002B0BEA" w:rsidRPr="00F670CF">
        <w:rPr>
          <w:rFonts w:ascii="Times New Roman" w:eastAsia="Calibri" w:hAnsi="Times New Roman" w:cs="Times New Roman"/>
          <w:sz w:val="24"/>
          <w:szCs w:val="24"/>
        </w:rPr>
        <w:t xml:space="preserve">wurde nach Durchsuchen der </w:t>
      </w:r>
      <w:r w:rsidR="00AA6336" w:rsidRPr="00F670CF">
        <w:rPr>
          <w:rFonts w:ascii="Times New Roman" w:eastAsia="Calibri" w:hAnsi="Times New Roman" w:cs="Times New Roman"/>
          <w:i/>
          <w:sz w:val="24"/>
          <w:szCs w:val="24"/>
        </w:rPr>
        <w:t>SteamVR</w:t>
      </w:r>
      <w:r w:rsidR="002B0BEA" w:rsidRPr="00F670CF">
        <w:rPr>
          <w:rFonts w:ascii="Times New Roman" w:eastAsia="Calibri" w:hAnsi="Times New Roman" w:cs="Times New Roman"/>
          <w:sz w:val="24"/>
          <w:szCs w:val="24"/>
        </w:rPr>
        <w:t xml:space="preserve"> </w:t>
      </w:r>
      <w:r w:rsidR="001F7713">
        <w:rPr>
          <w:rFonts w:ascii="Times New Roman" w:eastAsia="Calibri" w:hAnsi="Times New Roman" w:cs="Times New Roman"/>
          <w:sz w:val="24"/>
          <w:szCs w:val="24"/>
        </w:rPr>
        <w:t>„</w:t>
      </w:r>
      <w:r w:rsidR="002B0BEA" w:rsidRPr="00F670CF">
        <w:rPr>
          <w:rFonts w:ascii="Times New Roman" w:eastAsia="Calibri" w:hAnsi="Times New Roman" w:cs="Times New Roman"/>
          <w:sz w:val="24"/>
          <w:szCs w:val="24"/>
        </w:rPr>
        <w:t>Packages</w:t>
      </w:r>
      <w:r w:rsidR="001F7713">
        <w:rPr>
          <w:rFonts w:ascii="Times New Roman" w:eastAsia="Calibri" w:hAnsi="Times New Roman" w:cs="Times New Roman"/>
          <w:sz w:val="24"/>
          <w:szCs w:val="24"/>
        </w:rPr>
        <w:t>“</w:t>
      </w:r>
      <w:r w:rsidR="002B0BEA" w:rsidRPr="00F670CF">
        <w:rPr>
          <w:rFonts w:ascii="Times New Roman" w:eastAsia="Calibri" w:hAnsi="Times New Roman" w:cs="Times New Roman"/>
          <w:sz w:val="24"/>
          <w:szCs w:val="24"/>
        </w:rPr>
        <w:t xml:space="preserve"> im Ordner Extras, die „</w:t>
      </w:r>
      <w:r w:rsidR="00AA6336" w:rsidRPr="00F670CF">
        <w:rPr>
          <w:rFonts w:ascii="Times New Roman" w:eastAsia="Calibri" w:hAnsi="Times New Roman" w:cs="Times New Roman"/>
          <w:i/>
          <w:sz w:val="24"/>
          <w:szCs w:val="24"/>
        </w:rPr>
        <w:t>SteamVR</w:t>
      </w:r>
      <w:r w:rsidR="002B0BEA" w:rsidRPr="00F670CF">
        <w:rPr>
          <w:rFonts w:ascii="Times New Roman" w:eastAsia="Calibri" w:hAnsi="Times New Roman" w:cs="Times New Roman"/>
          <w:sz w:val="24"/>
          <w:szCs w:val="24"/>
        </w:rPr>
        <w:t xml:space="preserve">_TestTrackedCamera“ – Textur gefunden. Diese Textur konnte in </w:t>
      </w:r>
      <w:r w:rsidR="002B0BEA" w:rsidRPr="00F670CF">
        <w:rPr>
          <w:rFonts w:ascii="Times New Roman" w:eastAsia="Calibri" w:hAnsi="Times New Roman" w:cs="Times New Roman"/>
          <w:sz w:val="24"/>
          <w:szCs w:val="24"/>
        </w:rPr>
        <w:lastRenderedPageBreak/>
        <w:t xml:space="preserve">der </w:t>
      </w:r>
      <w:r w:rsidR="00AA6336" w:rsidRPr="00F670CF">
        <w:rPr>
          <w:rFonts w:ascii="Times New Roman" w:eastAsia="Calibri" w:hAnsi="Times New Roman" w:cs="Times New Roman"/>
          <w:i/>
          <w:sz w:val="24"/>
          <w:szCs w:val="24"/>
        </w:rPr>
        <w:t>Unity Engine</w:t>
      </w:r>
      <w:r w:rsidR="002B0BEA" w:rsidRPr="00F670CF">
        <w:rPr>
          <w:rFonts w:ascii="Times New Roman" w:eastAsia="Calibri" w:hAnsi="Times New Roman" w:cs="Times New Roman"/>
          <w:sz w:val="24"/>
          <w:szCs w:val="24"/>
        </w:rPr>
        <w:t xml:space="preserve"> als Webcam genutzt werden. Um diese allerdings als </w:t>
      </w:r>
      <w:r w:rsidR="00AA6336" w:rsidRPr="00F670CF">
        <w:rPr>
          <w:rFonts w:ascii="Times New Roman" w:eastAsia="Calibri" w:hAnsi="Times New Roman" w:cs="Times New Roman"/>
          <w:i/>
          <w:sz w:val="24"/>
          <w:szCs w:val="24"/>
        </w:rPr>
        <w:t>Vuforia</w:t>
      </w:r>
      <w:r w:rsidR="002B0BEA" w:rsidRPr="00F670CF">
        <w:rPr>
          <w:rFonts w:ascii="Times New Roman" w:eastAsia="Calibri" w:hAnsi="Times New Roman" w:cs="Times New Roman"/>
          <w:sz w:val="24"/>
          <w:szCs w:val="24"/>
        </w:rPr>
        <w:t xml:space="preserve"> Kamera zu nutzen, </w:t>
      </w:r>
      <w:r w:rsidR="00AE7802" w:rsidRPr="00F670CF">
        <w:rPr>
          <w:rFonts w:ascii="Times New Roman" w:eastAsia="Calibri" w:hAnsi="Times New Roman" w:cs="Times New Roman"/>
          <w:sz w:val="24"/>
          <w:szCs w:val="24"/>
        </w:rPr>
        <w:t xml:space="preserve">waren noch einige Schritte notwendig. Beim Ausführen der </w:t>
      </w:r>
      <w:r w:rsidR="001F7713">
        <w:rPr>
          <w:rFonts w:ascii="Times New Roman" w:eastAsia="Calibri" w:hAnsi="Times New Roman" w:cs="Times New Roman"/>
          <w:i/>
          <w:sz w:val="24"/>
          <w:szCs w:val="24"/>
        </w:rPr>
        <w:t>Vuforia-</w:t>
      </w:r>
      <w:r w:rsidR="00AA6336" w:rsidRPr="00F670CF">
        <w:rPr>
          <w:rFonts w:ascii="Times New Roman" w:eastAsia="Calibri" w:hAnsi="Times New Roman" w:cs="Times New Roman"/>
          <w:sz w:val="24"/>
          <w:szCs w:val="24"/>
        </w:rPr>
        <w:t>App</w:t>
      </w:r>
      <w:r w:rsidR="00AE7802" w:rsidRPr="00F670CF">
        <w:rPr>
          <w:rFonts w:ascii="Times New Roman" w:eastAsia="Calibri" w:hAnsi="Times New Roman" w:cs="Times New Roman"/>
          <w:sz w:val="24"/>
          <w:szCs w:val="24"/>
        </w:rPr>
        <w:t xml:space="preserve"> wurde festgestellt, dass </w:t>
      </w:r>
      <w:r w:rsidR="00AA6336" w:rsidRPr="00F670CF">
        <w:rPr>
          <w:rFonts w:ascii="Times New Roman" w:eastAsia="Calibri" w:hAnsi="Times New Roman" w:cs="Times New Roman"/>
          <w:i/>
          <w:sz w:val="24"/>
          <w:szCs w:val="24"/>
        </w:rPr>
        <w:t>Vuforia</w:t>
      </w:r>
      <w:r w:rsidR="00AE7802" w:rsidRPr="00F670CF">
        <w:rPr>
          <w:rFonts w:ascii="Times New Roman" w:eastAsia="Calibri" w:hAnsi="Times New Roman" w:cs="Times New Roman"/>
          <w:sz w:val="24"/>
          <w:szCs w:val="24"/>
        </w:rPr>
        <w:t xml:space="preserve"> in der </w:t>
      </w:r>
      <w:r w:rsidR="001F7713" w:rsidRPr="001F7713">
        <w:rPr>
          <w:rFonts w:ascii="Times New Roman" w:eastAsia="Calibri" w:hAnsi="Times New Roman" w:cs="Times New Roman"/>
          <w:sz w:val="24"/>
          <w:szCs w:val="24"/>
        </w:rPr>
        <w:t>„</w:t>
      </w:r>
      <w:r w:rsidR="009C4174" w:rsidRPr="001F7713">
        <w:rPr>
          <w:rFonts w:ascii="Times New Roman" w:eastAsia="Calibri" w:hAnsi="Times New Roman" w:cs="Times New Roman"/>
          <w:sz w:val="24"/>
          <w:szCs w:val="24"/>
        </w:rPr>
        <w:t>Hierachy</w:t>
      </w:r>
      <w:r w:rsidR="001F7713" w:rsidRPr="001F7713">
        <w:rPr>
          <w:rFonts w:ascii="Times New Roman" w:eastAsia="Calibri" w:hAnsi="Times New Roman" w:cs="Times New Roman"/>
          <w:sz w:val="24"/>
          <w:szCs w:val="24"/>
        </w:rPr>
        <w:t>“</w:t>
      </w:r>
      <w:r w:rsidR="009C4174">
        <w:rPr>
          <w:rFonts w:ascii="Times New Roman" w:eastAsia="Calibri" w:hAnsi="Times New Roman" w:cs="Times New Roman"/>
          <w:i/>
          <w:sz w:val="24"/>
          <w:szCs w:val="24"/>
        </w:rPr>
        <w:t xml:space="preserve"> </w:t>
      </w:r>
      <w:r w:rsidR="00AE7802" w:rsidRPr="00F670CF">
        <w:rPr>
          <w:rFonts w:ascii="Times New Roman" w:eastAsia="Calibri" w:hAnsi="Times New Roman" w:cs="Times New Roman"/>
          <w:sz w:val="24"/>
          <w:szCs w:val="24"/>
        </w:rPr>
        <w:t>eine neue Szene</w:t>
      </w:r>
      <w:r w:rsidR="70516C5E" w:rsidRPr="70516C5E">
        <w:rPr>
          <w:rFonts w:ascii="Times New Roman" w:eastAsia="Calibri" w:hAnsi="Times New Roman" w:cs="Times New Roman"/>
          <w:sz w:val="24"/>
          <w:szCs w:val="24"/>
        </w:rPr>
        <w:t xml:space="preserve"> </w:t>
      </w:r>
      <w:r w:rsidR="00AE7802" w:rsidRPr="00F670CF">
        <w:rPr>
          <w:rFonts w:ascii="Times New Roman" w:eastAsia="Calibri" w:hAnsi="Times New Roman" w:cs="Times New Roman"/>
          <w:sz w:val="24"/>
          <w:szCs w:val="24"/>
        </w:rPr>
        <w:t>erzeugt.</w:t>
      </w:r>
      <w:r w:rsidR="001F7713" w:rsidRPr="001F7713">
        <w:rPr>
          <w:rFonts w:ascii="Times New Roman" w:eastAsia="Calibri" w:hAnsi="Times New Roman" w:cs="Times New Roman"/>
          <w:sz w:val="24"/>
          <w:szCs w:val="24"/>
        </w:rPr>
        <w:t xml:space="preserve"> </w:t>
      </w:r>
      <w:r w:rsidR="001F7713" w:rsidRPr="00F670CF">
        <w:rPr>
          <w:rFonts w:ascii="Times New Roman" w:eastAsia="Calibri" w:hAnsi="Times New Roman" w:cs="Times New Roman"/>
          <w:sz w:val="24"/>
          <w:szCs w:val="24"/>
        </w:rPr>
        <w:t>(</w:t>
      </w:r>
      <w:r w:rsidR="001F7713">
        <w:rPr>
          <w:rFonts w:ascii="Times New Roman" w:eastAsia="Calibri" w:hAnsi="Times New Roman" w:cs="Times New Roman"/>
          <w:sz w:val="24"/>
          <w:szCs w:val="24"/>
        </w:rPr>
        <w:t xml:space="preserve">siehe </w:t>
      </w:r>
      <w:r w:rsidR="001F7713" w:rsidRPr="00F670CF">
        <w:rPr>
          <w:rFonts w:ascii="Times New Roman" w:eastAsia="Calibri" w:hAnsi="Times New Roman" w:cs="Times New Roman"/>
          <w:sz w:val="24"/>
          <w:szCs w:val="24"/>
        </w:rPr>
        <w:t>Abb. 1</w:t>
      </w:r>
      <w:r w:rsidR="001F7713">
        <w:rPr>
          <w:rFonts w:ascii="Times New Roman" w:eastAsia="Calibri" w:hAnsi="Times New Roman" w:cs="Times New Roman"/>
          <w:sz w:val="24"/>
          <w:szCs w:val="24"/>
        </w:rPr>
        <w:t>7</w:t>
      </w:r>
      <w:r w:rsidR="001F7713" w:rsidRPr="00F670CF">
        <w:rPr>
          <w:rFonts w:ascii="Times New Roman" w:eastAsia="Calibri" w:hAnsi="Times New Roman" w:cs="Times New Roman"/>
          <w:sz w:val="24"/>
          <w:szCs w:val="24"/>
        </w:rPr>
        <w:t>)</w:t>
      </w:r>
    </w:p>
    <w:p w14:paraId="0C30F4AF" w14:textId="77777777" w:rsidR="00A53157" w:rsidRDefault="00AE7802" w:rsidP="00A53157">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14FD158A" wp14:editId="122D33EB">
            <wp:extent cx="1514475" cy="541020"/>
            <wp:effectExtent l="0" t="0" r="9525" b="0"/>
            <wp:docPr id="2126158228" name="picture" descr="C:\Users\schnu\AppData\Local\Microsoft\Windows\INetCache\Content.Word\RunTime_Sz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1514475" cy="541020"/>
                    </a:xfrm>
                    <a:prstGeom prst="rect">
                      <a:avLst/>
                    </a:prstGeom>
                  </pic:spPr>
                </pic:pic>
              </a:graphicData>
            </a:graphic>
          </wp:inline>
        </w:drawing>
      </w:r>
    </w:p>
    <w:p w14:paraId="5B44020B" w14:textId="2FBE7BBE" w:rsidR="00AE7802" w:rsidRPr="00A53157" w:rsidRDefault="00A53157" w:rsidP="00A53157">
      <w:pPr>
        <w:pStyle w:val="Beschriftung"/>
        <w:jc w:val="center"/>
        <w:rPr>
          <w:rFonts w:ascii="Times New Roman" w:hAnsi="Times New Roman" w:cs="Times New Roman"/>
          <w:sz w:val="24"/>
          <w:szCs w:val="24"/>
        </w:rPr>
      </w:pPr>
      <w:bookmarkStart w:id="150" w:name="_Toc494050639"/>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17</w:t>
      </w:r>
      <w:r w:rsidRPr="00A53157">
        <w:rPr>
          <w:rFonts w:ascii="Times New Roman" w:hAnsi="Times New Roman" w:cs="Times New Roman"/>
        </w:rPr>
        <w:fldChar w:fldCharType="end"/>
      </w:r>
      <w:r w:rsidRPr="00A53157">
        <w:rPr>
          <w:rFonts w:ascii="Times New Roman" w:hAnsi="Times New Roman" w:cs="Times New Roman"/>
        </w:rPr>
        <w:t>: RunTime Scene ScreenShot</w:t>
      </w:r>
      <w:bookmarkEnd w:id="150"/>
    </w:p>
    <w:p w14:paraId="7C0FB5B1" w14:textId="2FB38E94" w:rsidR="00656A5D" w:rsidRPr="00F670CF" w:rsidRDefault="00AE7802"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Diese hatte als unterstes Objekt das </w:t>
      </w:r>
      <w:r w:rsidR="0046592E">
        <w:rPr>
          <w:rFonts w:ascii="Times New Roman" w:hAnsi="Times New Roman" w:cs="Times New Roman"/>
          <w:sz w:val="24"/>
          <w:szCs w:val="24"/>
        </w:rPr>
        <w:t>„</w:t>
      </w:r>
      <w:r w:rsidRPr="00F670CF">
        <w:rPr>
          <w:rFonts w:ascii="Times New Roman" w:hAnsi="Times New Roman" w:cs="Times New Roman"/>
          <w:sz w:val="24"/>
          <w:szCs w:val="24"/>
        </w:rPr>
        <w:t>TextureBufferMesh</w:t>
      </w:r>
      <w:r w:rsidR="0046592E">
        <w:rPr>
          <w:rFonts w:ascii="Times New Roman" w:hAnsi="Times New Roman" w:cs="Times New Roman"/>
          <w:sz w:val="24"/>
          <w:szCs w:val="24"/>
        </w:rPr>
        <w:t>“</w:t>
      </w:r>
      <w:r w:rsidRPr="00F670CF">
        <w:rPr>
          <w:rFonts w:ascii="Times New Roman" w:hAnsi="Times New Roman" w:cs="Times New Roman"/>
          <w:sz w:val="24"/>
          <w:szCs w:val="24"/>
        </w:rPr>
        <w:t>, auf dem unter Materials das Material der Webcam lag. Wurde diese mit der „</w:t>
      </w:r>
      <w:r w:rsidR="00AA6336" w:rsidRPr="00F670CF">
        <w:rPr>
          <w:rFonts w:ascii="Times New Roman" w:hAnsi="Times New Roman" w:cs="Times New Roman"/>
          <w:i/>
          <w:sz w:val="24"/>
          <w:szCs w:val="24"/>
        </w:rPr>
        <w:t>SteamVR</w:t>
      </w:r>
      <w:r w:rsidRPr="00F670CF">
        <w:rPr>
          <w:rFonts w:ascii="Times New Roman" w:hAnsi="Times New Roman" w:cs="Times New Roman"/>
          <w:sz w:val="24"/>
          <w:szCs w:val="24"/>
        </w:rPr>
        <w:t>_TestTr</w:t>
      </w:r>
      <w:r w:rsidR="0046592E">
        <w:rPr>
          <w:rFonts w:ascii="Times New Roman" w:hAnsi="Times New Roman" w:cs="Times New Roman"/>
          <w:sz w:val="24"/>
          <w:szCs w:val="24"/>
        </w:rPr>
        <w:t>ackedCamera“-</w:t>
      </w:r>
      <w:r w:rsidRPr="00F670CF">
        <w:rPr>
          <w:rFonts w:ascii="Times New Roman" w:hAnsi="Times New Roman" w:cs="Times New Roman"/>
          <w:sz w:val="24"/>
          <w:szCs w:val="24"/>
        </w:rPr>
        <w:t>Textur ausgetauscht, konnte erfolgreich das Multitarget erkannt werden.</w:t>
      </w:r>
      <w:r w:rsidR="007167C2" w:rsidRPr="00F670CF">
        <w:rPr>
          <w:rFonts w:ascii="Times New Roman" w:hAnsi="Times New Roman" w:cs="Times New Roman"/>
          <w:sz w:val="24"/>
          <w:szCs w:val="24"/>
        </w:rPr>
        <w:t xml:space="preserve"> Um diese </w:t>
      </w:r>
      <w:r w:rsidR="0046592E">
        <w:rPr>
          <w:rFonts w:ascii="Times New Roman" w:hAnsi="Times New Roman" w:cs="Times New Roman"/>
          <w:sz w:val="24"/>
          <w:szCs w:val="24"/>
        </w:rPr>
        <w:t>selbstständig,</w:t>
      </w:r>
      <w:r w:rsidR="007167C2" w:rsidRPr="00F670CF">
        <w:rPr>
          <w:rFonts w:ascii="Times New Roman" w:hAnsi="Times New Roman" w:cs="Times New Roman"/>
          <w:sz w:val="24"/>
          <w:szCs w:val="24"/>
        </w:rPr>
        <w:t xml:space="preserve"> zur Laufzeit </w:t>
      </w:r>
      <w:r w:rsidR="004E2E88" w:rsidRPr="00F670CF">
        <w:rPr>
          <w:rFonts w:ascii="Times New Roman" w:hAnsi="Times New Roman" w:cs="Times New Roman"/>
          <w:sz w:val="24"/>
          <w:szCs w:val="24"/>
        </w:rPr>
        <w:t xml:space="preserve">auszutauschen, wurde das </w:t>
      </w:r>
      <w:r w:rsidR="0023550C" w:rsidRPr="00F670CF">
        <w:rPr>
          <w:rFonts w:ascii="Times New Roman" w:hAnsi="Times New Roman" w:cs="Times New Roman"/>
          <w:sz w:val="24"/>
          <w:szCs w:val="24"/>
        </w:rPr>
        <w:t>Skript</w:t>
      </w:r>
      <w:r w:rsidR="004E2E88" w:rsidRPr="00F670CF">
        <w:rPr>
          <w:rFonts w:ascii="Times New Roman" w:hAnsi="Times New Roman" w:cs="Times New Roman"/>
          <w:sz w:val="24"/>
          <w:szCs w:val="24"/>
        </w:rPr>
        <w:t xml:space="preserve"> „Texture_Changer“</w:t>
      </w:r>
      <w:r w:rsidR="003775E7">
        <w:rPr>
          <w:rStyle w:val="Funotenzeichen"/>
          <w:rFonts w:ascii="Times New Roman" w:hAnsi="Times New Roman" w:cs="Times New Roman"/>
          <w:sz w:val="24"/>
          <w:szCs w:val="24"/>
        </w:rPr>
        <w:footnoteReference w:id="12"/>
      </w:r>
      <w:r w:rsidR="003775E7" w:rsidRPr="00F670CF">
        <w:rPr>
          <w:rFonts w:ascii="Times New Roman" w:hAnsi="Times New Roman" w:cs="Times New Roman"/>
          <w:sz w:val="24"/>
          <w:szCs w:val="24"/>
        </w:rPr>
        <w:t xml:space="preserve"> </w:t>
      </w:r>
      <w:r w:rsidR="004E2E88" w:rsidRPr="00F670CF">
        <w:rPr>
          <w:rFonts w:ascii="Times New Roman" w:hAnsi="Times New Roman" w:cs="Times New Roman"/>
          <w:sz w:val="24"/>
          <w:szCs w:val="24"/>
        </w:rPr>
        <w:t>angelegt</w:t>
      </w:r>
      <w:r w:rsidR="00F634AF" w:rsidRPr="00F670CF">
        <w:rPr>
          <w:rFonts w:ascii="Times New Roman" w:hAnsi="Times New Roman" w:cs="Times New Roman"/>
          <w:sz w:val="24"/>
          <w:szCs w:val="24"/>
        </w:rPr>
        <w:t xml:space="preserve"> und der </w:t>
      </w:r>
      <w:r w:rsidR="0046592E">
        <w:rPr>
          <w:rFonts w:ascii="Times New Roman" w:hAnsi="Times New Roman" w:cs="Times New Roman"/>
          <w:sz w:val="24"/>
          <w:szCs w:val="24"/>
        </w:rPr>
        <w:t>„</w:t>
      </w:r>
      <w:r w:rsidR="00F634AF" w:rsidRPr="00F670CF">
        <w:rPr>
          <w:rFonts w:ascii="Times New Roman" w:hAnsi="Times New Roman" w:cs="Times New Roman"/>
          <w:sz w:val="24"/>
          <w:szCs w:val="24"/>
        </w:rPr>
        <w:t>ARCamera</w:t>
      </w:r>
      <w:r w:rsidR="0046592E">
        <w:rPr>
          <w:rFonts w:ascii="Times New Roman" w:hAnsi="Times New Roman" w:cs="Times New Roman"/>
          <w:sz w:val="24"/>
          <w:szCs w:val="24"/>
        </w:rPr>
        <w:t>“</w:t>
      </w:r>
      <w:r w:rsidR="00F634AF" w:rsidRPr="00F670CF">
        <w:rPr>
          <w:rFonts w:ascii="Times New Roman" w:hAnsi="Times New Roman" w:cs="Times New Roman"/>
          <w:sz w:val="24"/>
          <w:szCs w:val="24"/>
        </w:rPr>
        <w:t xml:space="preserve"> hinzugefügt</w:t>
      </w:r>
      <w:r w:rsidR="001E6985" w:rsidRPr="00F670CF">
        <w:rPr>
          <w:rFonts w:ascii="Times New Roman" w:hAnsi="Times New Roman" w:cs="Times New Roman"/>
          <w:sz w:val="24"/>
          <w:szCs w:val="24"/>
        </w:rPr>
        <w:t>.</w:t>
      </w:r>
      <w:r w:rsidR="0046592E">
        <w:rPr>
          <w:rFonts w:ascii="Times New Roman" w:hAnsi="Times New Roman" w:cs="Times New Roman"/>
          <w:sz w:val="24"/>
          <w:szCs w:val="24"/>
        </w:rPr>
        <w:t xml:space="preserve"> Des Weiteren braucht die „AR</w:t>
      </w:r>
      <w:r w:rsidR="00F634AF" w:rsidRPr="00F670CF">
        <w:rPr>
          <w:rFonts w:ascii="Times New Roman" w:hAnsi="Times New Roman" w:cs="Times New Roman"/>
          <w:sz w:val="24"/>
          <w:szCs w:val="24"/>
        </w:rPr>
        <w:t>Camera</w:t>
      </w:r>
      <w:r w:rsidR="0046592E">
        <w:rPr>
          <w:rFonts w:ascii="Times New Roman" w:hAnsi="Times New Roman" w:cs="Times New Roman"/>
          <w:sz w:val="24"/>
          <w:szCs w:val="24"/>
        </w:rPr>
        <w:t>“</w:t>
      </w:r>
      <w:r w:rsidR="00F634AF" w:rsidRPr="00F670CF">
        <w:rPr>
          <w:rFonts w:ascii="Times New Roman" w:hAnsi="Times New Roman" w:cs="Times New Roman"/>
          <w:sz w:val="24"/>
          <w:szCs w:val="24"/>
        </w:rPr>
        <w:t xml:space="preserve"> noch das </w:t>
      </w:r>
      <w:r w:rsidR="001B5276">
        <w:rPr>
          <w:rFonts w:ascii="Times New Roman" w:hAnsi="Times New Roman" w:cs="Times New Roman"/>
          <w:sz w:val="24"/>
          <w:szCs w:val="24"/>
        </w:rPr>
        <w:t>„</w:t>
      </w:r>
      <w:r w:rsidR="00F634AF" w:rsidRPr="00F670CF">
        <w:rPr>
          <w:rFonts w:ascii="Times New Roman" w:hAnsi="Times New Roman" w:cs="Times New Roman"/>
          <w:sz w:val="24"/>
          <w:szCs w:val="24"/>
        </w:rPr>
        <w:t>Steam_VR_Test_TrackedCamera</w:t>
      </w:r>
      <w:r w:rsidR="001B5276">
        <w:rPr>
          <w:rFonts w:ascii="Times New Roman" w:hAnsi="Times New Roman" w:cs="Times New Roman"/>
          <w:sz w:val="24"/>
          <w:szCs w:val="24"/>
        </w:rPr>
        <w:t>“ -</w:t>
      </w:r>
      <w:r w:rsidR="0023550C" w:rsidRPr="00F670CF">
        <w:rPr>
          <w:rFonts w:ascii="Times New Roman" w:hAnsi="Times New Roman" w:cs="Times New Roman"/>
          <w:sz w:val="24"/>
          <w:szCs w:val="24"/>
        </w:rPr>
        <w:t>Skript</w:t>
      </w:r>
      <w:r w:rsidR="00F634AF" w:rsidRPr="00F670CF">
        <w:rPr>
          <w:rFonts w:ascii="Times New Roman" w:hAnsi="Times New Roman" w:cs="Times New Roman"/>
          <w:sz w:val="24"/>
          <w:szCs w:val="24"/>
        </w:rPr>
        <w:t>.</w:t>
      </w:r>
    </w:p>
    <w:p w14:paraId="2A55F4FE" w14:textId="77777777" w:rsidR="00A53157" w:rsidRDefault="00656A5D" w:rsidP="00A53157">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350E26BB" wp14:editId="45D6E790">
            <wp:extent cx="2165628" cy="2531059"/>
            <wp:effectExtent l="0" t="0" r="6350" b="3175"/>
            <wp:docPr id="1504319325" name="picture" descr="C:\Users\schnu\AppData\Local\Microsoft\Windows\INetCache\Content.Word\AR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2165628" cy="2531059"/>
                    </a:xfrm>
                    <a:prstGeom prst="rect">
                      <a:avLst/>
                    </a:prstGeom>
                  </pic:spPr>
                </pic:pic>
              </a:graphicData>
            </a:graphic>
          </wp:inline>
        </w:drawing>
      </w:r>
    </w:p>
    <w:p w14:paraId="0CADD4B0" w14:textId="49E2C45B" w:rsidR="00EE17F2" w:rsidRPr="00F670CF" w:rsidRDefault="00A53157" w:rsidP="00A53157">
      <w:pPr>
        <w:pStyle w:val="Beschriftung"/>
        <w:jc w:val="center"/>
        <w:rPr>
          <w:rFonts w:ascii="Times New Roman" w:hAnsi="Times New Roman" w:cs="Times New Roman"/>
          <w:sz w:val="24"/>
          <w:szCs w:val="24"/>
        </w:rPr>
      </w:pPr>
      <w:bookmarkStart w:id="151" w:name="_Toc494050640"/>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18</w:t>
      </w:r>
      <w:r w:rsidRPr="00A53157">
        <w:rPr>
          <w:rFonts w:ascii="Times New Roman" w:hAnsi="Times New Roman" w:cs="Times New Roman"/>
        </w:rPr>
        <w:fldChar w:fldCharType="end"/>
      </w:r>
      <w:r w:rsidRPr="00A53157">
        <w:rPr>
          <w:rFonts w:ascii="Times New Roman" w:hAnsi="Times New Roman" w:cs="Times New Roman"/>
        </w:rPr>
        <w:t>: Unity Inspector Screenshot ARKamera</w:t>
      </w:r>
      <w:bookmarkEnd w:id="151"/>
    </w:p>
    <w:p w14:paraId="077BD73D" w14:textId="4DE7E268" w:rsidR="00F82799"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w:t>
      </w:r>
      <w:r w:rsidR="009504E4">
        <w:rPr>
          <w:rFonts w:ascii="Times New Roman" w:hAnsi="Times New Roman" w:cs="Times New Roman"/>
          <w:sz w:val="24"/>
          <w:szCs w:val="24"/>
        </w:rPr>
        <w:t xml:space="preserve"> in Abbildung 18 ersichtliche</w:t>
      </w:r>
      <w:r w:rsidR="00DA4FD9">
        <w:rPr>
          <w:rFonts w:ascii="Times New Roman" w:hAnsi="Times New Roman" w:cs="Times New Roman"/>
          <w:sz w:val="24"/>
          <w:szCs w:val="24"/>
        </w:rPr>
        <w:t>n</w:t>
      </w:r>
      <w:r w:rsidR="009504E4">
        <w:rPr>
          <w:rFonts w:ascii="Times New Roman" w:hAnsi="Times New Roman" w:cs="Times New Roman"/>
          <w:sz w:val="24"/>
          <w:szCs w:val="24"/>
        </w:rPr>
        <w:t xml:space="preserve"> </w:t>
      </w:r>
      <w:r w:rsidR="00DA4FD9">
        <w:rPr>
          <w:rFonts w:ascii="Times New Roman" w:hAnsi="Times New Roman" w:cs="Times New Roman"/>
          <w:sz w:val="24"/>
          <w:szCs w:val="24"/>
        </w:rPr>
        <w:t>Änderungen der Transformwerte</w:t>
      </w:r>
      <w:r w:rsidRPr="00F670CF">
        <w:rPr>
          <w:rFonts w:ascii="Times New Roman" w:hAnsi="Times New Roman" w:cs="Times New Roman"/>
          <w:sz w:val="24"/>
          <w:szCs w:val="24"/>
        </w:rPr>
        <w:t xml:space="preserve"> der AR-Kamera war</w:t>
      </w:r>
      <w:r w:rsidR="00DA4FD9">
        <w:rPr>
          <w:rFonts w:ascii="Times New Roman" w:hAnsi="Times New Roman" w:cs="Times New Roman"/>
          <w:sz w:val="24"/>
          <w:szCs w:val="24"/>
        </w:rPr>
        <w:t>en</w:t>
      </w:r>
      <w:r w:rsidRPr="00F670CF">
        <w:rPr>
          <w:rFonts w:ascii="Times New Roman" w:hAnsi="Times New Roman" w:cs="Times New Roman"/>
          <w:sz w:val="24"/>
          <w:szCs w:val="24"/>
        </w:rPr>
        <w:t xml:space="preserve"> notwendig</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da zwischen </w:t>
      </w:r>
      <w:r w:rsidR="24CB8F8A" w:rsidRPr="24CB8F8A">
        <w:rPr>
          <w:rFonts w:ascii="Times New Roman" w:hAnsi="Times New Roman" w:cs="Times New Roman"/>
          <w:sz w:val="24"/>
          <w:szCs w:val="24"/>
        </w:rPr>
        <w:t xml:space="preserve">der </w:t>
      </w:r>
      <w:r w:rsidR="0023550C" w:rsidRPr="00F670CF">
        <w:rPr>
          <w:rFonts w:ascii="Times New Roman" w:hAnsi="Times New Roman" w:cs="Times New Roman"/>
          <w:i/>
          <w:sz w:val="24"/>
          <w:szCs w:val="24"/>
        </w:rPr>
        <w:t>Leap Motion</w:t>
      </w:r>
      <w:r w:rsidRPr="00F670CF">
        <w:rPr>
          <w:rFonts w:ascii="Times New Roman" w:hAnsi="Times New Roman" w:cs="Times New Roman"/>
          <w:sz w:val="24"/>
          <w:szCs w:val="24"/>
        </w:rPr>
        <w:t xml:space="preserve">-Kamera </w:t>
      </w:r>
      <w:r w:rsidR="24CB8F8A" w:rsidRPr="24CB8F8A">
        <w:rPr>
          <w:rFonts w:ascii="Times New Roman" w:hAnsi="Times New Roman" w:cs="Times New Roman"/>
          <w:sz w:val="24"/>
          <w:szCs w:val="24"/>
        </w:rPr>
        <w:t xml:space="preserve">und der Frontkamera der </w:t>
      </w:r>
      <w:r w:rsidR="0072141C" w:rsidRPr="0072141C">
        <w:rPr>
          <w:rFonts w:ascii="Times New Roman" w:hAnsi="Times New Roman" w:cs="Times New Roman"/>
          <w:i/>
          <w:iCs/>
          <w:sz w:val="24"/>
          <w:szCs w:val="24"/>
        </w:rPr>
        <w:t>HTC</w:t>
      </w:r>
      <w:r w:rsidR="24CB8F8A" w:rsidRPr="24CB8F8A">
        <w:rPr>
          <w:rFonts w:ascii="Times New Roman" w:hAnsi="Times New Roman" w:cs="Times New Roman"/>
          <w:i/>
          <w:iCs/>
          <w:sz w:val="24"/>
          <w:szCs w:val="24"/>
        </w:rPr>
        <w:t xml:space="preserve"> Vive</w:t>
      </w:r>
      <w:r w:rsidR="24CB8F8A" w:rsidRPr="24CB8F8A">
        <w:rPr>
          <w:rFonts w:ascii="Times New Roman" w:hAnsi="Times New Roman" w:cs="Times New Roman"/>
          <w:sz w:val="24"/>
          <w:szCs w:val="24"/>
        </w:rPr>
        <w:t xml:space="preserve"> </w:t>
      </w:r>
      <w:r w:rsidRPr="00F670CF">
        <w:rPr>
          <w:rFonts w:ascii="Times New Roman" w:hAnsi="Times New Roman" w:cs="Times New Roman"/>
          <w:sz w:val="24"/>
          <w:szCs w:val="24"/>
        </w:rPr>
        <w:t xml:space="preserve">ein Versatz vorhanden war. </w:t>
      </w:r>
    </w:p>
    <w:p w14:paraId="0DA0EB33" w14:textId="77777777" w:rsidR="00A91FD8"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Frühere Versuche zeigten, dass es auf Grund der unterschiedlichen Kamerasysteme zu einem dynamischen räumlichen Versatz zwischen </w:t>
      </w:r>
      <w:r w:rsidR="31D2E22F" w:rsidRPr="31D2E22F">
        <w:rPr>
          <w:rFonts w:ascii="Times New Roman" w:hAnsi="Times New Roman" w:cs="Times New Roman"/>
          <w:sz w:val="24"/>
          <w:szCs w:val="24"/>
        </w:rPr>
        <w:t xml:space="preserve">Target Objekt </w:t>
      </w:r>
      <w:r w:rsidRPr="00F670CF">
        <w:rPr>
          <w:rFonts w:ascii="Times New Roman" w:hAnsi="Times New Roman" w:cs="Times New Roman"/>
          <w:sz w:val="24"/>
          <w:szCs w:val="24"/>
        </w:rPr>
        <w:t xml:space="preserve">und den getrackten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 xml:space="preserve">Händen kam. Beispiel: wurde die Hand in der VR um </w:t>
      </w:r>
      <w:r w:rsidR="31D2E22F" w:rsidRPr="31D2E22F">
        <w:rPr>
          <w:rFonts w:ascii="Times New Roman" w:hAnsi="Times New Roman" w:cs="Times New Roman"/>
          <w:sz w:val="24"/>
          <w:szCs w:val="24"/>
        </w:rPr>
        <w:t>10 cm</w:t>
      </w:r>
      <w:r w:rsidRPr="00F670CF">
        <w:rPr>
          <w:rFonts w:ascii="Times New Roman" w:hAnsi="Times New Roman" w:cs="Times New Roman"/>
          <w:sz w:val="24"/>
          <w:szCs w:val="24"/>
        </w:rPr>
        <w:t xml:space="preserve"> nach vorne bewegt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so hatte sich </w:t>
      </w:r>
      <w:r w:rsidRPr="00F670CF">
        <w:rPr>
          <w:rFonts w:ascii="Times New Roman" w:hAnsi="Times New Roman" w:cs="Times New Roman"/>
          <w:sz w:val="24"/>
          <w:szCs w:val="24"/>
        </w:rPr>
        <w:lastRenderedPageBreak/>
        <w:t xml:space="preserve">das Target Objekt um </w:t>
      </w:r>
      <w:r w:rsidR="41078077" w:rsidRPr="41078077">
        <w:rPr>
          <w:rFonts w:ascii="Times New Roman" w:hAnsi="Times New Roman" w:cs="Times New Roman"/>
          <w:sz w:val="24"/>
          <w:szCs w:val="24"/>
        </w:rPr>
        <w:t>15 cm</w:t>
      </w:r>
      <w:r w:rsidRPr="00F670CF">
        <w:rPr>
          <w:rFonts w:ascii="Times New Roman" w:hAnsi="Times New Roman" w:cs="Times New Roman"/>
          <w:sz w:val="24"/>
          <w:szCs w:val="24"/>
        </w:rPr>
        <w:t xml:space="preserve"> bewegt. Dieser Versatz in der </w:t>
      </w:r>
      <w:r w:rsidR="449C392F" w:rsidRPr="00F670CF">
        <w:rPr>
          <w:rFonts w:ascii="Times New Roman" w:hAnsi="Times New Roman" w:cs="Times New Roman"/>
          <w:sz w:val="24"/>
          <w:szCs w:val="24"/>
        </w:rPr>
        <w:t>räumlichen Tiefe</w:t>
      </w:r>
      <w:r w:rsidRPr="00F670CF">
        <w:rPr>
          <w:rFonts w:ascii="Times New Roman" w:hAnsi="Times New Roman" w:cs="Times New Roman"/>
          <w:sz w:val="24"/>
          <w:szCs w:val="24"/>
        </w:rPr>
        <w:t xml:space="preserve"> war nicht </w:t>
      </w:r>
      <w:r w:rsidR="0023550C" w:rsidRPr="00F670CF">
        <w:rPr>
          <w:rFonts w:ascii="Times New Roman" w:hAnsi="Times New Roman" w:cs="Times New Roman"/>
          <w:sz w:val="24"/>
          <w:szCs w:val="24"/>
        </w:rPr>
        <w:t>linear</w:t>
      </w:r>
      <w:r w:rsidRPr="00F670CF">
        <w:rPr>
          <w:rFonts w:ascii="Times New Roman" w:hAnsi="Times New Roman" w:cs="Times New Roman"/>
          <w:sz w:val="24"/>
          <w:szCs w:val="24"/>
        </w:rPr>
        <w:t>. Dies wurde zwar versucht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per </w:t>
      </w:r>
      <w:r w:rsidR="0023550C" w:rsidRPr="00F670CF">
        <w:rPr>
          <w:rFonts w:ascii="Times New Roman" w:hAnsi="Times New Roman" w:cs="Times New Roman"/>
          <w:sz w:val="24"/>
          <w:szCs w:val="24"/>
        </w:rPr>
        <w:t>Skript</w:t>
      </w:r>
      <w:r w:rsidRPr="00F670CF">
        <w:rPr>
          <w:rFonts w:ascii="Times New Roman" w:hAnsi="Times New Roman" w:cs="Times New Roman"/>
          <w:sz w:val="24"/>
          <w:szCs w:val="24"/>
        </w:rPr>
        <w:t xml:space="preserve"> auszugleichen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w:t>
      </w:r>
      <w:r w:rsidR="00DA4FD9">
        <w:rPr>
          <w:rFonts w:ascii="Times New Roman" w:hAnsi="Times New Roman" w:cs="Times New Roman"/>
          <w:sz w:val="24"/>
          <w:szCs w:val="24"/>
        </w:rPr>
        <w:t>war aber</w:t>
      </w:r>
      <w:r w:rsidRPr="00F670CF">
        <w:rPr>
          <w:rFonts w:ascii="Times New Roman" w:hAnsi="Times New Roman" w:cs="Times New Roman"/>
          <w:sz w:val="24"/>
          <w:szCs w:val="24"/>
        </w:rPr>
        <w:t xml:space="preserve"> nicht e</w:t>
      </w:r>
      <w:r w:rsidR="00A260F0">
        <w:rPr>
          <w:rFonts w:ascii="Times New Roman" w:hAnsi="Times New Roman" w:cs="Times New Roman"/>
          <w:sz w:val="24"/>
          <w:szCs w:val="24"/>
        </w:rPr>
        <w:t xml:space="preserve">rfolgreich. </w:t>
      </w:r>
    </w:p>
    <w:p w14:paraId="682B6B42" w14:textId="563B044B" w:rsidR="00EE17F2" w:rsidRPr="00F670CF" w:rsidRDefault="00A260F0" w:rsidP="000A23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Ein weiterer Ansatz, </w:t>
      </w:r>
      <w:r w:rsidR="1C140F3E" w:rsidRPr="00F670CF">
        <w:rPr>
          <w:rFonts w:ascii="Times New Roman" w:hAnsi="Times New Roman" w:cs="Times New Roman"/>
          <w:sz w:val="24"/>
          <w:szCs w:val="24"/>
        </w:rPr>
        <w:t>zur Erstellung eines Umrechnungsfaktors</w:t>
      </w:r>
      <w:r>
        <w:rPr>
          <w:rFonts w:ascii="Times New Roman" w:hAnsi="Times New Roman" w:cs="Times New Roman"/>
          <w:sz w:val="24"/>
          <w:szCs w:val="24"/>
        </w:rPr>
        <w:t xml:space="preserve"> um diese Verschiebung auszugleichen</w:t>
      </w:r>
      <w:r w:rsidR="1C140F3E" w:rsidRPr="00F670CF">
        <w:rPr>
          <w:rFonts w:ascii="Times New Roman" w:hAnsi="Times New Roman" w:cs="Times New Roman"/>
          <w:sz w:val="24"/>
          <w:szCs w:val="24"/>
        </w:rPr>
        <w:t>, hätte aber den Zeitplan überschritten</w:t>
      </w:r>
      <w:r w:rsidR="00A91FD8">
        <w:rPr>
          <w:rFonts w:ascii="Times New Roman" w:hAnsi="Times New Roman" w:cs="Times New Roman"/>
          <w:sz w:val="24"/>
          <w:szCs w:val="24"/>
        </w:rPr>
        <w:t>.</w:t>
      </w:r>
      <w:r w:rsidR="00FF1A82">
        <w:rPr>
          <w:rFonts w:ascii="Times New Roman" w:hAnsi="Times New Roman" w:cs="Times New Roman"/>
          <w:sz w:val="24"/>
          <w:szCs w:val="24"/>
        </w:rPr>
        <w:t xml:space="preserve"> </w:t>
      </w:r>
      <w:r w:rsidR="00A91FD8">
        <w:rPr>
          <w:rFonts w:ascii="Times New Roman" w:hAnsi="Times New Roman" w:cs="Times New Roman"/>
          <w:sz w:val="24"/>
          <w:szCs w:val="24"/>
        </w:rPr>
        <w:t>Diese</w:t>
      </w:r>
      <w:r w:rsidR="00FF1A82">
        <w:rPr>
          <w:rFonts w:ascii="Times New Roman" w:hAnsi="Times New Roman" w:cs="Times New Roman"/>
          <w:sz w:val="24"/>
          <w:szCs w:val="24"/>
        </w:rPr>
        <w:t>r</w:t>
      </w:r>
      <w:r w:rsidR="00A91FD8">
        <w:rPr>
          <w:rFonts w:ascii="Times New Roman" w:hAnsi="Times New Roman" w:cs="Times New Roman"/>
          <w:sz w:val="24"/>
          <w:szCs w:val="24"/>
        </w:rPr>
        <w:t xml:space="preserve"> hätte vorgesehen,</w:t>
      </w:r>
      <w:r w:rsidR="1C140F3E" w:rsidRPr="00F670CF">
        <w:rPr>
          <w:rFonts w:ascii="Times New Roman" w:hAnsi="Times New Roman" w:cs="Times New Roman"/>
          <w:sz w:val="24"/>
          <w:szCs w:val="24"/>
        </w:rPr>
        <w:t xml:space="preserve"> soweit der theoretische Ansatz, eine Positionsmessung des Multitargets im realen Raum</w:t>
      </w:r>
      <w:r w:rsidR="00A91FD8">
        <w:rPr>
          <w:rFonts w:ascii="Times New Roman" w:hAnsi="Times New Roman" w:cs="Times New Roman"/>
          <w:sz w:val="24"/>
          <w:szCs w:val="24"/>
        </w:rPr>
        <w:t>,</w:t>
      </w:r>
      <w:r w:rsidR="1C140F3E" w:rsidRPr="00F670CF">
        <w:rPr>
          <w:rFonts w:ascii="Times New Roman" w:hAnsi="Times New Roman" w:cs="Times New Roman"/>
          <w:sz w:val="24"/>
          <w:szCs w:val="24"/>
        </w:rPr>
        <w:t xml:space="preserve"> zu verschiedenen </w:t>
      </w:r>
      <w:r w:rsidR="00A91FD8">
        <w:rPr>
          <w:rFonts w:ascii="Times New Roman" w:hAnsi="Times New Roman" w:cs="Times New Roman"/>
          <w:sz w:val="24"/>
          <w:szCs w:val="24"/>
        </w:rPr>
        <w:t>Abständen</w:t>
      </w:r>
      <w:r w:rsidR="1C140F3E" w:rsidRPr="00F670CF">
        <w:rPr>
          <w:rFonts w:ascii="Times New Roman" w:hAnsi="Times New Roman" w:cs="Times New Roman"/>
          <w:sz w:val="24"/>
          <w:szCs w:val="24"/>
        </w:rPr>
        <w:t xml:space="preserve"> zur Kamera </w:t>
      </w:r>
      <w:r w:rsidR="00FF1A82">
        <w:rPr>
          <w:rFonts w:ascii="Times New Roman" w:hAnsi="Times New Roman" w:cs="Times New Roman"/>
          <w:sz w:val="24"/>
          <w:szCs w:val="24"/>
        </w:rPr>
        <w:t>durchzuführen</w:t>
      </w:r>
      <w:r w:rsidR="1C140F3E" w:rsidRPr="00F670CF">
        <w:rPr>
          <w:rFonts w:ascii="Times New Roman" w:hAnsi="Times New Roman" w:cs="Times New Roman"/>
          <w:sz w:val="24"/>
          <w:szCs w:val="24"/>
        </w:rPr>
        <w:t>. Diese Messdaten hätten dann mit den VR-Daten des Multitargets abgeglichen werden können, um so eine passende</w:t>
      </w:r>
      <w:r w:rsidR="449C392F" w:rsidRPr="00F670CF">
        <w:rPr>
          <w:rFonts w:ascii="Times New Roman" w:hAnsi="Times New Roman" w:cs="Times New Roman"/>
          <w:sz w:val="24"/>
          <w:szCs w:val="24"/>
        </w:rPr>
        <w:t>,</w:t>
      </w:r>
      <w:r w:rsidR="1C140F3E" w:rsidRPr="00F670CF">
        <w:rPr>
          <w:rFonts w:ascii="Times New Roman" w:hAnsi="Times New Roman" w:cs="Times New Roman"/>
          <w:sz w:val="24"/>
          <w:szCs w:val="24"/>
        </w:rPr>
        <w:t xml:space="preserve"> relative korrekte Position zu erhalten.</w:t>
      </w:r>
    </w:p>
    <w:p w14:paraId="0CC76DB2" w14:textId="748DBEC4" w:rsidR="004E2E88" w:rsidRPr="00F670CF" w:rsidRDefault="004E2E88" w:rsidP="000A237F">
      <w:pPr>
        <w:jc w:val="both"/>
        <w:rPr>
          <w:rFonts w:ascii="Times New Roman" w:hAnsi="Times New Roman" w:cs="Times New Roman"/>
          <w:sz w:val="24"/>
          <w:szCs w:val="24"/>
        </w:rPr>
      </w:pPr>
      <w:bookmarkStart w:id="152" w:name="_Erstellung_eines_Vuforia"/>
      <w:bookmarkEnd w:id="152"/>
      <w:r w:rsidRPr="00F670CF">
        <w:rPr>
          <w:rFonts w:ascii="Times New Roman" w:hAnsi="Times New Roman" w:cs="Times New Roman"/>
          <w:sz w:val="24"/>
          <w:szCs w:val="24"/>
        </w:rPr>
        <w:br w:type="page"/>
      </w:r>
    </w:p>
    <w:p w14:paraId="732ECA9D" w14:textId="7036B92B" w:rsidR="00EE17F2" w:rsidRPr="0044117B" w:rsidRDefault="1C140F3E" w:rsidP="000A237F">
      <w:pPr>
        <w:pStyle w:val="berschrift2"/>
        <w:spacing w:line="360" w:lineRule="auto"/>
        <w:jc w:val="both"/>
        <w:rPr>
          <w:rFonts w:cs="Times New Roman"/>
          <w:sz w:val="28"/>
          <w:szCs w:val="24"/>
        </w:rPr>
      </w:pPr>
      <w:bookmarkStart w:id="153" w:name="_Toc493682130"/>
      <w:bookmarkStart w:id="154" w:name="_Toc493693698"/>
      <w:bookmarkStart w:id="155" w:name="_Toc493696956"/>
      <w:bookmarkStart w:id="156" w:name="_Toc493699930"/>
      <w:bookmarkStart w:id="157" w:name="_Toc493701872"/>
      <w:bookmarkStart w:id="158" w:name="_Toc494055323"/>
      <w:r w:rsidRPr="0044117B">
        <w:rPr>
          <w:rFonts w:cs="Times New Roman"/>
          <w:sz w:val="28"/>
          <w:szCs w:val="24"/>
        </w:rPr>
        <w:lastRenderedPageBreak/>
        <w:t xml:space="preserve">Erstellung eines </w:t>
      </w:r>
      <w:r w:rsidR="00AA6336" w:rsidRPr="0044117B">
        <w:rPr>
          <w:rFonts w:cs="Times New Roman"/>
          <w:i/>
          <w:sz w:val="28"/>
          <w:szCs w:val="24"/>
        </w:rPr>
        <w:t>Vuforia</w:t>
      </w:r>
      <w:r w:rsidRPr="0044117B">
        <w:rPr>
          <w:rFonts w:cs="Times New Roman"/>
          <w:sz w:val="28"/>
          <w:szCs w:val="24"/>
        </w:rPr>
        <w:t xml:space="preserve"> Multitargets</w:t>
      </w:r>
      <w:bookmarkEnd w:id="153"/>
      <w:bookmarkEnd w:id="154"/>
      <w:bookmarkEnd w:id="155"/>
      <w:bookmarkEnd w:id="156"/>
      <w:bookmarkEnd w:id="157"/>
      <w:bookmarkEnd w:id="158"/>
    </w:p>
    <w:p w14:paraId="1FC13F81" w14:textId="77777777" w:rsidR="00F634AF" w:rsidRPr="00F670CF" w:rsidRDefault="00F634AF" w:rsidP="000A237F">
      <w:pPr>
        <w:jc w:val="both"/>
        <w:rPr>
          <w:rFonts w:ascii="Times New Roman" w:hAnsi="Times New Roman" w:cs="Times New Roman"/>
          <w:sz w:val="24"/>
          <w:szCs w:val="24"/>
        </w:rPr>
      </w:pPr>
    </w:p>
    <w:p w14:paraId="0BBD8EDC" w14:textId="2EB92BFF" w:rsidR="00861739" w:rsidRPr="00F670CF" w:rsidRDefault="00861739"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Wie im Kapitel Voruntersuchung beschrieben, fiel die Wahl der Tracking-Methode auf das </w:t>
      </w:r>
      <w:r w:rsidR="00AA6336" w:rsidRPr="00F670CF">
        <w:rPr>
          <w:rFonts w:ascii="Times New Roman" w:hAnsi="Times New Roman" w:cs="Times New Roman"/>
          <w:i/>
          <w:sz w:val="24"/>
          <w:szCs w:val="24"/>
        </w:rPr>
        <w:t>Vuforia</w:t>
      </w:r>
      <w:r w:rsidRPr="00F670CF">
        <w:rPr>
          <w:rFonts w:ascii="Times New Roman" w:hAnsi="Times New Roman" w:cs="Times New Roman"/>
          <w:sz w:val="24"/>
          <w:szCs w:val="24"/>
        </w:rPr>
        <w:t xml:space="preserve"> Multitarget-Tracking. </w:t>
      </w:r>
      <w:r w:rsidR="00AF3019" w:rsidRPr="00F670CF">
        <w:rPr>
          <w:rFonts w:ascii="Times New Roman" w:hAnsi="Times New Roman" w:cs="Times New Roman"/>
          <w:sz w:val="24"/>
          <w:szCs w:val="24"/>
        </w:rPr>
        <w:t>Dazu muss zuerst eine Auswahl der zu verwendenden Texturen getroffen werden</w:t>
      </w:r>
      <w:r w:rsidR="00AF3019" w:rsidRPr="00F670CF">
        <w:rPr>
          <w:rStyle w:val="Funotenzeichen"/>
          <w:rFonts w:ascii="Times New Roman" w:hAnsi="Times New Roman" w:cs="Times New Roman"/>
          <w:sz w:val="24"/>
          <w:szCs w:val="24"/>
        </w:rPr>
        <w:footnoteReference w:id="13"/>
      </w:r>
      <w:r w:rsidR="00AF3019" w:rsidRPr="00F670CF">
        <w:rPr>
          <w:rFonts w:ascii="Times New Roman" w:hAnsi="Times New Roman" w:cs="Times New Roman"/>
          <w:sz w:val="24"/>
          <w:szCs w:val="24"/>
        </w:rPr>
        <w:t xml:space="preserve">. </w:t>
      </w:r>
      <w:r w:rsidR="00F634AF" w:rsidRPr="00F670CF">
        <w:rPr>
          <w:rFonts w:ascii="Times New Roman" w:hAnsi="Times New Roman" w:cs="Times New Roman"/>
          <w:sz w:val="24"/>
          <w:szCs w:val="24"/>
        </w:rPr>
        <w:t xml:space="preserve">Diese werden dann am echten </w:t>
      </w:r>
      <w:r w:rsidR="00701767">
        <w:rPr>
          <w:rFonts w:ascii="Times New Roman" w:hAnsi="Times New Roman" w:cs="Times New Roman"/>
          <w:sz w:val="24"/>
          <w:szCs w:val="24"/>
        </w:rPr>
        <w:t>Würfel</w:t>
      </w:r>
      <w:r w:rsidR="00F634AF" w:rsidRPr="00F670CF">
        <w:rPr>
          <w:rFonts w:ascii="Times New Roman" w:hAnsi="Times New Roman" w:cs="Times New Roman"/>
          <w:sz w:val="24"/>
          <w:szCs w:val="24"/>
        </w:rPr>
        <w:t xml:space="preserve"> befestigt. </w:t>
      </w:r>
      <w:r w:rsidR="00AF3019" w:rsidRPr="00F670CF">
        <w:rPr>
          <w:rFonts w:ascii="Times New Roman" w:hAnsi="Times New Roman" w:cs="Times New Roman"/>
          <w:sz w:val="24"/>
          <w:szCs w:val="24"/>
        </w:rPr>
        <w:t>Danach wird auf der Website</w:t>
      </w:r>
      <w:r w:rsidR="00701767">
        <w:rPr>
          <w:rFonts w:ascii="Times New Roman" w:hAnsi="Times New Roman" w:cs="Times New Roman"/>
          <w:sz w:val="24"/>
          <w:szCs w:val="24"/>
        </w:rPr>
        <w:t xml:space="preserve"> von </w:t>
      </w:r>
      <w:r w:rsidR="00701767" w:rsidRPr="00701767">
        <w:rPr>
          <w:rFonts w:ascii="Times New Roman" w:hAnsi="Times New Roman" w:cs="Times New Roman"/>
          <w:i/>
          <w:sz w:val="24"/>
          <w:szCs w:val="24"/>
        </w:rPr>
        <w:t>Vuforia</w:t>
      </w:r>
      <w:r w:rsidR="00AF3019" w:rsidRPr="00F670CF">
        <w:rPr>
          <w:rFonts w:ascii="Times New Roman" w:hAnsi="Times New Roman" w:cs="Times New Roman"/>
          <w:sz w:val="24"/>
          <w:szCs w:val="24"/>
        </w:rPr>
        <w:t xml:space="preserve"> eine Datenbank erstellt, </w:t>
      </w:r>
      <w:r w:rsidR="00F634AF" w:rsidRPr="00F670CF">
        <w:rPr>
          <w:rFonts w:ascii="Times New Roman" w:hAnsi="Times New Roman" w:cs="Times New Roman"/>
          <w:sz w:val="24"/>
          <w:szCs w:val="24"/>
        </w:rPr>
        <w:t>ein neues Target</w:t>
      </w:r>
      <w:r w:rsidR="00AF3019" w:rsidRPr="00F670CF">
        <w:rPr>
          <w:rFonts w:ascii="Times New Roman" w:hAnsi="Times New Roman" w:cs="Times New Roman"/>
          <w:sz w:val="24"/>
          <w:szCs w:val="24"/>
        </w:rPr>
        <w:t xml:space="preserve"> hinzugefügt und ein „Cuboid“ ausgewählt. Hier müssen die „Dimension“-Werte angegeben werden. Bei dem im Versuch verwendeten Würfel betrugen diese 6x6x6</w:t>
      </w:r>
      <w:r w:rsidR="0044218F">
        <w:rPr>
          <w:rFonts w:ascii="Times New Roman" w:hAnsi="Times New Roman" w:cs="Times New Roman"/>
          <w:sz w:val="24"/>
          <w:szCs w:val="24"/>
        </w:rPr>
        <w:t xml:space="preserve"> </w:t>
      </w:r>
      <w:r w:rsidR="00AF3019" w:rsidRPr="00F670CF">
        <w:rPr>
          <w:rFonts w:ascii="Times New Roman" w:hAnsi="Times New Roman" w:cs="Times New Roman"/>
          <w:sz w:val="24"/>
          <w:szCs w:val="24"/>
        </w:rPr>
        <w:t xml:space="preserve">cm. Nun können die entsprechenden Texturen </w:t>
      </w:r>
      <w:r w:rsidR="00961CDC">
        <w:rPr>
          <w:rFonts w:ascii="Times New Roman" w:hAnsi="Times New Roman" w:cs="Times New Roman"/>
          <w:sz w:val="24"/>
          <w:szCs w:val="24"/>
        </w:rPr>
        <w:t xml:space="preserve">auf die </w:t>
      </w:r>
      <w:r w:rsidR="00961CDC" w:rsidRPr="00961CDC">
        <w:rPr>
          <w:rFonts w:ascii="Times New Roman" w:hAnsi="Times New Roman" w:cs="Times New Roman"/>
          <w:i/>
          <w:sz w:val="24"/>
          <w:szCs w:val="24"/>
        </w:rPr>
        <w:t>Vuforia</w:t>
      </w:r>
      <w:r w:rsidR="00961CDC">
        <w:rPr>
          <w:rFonts w:ascii="Times New Roman" w:hAnsi="Times New Roman" w:cs="Times New Roman"/>
          <w:sz w:val="24"/>
          <w:szCs w:val="24"/>
        </w:rPr>
        <w:t xml:space="preserve"> Datenbank </w:t>
      </w:r>
      <w:r w:rsidR="00F634AF" w:rsidRPr="00F670CF">
        <w:rPr>
          <w:rFonts w:ascii="Times New Roman" w:hAnsi="Times New Roman" w:cs="Times New Roman"/>
          <w:sz w:val="24"/>
          <w:szCs w:val="24"/>
        </w:rPr>
        <w:t>hochgeladen werden. Nach Abschluss dieses Vorg</w:t>
      </w:r>
      <w:r w:rsidR="00961CDC">
        <w:rPr>
          <w:rFonts w:ascii="Times New Roman" w:hAnsi="Times New Roman" w:cs="Times New Roman"/>
          <w:sz w:val="24"/>
          <w:szCs w:val="24"/>
        </w:rPr>
        <w:t xml:space="preserve">angs ist es möglich, die Daten </w:t>
      </w:r>
      <w:r w:rsidR="00F634AF" w:rsidRPr="00F670CF">
        <w:rPr>
          <w:rFonts w:ascii="Times New Roman" w:hAnsi="Times New Roman" w:cs="Times New Roman"/>
          <w:sz w:val="24"/>
          <w:szCs w:val="24"/>
        </w:rPr>
        <w:t xml:space="preserve">als </w:t>
      </w:r>
      <w:r w:rsidR="00F634AF" w:rsidRPr="0044218F">
        <w:rPr>
          <w:rFonts w:ascii="Times New Roman" w:hAnsi="Times New Roman" w:cs="Times New Roman"/>
          <w:i/>
          <w:sz w:val="24"/>
          <w:szCs w:val="24"/>
        </w:rPr>
        <w:t xml:space="preserve">Unity </w:t>
      </w:r>
      <w:r w:rsidR="0044218F" w:rsidRPr="0044218F">
        <w:rPr>
          <w:rFonts w:ascii="Times New Roman" w:hAnsi="Times New Roman" w:cs="Times New Roman"/>
          <w:i/>
          <w:sz w:val="24"/>
          <w:szCs w:val="24"/>
        </w:rPr>
        <w:t>Engine</w:t>
      </w:r>
      <w:r w:rsidR="0044218F">
        <w:rPr>
          <w:rFonts w:ascii="Times New Roman" w:hAnsi="Times New Roman" w:cs="Times New Roman"/>
          <w:sz w:val="24"/>
          <w:szCs w:val="24"/>
        </w:rPr>
        <w:t xml:space="preserve"> „</w:t>
      </w:r>
      <w:r w:rsidR="00F634AF" w:rsidRPr="00F670CF">
        <w:rPr>
          <w:rFonts w:ascii="Times New Roman" w:hAnsi="Times New Roman" w:cs="Times New Roman"/>
          <w:sz w:val="24"/>
          <w:szCs w:val="24"/>
        </w:rPr>
        <w:t>Package</w:t>
      </w:r>
      <w:r w:rsidR="0044218F">
        <w:rPr>
          <w:rFonts w:ascii="Times New Roman" w:hAnsi="Times New Roman" w:cs="Times New Roman"/>
          <w:sz w:val="24"/>
          <w:szCs w:val="24"/>
        </w:rPr>
        <w:t>“</w:t>
      </w:r>
      <w:r w:rsidR="00F634AF" w:rsidRPr="00F670CF">
        <w:rPr>
          <w:rFonts w:ascii="Times New Roman" w:hAnsi="Times New Roman" w:cs="Times New Roman"/>
          <w:sz w:val="24"/>
          <w:szCs w:val="24"/>
        </w:rPr>
        <w:t xml:space="preserve"> herunterzuladen und in die </w:t>
      </w:r>
      <w:r w:rsidR="00F634AF" w:rsidRPr="0044218F">
        <w:rPr>
          <w:rFonts w:ascii="Times New Roman" w:hAnsi="Times New Roman" w:cs="Times New Roman"/>
          <w:i/>
          <w:sz w:val="24"/>
          <w:szCs w:val="24"/>
        </w:rPr>
        <w:t>Unity</w:t>
      </w:r>
      <w:r w:rsidR="0044218F" w:rsidRPr="0044218F">
        <w:rPr>
          <w:rFonts w:ascii="Times New Roman" w:hAnsi="Times New Roman" w:cs="Times New Roman"/>
          <w:i/>
          <w:sz w:val="24"/>
          <w:szCs w:val="24"/>
        </w:rPr>
        <w:t xml:space="preserve"> Engine</w:t>
      </w:r>
      <w:r w:rsidR="00941E4A">
        <w:rPr>
          <w:rFonts w:ascii="Times New Roman" w:hAnsi="Times New Roman" w:cs="Times New Roman"/>
          <w:sz w:val="24"/>
          <w:szCs w:val="24"/>
        </w:rPr>
        <w:t>-</w:t>
      </w:r>
      <w:r w:rsidR="00F634AF" w:rsidRPr="00F670CF">
        <w:rPr>
          <w:rFonts w:ascii="Times New Roman" w:hAnsi="Times New Roman" w:cs="Times New Roman"/>
          <w:sz w:val="24"/>
          <w:szCs w:val="24"/>
        </w:rPr>
        <w:t>Szene zu integrieren.</w:t>
      </w:r>
      <w:r w:rsidR="00F82799" w:rsidRPr="00F670CF">
        <w:rPr>
          <w:rFonts w:ascii="Times New Roman" w:hAnsi="Times New Roman" w:cs="Times New Roman"/>
          <w:sz w:val="24"/>
          <w:szCs w:val="24"/>
        </w:rPr>
        <w:t xml:space="preserve"> </w:t>
      </w:r>
      <w:r w:rsidR="00BF407A" w:rsidRPr="00F670CF">
        <w:rPr>
          <w:rFonts w:ascii="Times New Roman" w:hAnsi="Times New Roman" w:cs="Times New Roman"/>
          <w:sz w:val="24"/>
          <w:szCs w:val="24"/>
        </w:rPr>
        <w:t xml:space="preserve">Dazu wird in der </w:t>
      </w:r>
      <w:r w:rsidR="00941E4A">
        <w:rPr>
          <w:rFonts w:ascii="Times New Roman" w:hAnsi="Times New Roman" w:cs="Times New Roman"/>
          <w:sz w:val="24"/>
          <w:szCs w:val="24"/>
        </w:rPr>
        <w:t>„</w:t>
      </w:r>
      <w:r w:rsidR="00AA6336" w:rsidRPr="00F670CF">
        <w:rPr>
          <w:rFonts w:ascii="Times New Roman" w:hAnsi="Times New Roman" w:cs="Times New Roman"/>
          <w:i/>
          <w:sz w:val="24"/>
          <w:szCs w:val="24"/>
        </w:rPr>
        <w:t>Vuforia</w:t>
      </w:r>
      <w:r w:rsidR="00BF407A" w:rsidRPr="00F670CF">
        <w:rPr>
          <w:rFonts w:ascii="Times New Roman" w:hAnsi="Times New Roman" w:cs="Times New Roman"/>
          <w:sz w:val="24"/>
          <w:szCs w:val="24"/>
        </w:rPr>
        <w:t xml:space="preserve"> – Configuration</w:t>
      </w:r>
      <w:r w:rsidR="00941E4A">
        <w:rPr>
          <w:rFonts w:ascii="Times New Roman" w:hAnsi="Times New Roman" w:cs="Times New Roman"/>
          <w:sz w:val="24"/>
          <w:szCs w:val="24"/>
        </w:rPr>
        <w:t>“</w:t>
      </w:r>
      <w:r w:rsidR="00BF407A" w:rsidRPr="00F670CF">
        <w:rPr>
          <w:rFonts w:ascii="Times New Roman" w:hAnsi="Times New Roman" w:cs="Times New Roman"/>
          <w:sz w:val="24"/>
          <w:szCs w:val="24"/>
        </w:rPr>
        <w:t xml:space="preserve"> des Weiteren die Datenbank und die Texturen geladen.</w:t>
      </w:r>
    </w:p>
    <w:p w14:paraId="4DB86FA1" w14:textId="32884036" w:rsidR="00F634AF"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In der </w:t>
      </w:r>
      <w:r w:rsidRPr="00F670CF">
        <w:rPr>
          <w:rFonts w:ascii="Times New Roman" w:hAnsi="Times New Roman" w:cs="Times New Roman"/>
          <w:i/>
          <w:sz w:val="24"/>
          <w:szCs w:val="24"/>
        </w:rPr>
        <w:t>Unity</w:t>
      </w:r>
      <w:r w:rsidR="00086D05" w:rsidRPr="00F670CF">
        <w:rPr>
          <w:rFonts w:ascii="Times New Roman" w:hAnsi="Times New Roman" w:cs="Times New Roman"/>
          <w:i/>
          <w:sz w:val="24"/>
          <w:szCs w:val="24"/>
        </w:rPr>
        <w:t xml:space="preserve"> Engine</w:t>
      </w:r>
      <w:r w:rsidR="00941E4A">
        <w:rPr>
          <w:rFonts w:ascii="Times New Roman" w:hAnsi="Times New Roman" w:cs="Times New Roman"/>
          <w:sz w:val="24"/>
          <w:szCs w:val="24"/>
        </w:rPr>
        <w:t>-</w:t>
      </w:r>
      <w:r w:rsidR="00086D05" w:rsidRPr="00F670CF">
        <w:rPr>
          <w:rFonts w:ascii="Times New Roman" w:hAnsi="Times New Roman" w:cs="Times New Roman"/>
          <w:sz w:val="24"/>
          <w:szCs w:val="24"/>
        </w:rPr>
        <w:t>S</w:t>
      </w:r>
      <w:r w:rsidRPr="00F670CF">
        <w:rPr>
          <w:rFonts w:ascii="Times New Roman" w:hAnsi="Times New Roman" w:cs="Times New Roman"/>
          <w:sz w:val="24"/>
          <w:szCs w:val="24"/>
        </w:rPr>
        <w:t xml:space="preserve">zene ist es nun notwendig, aus dem </w:t>
      </w:r>
      <w:r w:rsidR="00AA6336" w:rsidRPr="00F670CF">
        <w:rPr>
          <w:rFonts w:ascii="Times New Roman" w:hAnsi="Times New Roman" w:cs="Times New Roman"/>
          <w:i/>
          <w:sz w:val="24"/>
          <w:szCs w:val="24"/>
        </w:rPr>
        <w:t>Vuforia</w:t>
      </w:r>
      <w:r w:rsidR="009F2ADC">
        <w:rPr>
          <w:rFonts w:ascii="Times New Roman" w:hAnsi="Times New Roman" w:cs="Times New Roman"/>
          <w:sz w:val="24"/>
          <w:szCs w:val="24"/>
        </w:rPr>
        <w:t>–</w:t>
      </w:r>
      <w:r w:rsidRPr="00F670CF">
        <w:rPr>
          <w:rFonts w:ascii="Times New Roman" w:hAnsi="Times New Roman" w:cs="Times New Roman"/>
          <w:sz w:val="24"/>
          <w:szCs w:val="24"/>
        </w:rPr>
        <w:t xml:space="preserve">Ordner, </w:t>
      </w:r>
      <w:r w:rsidR="00F43818">
        <w:rPr>
          <w:rFonts w:ascii="Times New Roman" w:hAnsi="Times New Roman" w:cs="Times New Roman"/>
          <w:sz w:val="24"/>
          <w:szCs w:val="24"/>
        </w:rPr>
        <w:t>„</w:t>
      </w:r>
      <w:r w:rsidRPr="00F670CF">
        <w:rPr>
          <w:rFonts w:ascii="Times New Roman" w:hAnsi="Times New Roman" w:cs="Times New Roman"/>
          <w:sz w:val="24"/>
          <w:szCs w:val="24"/>
        </w:rPr>
        <w:t>Prefabs</w:t>
      </w:r>
      <w:r w:rsidR="00F43818">
        <w:rPr>
          <w:rFonts w:ascii="Times New Roman" w:hAnsi="Times New Roman" w:cs="Times New Roman"/>
          <w:sz w:val="24"/>
          <w:szCs w:val="24"/>
        </w:rPr>
        <w:t>“</w:t>
      </w:r>
      <w:r w:rsidRPr="00F670CF">
        <w:rPr>
          <w:rFonts w:ascii="Times New Roman" w:hAnsi="Times New Roman" w:cs="Times New Roman"/>
          <w:sz w:val="24"/>
          <w:szCs w:val="24"/>
        </w:rPr>
        <w:t xml:space="preserve"> ein Multitarget der </w:t>
      </w:r>
      <w:r w:rsidR="00F43818">
        <w:rPr>
          <w:rFonts w:ascii="Times New Roman" w:hAnsi="Times New Roman" w:cs="Times New Roman"/>
          <w:sz w:val="24"/>
          <w:szCs w:val="24"/>
        </w:rPr>
        <w:t>„</w:t>
      </w:r>
      <w:r w:rsidRPr="00F670CF">
        <w:rPr>
          <w:rFonts w:ascii="Times New Roman" w:hAnsi="Times New Roman" w:cs="Times New Roman"/>
          <w:sz w:val="24"/>
          <w:szCs w:val="24"/>
        </w:rPr>
        <w:t>Hierarchy</w:t>
      </w:r>
      <w:r w:rsidR="00F43818">
        <w:rPr>
          <w:rFonts w:ascii="Times New Roman" w:hAnsi="Times New Roman" w:cs="Times New Roman"/>
          <w:sz w:val="24"/>
          <w:szCs w:val="24"/>
        </w:rPr>
        <w:t>“</w:t>
      </w:r>
      <w:r w:rsidRPr="00F670CF">
        <w:rPr>
          <w:rFonts w:ascii="Times New Roman" w:hAnsi="Times New Roman" w:cs="Times New Roman"/>
          <w:sz w:val="24"/>
          <w:szCs w:val="24"/>
        </w:rPr>
        <w:t xml:space="preserve"> hinzuzufügen. Auf dem Multitarget muss nun die zu ladende Datenbank eingestellt werden. Das nun darzustellende Objekt muss in der </w:t>
      </w:r>
      <w:r w:rsidR="00F43818" w:rsidRPr="00F43818">
        <w:rPr>
          <w:rFonts w:ascii="Times New Roman" w:hAnsi="Times New Roman" w:cs="Times New Roman"/>
          <w:sz w:val="24"/>
          <w:szCs w:val="24"/>
        </w:rPr>
        <w:t>„</w:t>
      </w:r>
      <w:r w:rsidR="009C4174" w:rsidRPr="00F43818">
        <w:rPr>
          <w:rFonts w:ascii="Times New Roman" w:hAnsi="Times New Roman" w:cs="Times New Roman"/>
          <w:sz w:val="24"/>
          <w:szCs w:val="24"/>
        </w:rPr>
        <w:t>Hierachy</w:t>
      </w:r>
      <w:r w:rsidR="00F43818" w:rsidRPr="00F43818">
        <w:rPr>
          <w:rFonts w:ascii="Times New Roman" w:hAnsi="Times New Roman" w:cs="Times New Roman"/>
          <w:sz w:val="24"/>
          <w:szCs w:val="24"/>
        </w:rPr>
        <w:t>“</w:t>
      </w:r>
      <w:r w:rsidRPr="00F670CF">
        <w:rPr>
          <w:rFonts w:ascii="Times New Roman" w:hAnsi="Times New Roman" w:cs="Times New Roman"/>
          <w:sz w:val="24"/>
          <w:szCs w:val="24"/>
        </w:rPr>
        <w:t xml:space="preserve"> dem Multitarget untergeordnet werden. </w:t>
      </w:r>
      <w:r w:rsidR="009D6544">
        <w:rPr>
          <w:rFonts w:ascii="Times New Roman" w:hAnsi="Times New Roman" w:cs="Times New Roman"/>
          <w:sz w:val="24"/>
          <w:szCs w:val="24"/>
        </w:rPr>
        <w:t xml:space="preserve">Nun ist die Versuchsszene erstellt und es kann mit der </w:t>
      </w:r>
      <w:r w:rsidR="00EF09C5">
        <w:rPr>
          <w:rFonts w:ascii="Times New Roman" w:hAnsi="Times New Roman" w:cs="Times New Roman"/>
          <w:sz w:val="24"/>
          <w:szCs w:val="24"/>
        </w:rPr>
        <w:t>weiteren Versuchsvorbereitung</w:t>
      </w:r>
      <w:r w:rsidR="009D6544">
        <w:rPr>
          <w:rFonts w:ascii="Times New Roman" w:hAnsi="Times New Roman" w:cs="Times New Roman"/>
          <w:sz w:val="24"/>
          <w:szCs w:val="24"/>
        </w:rPr>
        <w:t xml:space="preserve"> begonnen werden</w:t>
      </w:r>
      <w:r w:rsidR="00295834">
        <w:rPr>
          <w:rFonts w:ascii="Times New Roman" w:hAnsi="Times New Roman" w:cs="Times New Roman"/>
          <w:sz w:val="24"/>
          <w:szCs w:val="24"/>
        </w:rPr>
        <w:t>.</w:t>
      </w:r>
    </w:p>
    <w:p w14:paraId="7E25F7D4" w14:textId="03814AAD" w:rsidR="00EE17F2" w:rsidRPr="00F670CF" w:rsidRDefault="008928C3"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 </w:t>
      </w:r>
      <w:r w:rsidR="00B55EEB" w:rsidRPr="00F670CF">
        <w:rPr>
          <w:rFonts w:ascii="Times New Roman" w:hAnsi="Times New Roman" w:cs="Times New Roman"/>
          <w:sz w:val="24"/>
          <w:szCs w:val="24"/>
        </w:rPr>
        <w:br w:type="page"/>
      </w:r>
    </w:p>
    <w:p w14:paraId="11A169E4" w14:textId="7AA4264B" w:rsidR="00641D32" w:rsidRPr="00CF29FD" w:rsidRDefault="1C140F3E" w:rsidP="000A237F">
      <w:pPr>
        <w:pStyle w:val="berschrift1"/>
        <w:spacing w:line="360" w:lineRule="auto"/>
        <w:jc w:val="both"/>
        <w:rPr>
          <w:rFonts w:ascii="Times New Roman" w:hAnsi="Times New Roman" w:cs="Times New Roman"/>
          <w:sz w:val="32"/>
          <w:szCs w:val="24"/>
        </w:rPr>
      </w:pPr>
      <w:bookmarkStart w:id="159" w:name="_Toc493682131"/>
      <w:bookmarkStart w:id="160" w:name="_Toc493693699"/>
      <w:bookmarkStart w:id="161" w:name="_Toc493696957"/>
      <w:bookmarkStart w:id="162" w:name="_Toc493699931"/>
      <w:bookmarkStart w:id="163" w:name="_Toc493701873"/>
      <w:bookmarkStart w:id="164" w:name="_Toc494055324"/>
      <w:r w:rsidRPr="00CF29FD">
        <w:rPr>
          <w:rFonts w:ascii="Times New Roman" w:hAnsi="Times New Roman" w:cs="Times New Roman"/>
          <w:sz w:val="32"/>
          <w:szCs w:val="24"/>
        </w:rPr>
        <w:lastRenderedPageBreak/>
        <w:t xml:space="preserve">Demografischer Überblick der </w:t>
      </w:r>
      <w:bookmarkEnd w:id="159"/>
      <w:bookmarkEnd w:id="160"/>
      <w:bookmarkEnd w:id="161"/>
      <w:bookmarkEnd w:id="162"/>
      <w:bookmarkEnd w:id="163"/>
      <w:r w:rsidR="14C374D1" w:rsidRPr="00CF29FD">
        <w:rPr>
          <w:rFonts w:ascii="Times New Roman" w:hAnsi="Times New Roman" w:cs="Times New Roman"/>
          <w:sz w:val="32"/>
          <w:szCs w:val="24"/>
        </w:rPr>
        <w:t>Testprobanden</w:t>
      </w:r>
      <w:bookmarkEnd w:id="164"/>
    </w:p>
    <w:p w14:paraId="4459A50A" w14:textId="7AA4264B" w:rsidR="00093703" w:rsidRPr="00093703" w:rsidRDefault="00093703" w:rsidP="00093703"/>
    <w:p w14:paraId="119A2BAC" w14:textId="535CC4D1" w:rsidR="2ABF6D64" w:rsidRPr="00F670CF" w:rsidRDefault="00AD10F7" w:rsidP="000937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diesem Abschnitt </w:t>
      </w:r>
      <w:r w:rsidR="008339C6">
        <w:rPr>
          <w:rFonts w:ascii="Times New Roman" w:hAnsi="Times New Roman" w:cs="Times New Roman"/>
          <w:sz w:val="24"/>
          <w:szCs w:val="24"/>
        </w:rPr>
        <w:t xml:space="preserve">wird ein </w:t>
      </w:r>
      <w:r w:rsidR="002335CF">
        <w:rPr>
          <w:rFonts w:ascii="Times New Roman" w:hAnsi="Times New Roman" w:cs="Times New Roman"/>
          <w:sz w:val="24"/>
          <w:szCs w:val="24"/>
        </w:rPr>
        <w:t xml:space="preserve">demografischer Überblick bezüglich der Probanden gegeben, die am Versuch teilgenommen haben. Die einzelnen </w:t>
      </w:r>
      <w:r w:rsidR="00093703">
        <w:rPr>
          <w:rFonts w:ascii="Times New Roman" w:hAnsi="Times New Roman" w:cs="Times New Roman"/>
          <w:sz w:val="24"/>
          <w:szCs w:val="24"/>
        </w:rPr>
        <w:t>Versuchsaufbauten werden in den entsprechenden Unterkapiteln beschrieben.</w:t>
      </w:r>
    </w:p>
    <w:p w14:paraId="0743537B" w14:textId="0F2EC674" w:rsidR="32CF56B4"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Nachfolgende Zahlen und Grafiken des Nutzer Tests finden sich vollständig im Anhang wider. Alle Probanden haben explizit ihr Einverst</w:t>
      </w:r>
      <w:r w:rsidR="005F4050">
        <w:rPr>
          <w:rFonts w:ascii="Times New Roman" w:hAnsi="Times New Roman" w:cs="Times New Roman"/>
          <w:sz w:val="24"/>
          <w:szCs w:val="24"/>
        </w:rPr>
        <w:t>ändnis gegeben, dass ihre Testd</w:t>
      </w:r>
      <w:r w:rsidRPr="00F670CF">
        <w:rPr>
          <w:rFonts w:ascii="Times New Roman" w:hAnsi="Times New Roman" w:cs="Times New Roman"/>
          <w:sz w:val="24"/>
          <w:szCs w:val="24"/>
        </w:rPr>
        <w:t>aten verwendet werden dürfen. Bei den minderjährigen Probanden gaben die Eltern ihr Einverständnis.</w:t>
      </w:r>
    </w:p>
    <w:p w14:paraId="79C56815" w14:textId="384D1F82" w:rsidR="2ABF6D64" w:rsidRPr="00F670CF" w:rsidRDefault="005F4050" w:rsidP="000A237F">
      <w:pPr>
        <w:spacing w:line="360" w:lineRule="auto"/>
        <w:jc w:val="both"/>
        <w:rPr>
          <w:rFonts w:ascii="Times New Roman" w:hAnsi="Times New Roman" w:cs="Times New Roman"/>
          <w:sz w:val="24"/>
          <w:szCs w:val="24"/>
        </w:rPr>
      </w:pPr>
      <w:r>
        <w:rPr>
          <w:rFonts w:ascii="Times New Roman" w:hAnsi="Times New Roman" w:cs="Times New Roman"/>
          <w:sz w:val="24"/>
          <w:szCs w:val="24"/>
        </w:rPr>
        <w:t>An dem Probandent</w:t>
      </w:r>
      <w:r w:rsidR="1C140F3E" w:rsidRPr="00F670CF">
        <w:rPr>
          <w:rFonts w:ascii="Times New Roman" w:hAnsi="Times New Roman" w:cs="Times New Roman"/>
          <w:sz w:val="24"/>
          <w:szCs w:val="24"/>
        </w:rPr>
        <w:t>est nahmen 39 Personen teil. Davon sind 14 Probanden weiblich, 24 männlich. Ein Proband hat kein Geschlecht angegeben.</w:t>
      </w:r>
    </w:p>
    <w:p w14:paraId="006F331D" w14:textId="77777777" w:rsidR="00A53157" w:rsidRDefault="2ABF6D64" w:rsidP="00A53157">
      <w:pPr>
        <w:keepNext/>
        <w:jc w:val="center"/>
      </w:pPr>
      <w:r w:rsidRPr="00F670CF">
        <w:rPr>
          <w:rFonts w:ascii="Times New Roman" w:hAnsi="Times New Roman" w:cs="Times New Roman"/>
          <w:noProof/>
        </w:rPr>
        <w:drawing>
          <wp:inline distT="0" distB="0" distL="0" distR="0" wp14:anchorId="768ACCE0" wp14:editId="3F4EA443">
            <wp:extent cx="4981240" cy="2947233"/>
            <wp:effectExtent l="0" t="0" r="0" b="0"/>
            <wp:docPr id="902409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981240" cy="2947233"/>
                    </a:xfrm>
                    <a:prstGeom prst="rect">
                      <a:avLst/>
                    </a:prstGeom>
                  </pic:spPr>
                </pic:pic>
              </a:graphicData>
            </a:graphic>
          </wp:inline>
        </w:drawing>
      </w:r>
    </w:p>
    <w:p w14:paraId="679C2D24" w14:textId="77949F55" w:rsidR="000A237F" w:rsidRPr="00A53157" w:rsidRDefault="00A53157" w:rsidP="00A53157">
      <w:pPr>
        <w:pStyle w:val="Beschriftung"/>
        <w:jc w:val="center"/>
        <w:rPr>
          <w:rFonts w:ascii="Times New Roman" w:hAnsi="Times New Roman" w:cs="Times New Roman"/>
          <w:sz w:val="24"/>
          <w:szCs w:val="24"/>
        </w:rPr>
      </w:pPr>
      <w:bookmarkStart w:id="165" w:name="_Toc494050641"/>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19</w:t>
      </w:r>
      <w:r w:rsidRPr="00A53157">
        <w:rPr>
          <w:rFonts w:ascii="Times New Roman" w:hAnsi="Times New Roman" w:cs="Times New Roman"/>
        </w:rPr>
        <w:fldChar w:fldCharType="end"/>
      </w:r>
      <w:r w:rsidRPr="00A53157">
        <w:rPr>
          <w:rFonts w:ascii="Times New Roman" w:hAnsi="Times New Roman" w:cs="Times New Roman"/>
        </w:rPr>
        <w:t>. Geschlechterverteilung</w:t>
      </w:r>
      <w:bookmarkEnd w:id="165"/>
    </w:p>
    <w:p w14:paraId="2E5F0744" w14:textId="384D1F82" w:rsidR="2ABF6D64" w:rsidRPr="00F670CF" w:rsidRDefault="7CB2CEB3" w:rsidP="7CB2CEB3">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 xml:space="preserve">Die Altersverteilung liegt zwischen 16 Jahren und 60 Jahren. Von 39 Probanden tragen 14 eine Brille. Der Großteil der Probanden besteht aus Arbeitnehmern. </w:t>
      </w:r>
      <w:r w:rsidR="66626322" w:rsidRPr="66626322">
        <w:rPr>
          <w:rFonts w:ascii="Times New Roman" w:eastAsia="Times New Roman" w:hAnsi="Times New Roman" w:cs="Times New Roman"/>
          <w:sz w:val="24"/>
          <w:szCs w:val="24"/>
        </w:rPr>
        <w:t>Die zweitgrößte</w:t>
      </w:r>
      <w:r w:rsidRPr="00F670CF">
        <w:rPr>
          <w:rFonts w:ascii="Times New Roman" w:eastAsia="Times New Roman" w:hAnsi="Times New Roman" w:cs="Times New Roman"/>
          <w:sz w:val="24"/>
          <w:szCs w:val="24"/>
        </w:rPr>
        <w:t xml:space="preserve"> Gruppe sind Studenten.</w:t>
      </w:r>
    </w:p>
    <w:p w14:paraId="1EFB2CFE" w14:textId="77777777" w:rsidR="00A53157" w:rsidRDefault="74EB9EEB" w:rsidP="00A53157">
      <w:pPr>
        <w:keepNext/>
        <w:jc w:val="center"/>
      </w:pPr>
      <w:r w:rsidRPr="00F670CF">
        <w:rPr>
          <w:rFonts w:ascii="Times New Roman" w:hAnsi="Times New Roman" w:cs="Times New Roman"/>
          <w:noProof/>
        </w:rPr>
        <w:lastRenderedPageBreak/>
        <w:drawing>
          <wp:inline distT="0" distB="0" distL="0" distR="0" wp14:anchorId="1A55AF05" wp14:editId="221678CA">
            <wp:extent cx="5388427" cy="2828925"/>
            <wp:effectExtent l="0" t="0" r="0" b="0"/>
            <wp:docPr id="2725166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388427" cy="2828925"/>
                    </a:xfrm>
                    <a:prstGeom prst="rect">
                      <a:avLst/>
                    </a:prstGeom>
                  </pic:spPr>
                </pic:pic>
              </a:graphicData>
            </a:graphic>
          </wp:inline>
        </w:drawing>
      </w:r>
    </w:p>
    <w:p w14:paraId="07FDD3DE" w14:textId="0E7C8C64" w:rsidR="000A237F" w:rsidRPr="00A53157" w:rsidRDefault="00A53157" w:rsidP="00A53157">
      <w:pPr>
        <w:pStyle w:val="Beschriftung"/>
        <w:jc w:val="center"/>
        <w:rPr>
          <w:rFonts w:ascii="Times New Roman" w:hAnsi="Times New Roman" w:cs="Times New Roman"/>
          <w:sz w:val="24"/>
          <w:szCs w:val="24"/>
        </w:rPr>
      </w:pPr>
      <w:bookmarkStart w:id="166" w:name="_Toc494050642"/>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20</w:t>
      </w:r>
      <w:r w:rsidRPr="00A53157">
        <w:rPr>
          <w:rFonts w:ascii="Times New Roman" w:hAnsi="Times New Roman" w:cs="Times New Roman"/>
        </w:rPr>
        <w:fldChar w:fldCharType="end"/>
      </w:r>
      <w:r w:rsidRPr="00A53157">
        <w:rPr>
          <w:rFonts w:ascii="Times New Roman" w:hAnsi="Times New Roman" w:cs="Times New Roman"/>
        </w:rPr>
        <w:t>: Berufsverteilung der Probanden</w:t>
      </w:r>
      <w:bookmarkEnd w:id="166"/>
    </w:p>
    <w:p w14:paraId="1B5314DD" w14:textId="00FBCE4E" w:rsidR="00AF35CD" w:rsidRPr="00F670CF" w:rsidRDefault="00AF35CD"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713704FC" w14:textId="00FBCE4E" w:rsidR="00CC5DF5" w:rsidRPr="00CF29FD" w:rsidRDefault="1C140F3E" w:rsidP="00CC5DF5">
      <w:pPr>
        <w:pStyle w:val="berschrift1"/>
        <w:spacing w:line="360" w:lineRule="auto"/>
        <w:jc w:val="both"/>
        <w:rPr>
          <w:rFonts w:ascii="Times New Roman" w:hAnsi="Times New Roman" w:cs="Times New Roman"/>
          <w:sz w:val="32"/>
          <w:szCs w:val="24"/>
        </w:rPr>
      </w:pPr>
      <w:bookmarkStart w:id="167" w:name="_Toc493682132"/>
      <w:bookmarkStart w:id="168" w:name="_Toc493693700"/>
      <w:bookmarkStart w:id="169" w:name="_Toc493696958"/>
      <w:bookmarkStart w:id="170" w:name="_Toc493699932"/>
      <w:bookmarkStart w:id="171" w:name="_Toc493701874"/>
      <w:bookmarkStart w:id="172" w:name="_Toc494055325"/>
      <w:r w:rsidRPr="00CF29FD">
        <w:rPr>
          <w:rFonts w:ascii="Times New Roman" w:hAnsi="Times New Roman" w:cs="Times New Roman"/>
          <w:szCs w:val="24"/>
        </w:rPr>
        <w:lastRenderedPageBreak/>
        <w:t>U</w:t>
      </w:r>
      <w:r w:rsidRPr="00CF29FD">
        <w:rPr>
          <w:rFonts w:ascii="Times New Roman" w:hAnsi="Times New Roman" w:cs="Times New Roman"/>
          <w:sz w:val="32"/>
          <w:szCs w:val="24"/>
        </w:rPr>
        <w:t>ntersuchung der Immersion durch ein VR-Video</w:t>
      </w:r>
      <w:bookmarkEnd w:id="167"/>
      <w:bookmarkEnd w:id="168"/>
      <w:bookmarkEnd w:id="169"/>
      <w:bookmarkEnd w:id="170"/>
      <w:bookmarkEnd w:id="171"/>
      <w:bookmarkEnd w:id="172"/>
    </w:p>
    <w:p w14:paraId="58CA4D20" w14:textId="00FBCE4E" w:rsidR="5F1B35C2" w:rsidRDefault="5F1B35C2" w:rsidP="5F1B35C2"/>
    <w:p w14:paraId="66C7276A" w14:textId="3E27D7E3" w:rsidR="00AE2BB7"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Dieses Kapitel beschreibt die Problemstellung, den Aufbau, Ablauf und die Auswertung des ersten Versuchs der </w:t>
      </w:r>
      <w:r w:rsidR="449C392F" w:rsidRPr="00F670CF">
        <w:rPr>
          <w:rFonts w:ascii="Times New Roman" w:hAnsi="Times New Roman" w:cs="Times New Roman"/>
          <w:sz w:val="24"/>
          <w:szCs w:val="24"/>
        </w:rPr>
        <w:t>mit Hilfe</w:t>
      </w:r>
      <w:r w:rsidRPr="00F670CF">
        <w:rPr>
          <w:rFonts w:ascii="Times New Roman" w:hAnsi="Times New Roman" w:cs="Times New Roman"/>
          <w:sz w:val="24"/>
          <w:szCs w:val="24"/>
        </w:rPr>
        <w:t xml:space="preserve"> eines VR-Videos den Probanden eine Einführung in die VR geben soll. Untersucht wurde hier, wie </w:t>
      </w:r>
      <w:r w:rsidR="449C392F" w:rsidRPr="00F670CF">
        <w:rPr>
          <w:rFonts w:ascii="Times New Roman" w:hAnsi="Times New Roman" w:cs="Times New Roman"/>
          <w:sz w:val="24"/>
          <w:szCs w:val="24"/>
        </w:rPr>
        <w:t>immersiv</w:t>
      </w:r>
      <w:r w:rsidRPr="00F670CF">
        <w:rPr>
          <w:rFonts w:ascii="Times New Roman" w:hAnsi="Times New Roman" w:cs="Times New Roman"/>
          <w:sz w:val="24"/>
          <w:szCs w:val="24"/>
        </w:rPr>
        <w:t xml:space="preserve"> das Video auf die Probanden wirkt. Des Weiteren wird das Erleben von klassischem Fernsehen und VR</w:t>
      </w:r>
      <w:r w:rsidR="63B8412B" w:rsidRPr="63B8412B">
        <w:rPr>
          <w:rFonts w:ascii="Times New Roman" w:hAnsi="Times New Roman" w:cs="Times New Roman"/>
          <w:sz w:val="24"/>
          <w:szCs w:val="24"/>
        </w:rPr>
        <w:t>-</w:t>
      </w:r>
      <w:r w:rsidRPr="00F670CF">
        <w:rPr>
          <w:rFonts w:ascii="Times New Roman" w:hAnsi="Times New Roman" w:cs="Times New Roman"/>
          <w:sz w:val="24"/>
          <w:szCs w:val="24"/>
        </w:rPr>
        <w:t xml:space="preserve">Videos </w:t>
      </w:r>
      <w:r w:rsidR="63B8412B" w:rsidRPr="63B8412B">
        <w:rPr>
          <w:rFonts w:ascii="Times New Roman" w:hAnsi="Times New Roman" w:cs="Times New Roman"/>
          <w:sz w:val="24"/>
          <w:szCs w:val="24"/>
        </w:rPr>
        <w:t>verglichen</w:t>
      </w:r>
      <w:r w:rsidRPr="00F670CF">
        <w:rPr>
          <w:rFonts w:ascii="Times New Roman" w:hAnsi="Times New Roman" w:cs="Times New Roman"/>
          <w:sz w:val="24"/>
          <w:szCs w:val="24"/>
        </w:rPr>
        <w:t xml:space="preserve">. </w:t>
      </w:r>
    </w:p>
    <w:p w14:paraId="2A8EE1B5" w14:textId="3E27D7E3" w:rsidR="00D43C62" w:rsidRPr="00F670CF" w:rsidRDefault="00D43C62" w:rsidP="000A237F">
      <w:pPr>
        <w:spacing w:line="360" w:lineRule="auto"/>
        <w:jc w:val="both"/>
        <w:rPr>
          <w:rFonts w:ascii="Times New Roman" w:hAnsi="Times New Roman" w:cs="Times New Roman"/>
          <w:sz w:val="24"/>
          <w:szCs w:val="24"/>
        </w:rPr>
      </w:pPr>
    </w:p>
    <w:p w14:paraId="5680ABAB" w14:textId="3F93652F" w:rsidR="003462EE" w:rsidRPr="0044117B" w:rsidRDefault="003462EE" w:rsidP="00560B60">
      <w:pPr>
        <w:pStyle w:val="berschrift2"/>
        <w:rPr>
          <w:rFonts w:cs="Times New Roman"/>
        </w:rPr>
      </w:pPr>
      <w:r w:rsidRPr="00F670CF">
        <w:br w:type="page"/>
      </w:r>
      <w:bookmarkStart w:id="173" w:name="_Toc493682133"/>
      <w:bookmarkStart w:id="174" w:name="_Toc493693701"/>
      <w:bookmarkStart w:id="175" w:name="_Toc493699933"/>
      <w:bookmarkStart w:id="176" w:name="_Toc493696959"/>
      <w:bookmarkStart w:id="177" w:name="_Toc493701875"/>
      <w:bookmarkStart w:id="178" w:name="_Toc494055326"/>
      <w:r w:rsidR="1C140F3E" w:rsidRPr="0044117B">
        <w:rPr>
          <w:rFonts w:cs="Times New Roman"/>
          <w:sz w:val="28"/>
        </w:rPr>
        <w:lastRenderedPageBreak/>
        <w:t>Problemstellung</w:t>
      </w:r>
      <w:bookmarkEnd w:id="178"/>
      <w:r w:rsidR="1C140F3E" w:rsidRPr="0044117B">
        <w:rPr>
          <w:rFonts w:cs="Times New Roman"/>
          <w:sz w:val="28"/>
        </w:rPr>
        <w:t xml:space="preserve"> </w:t>
      </w:r>
      <w:bookmarkEnd w:id="173"/>
      <w:bookmarkEnd w:id="174"/>
      <w:bookmarkEnd w:id="175"/>
      <w:bookmarkEnd w:id="176"/>
      <w:bookmarkEnd w:id="177"/>
    </w:p>
    <w:p w14:paraId="65E46EB3" w14:textId="3F93652F" w:rsidR="00852FCF" w:rsidRPr="00852FCF" w:rsidRDefault="00852FCF" w:rsidP="00852FCF"/>
    <w:p w14:paraId="28173551" w14:textId="57D25989" w:rsidR="001E003A"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Aufgabe war es, eine Versuchsumgebung zu erstellen, die es einem Probanden ermöglicht, sich in die </w:t>
      </w:r>
      <w:r w:rsidR="449C392F" w:rsidRPr="00F670CF">
        <w:rPr>
          <w:rFonts w:ascii="Times New Roman" w:hAnsi="Times New Roman" w:cs="Times New Roman"/>
          <w:sz w:val="24"/>
          <w:szCs w:val="24"/>
        </w:rPr>
        <w:t xml:space="preserve">virtuelle </w:t>
      </w:r>
      <w:r w:rsidRPr="00F670CF">
        <w:rPr>
          <w:rFonts w:ascii="Times New Roman" w:hAnsi="Times New Roman" w:cs="Times New Roman"/>
          <w:sz w:val="24"/>
          <w:szCs w:val="24"/>
        </w:rPr>
        <w:t xml:space="preserve">Welt </w:t>
      </w:r>
      <w:r w:rsidR="45E8357A" w:rsidRPr="45E8357A">
        <w:rPr>
          <w:rFonts w:ascii="Times New Roman" w:hAnsi="Times New Roman" w:cs="Times New Roman"/>
          <w:sz w:val="24"/>
          <w:szCs w:val="24"/>
        </w:rPr>
        <w:t>hinein</w:t>
      </w:r>
      <w:r w:rsidR="004923E2">
        <w:rPr>
          <w:rFonts w:ascii="Times New Roman" w:hAnsi="Times New Roman" w:cs="Times New Roman"/>
          <w:sz w:val="24"/>
          <w:szCs w:val="24"/>
        </w:rPr>
        <w:t xml:space="preserve"> </w:t>
      </w:r>
      <w:r w:rsidR="00852FCF">
        <w:rPr>
          <w:rFonts w:ascii="Times New Roman" w:hAnsi="Times New Roman" w:cs="Times New Roman"/>
          <w:sz w:val="24"/>
          <w:szCs w:val="24"/>
        </w:rPr>
        <w:t xml:space="preserve">zu </w:t>
      </w:r>
      <w:r w:rsidR="45E8357A" w:rsidRPr="45E8357A">
        <w:rPr>
          <w:rFonts w:ascii="Times New Roman" w:hAnsi="Times New Roman" w:cs="Times New Roman"/>
          <w:sz w:val="24"/>
          <w:szCs w:val="24"/>
        </w:rPr>
        <w:t>fühlen</w:t>
      </w:r>
      <w:r w:rsidRPr="00F670CF">
        <w:rPr>
          <w:rFonts w:ascii="Times New Roman" w:hAnsi="Times New Roman" w:cs="Times New Roman"/>
          <w:sz w:val="24"/>
          <w:szCs w:val="24"/>
        </w:rPr>
        <w:t xml:space="preserve"> und zu vergleichen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ob haptische Interaktion oder virtuelle Interaktion bevorzugt wird. </w:t>
      </w:r>
    </w:p>
    <w:p w14:paraId="1D653EF1" w14:textId="00FBCE4E" w:rsidR="001E003A"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Um einem VR-unerfahrenen Probanden dieses Hineinfühlen so einfach wie möglich zu machen und einen späteren Vergleichswert für die verschiedenen Interaktionsmöglichkeiten zu liefern, wurde am Anfang des Probandentests ein VR-Video gezeigt, dass sich grafisch</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wie auch inhaltlich an den späteren Interaktionsuntersuchungen orientiert. Dieses anfängliche VR-Video wurde aber auch dazu benutzt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einen Vergleichswert der Immersion zwischen einem VR-Video und interaktiven VR-Anwendungen zu erhalten. </w:t>
      </w:r>
    </w:p>
    <w:p w14:paraId="502C6736" w14:textId="00FBCE4E" w:rsidR="001E003A"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Hier war unter anderem die Fragestellung, ob die Probanden bei einem möglicherweise </w:t>
      </w:r>
      <w:r w:rsidR="449C392F" w:rsidRPr="00F670CF">
        <w:rPr>
          <w:rFonts w:ascii="Times New Roman" w:hAnsi="Times New Roman" w:cs="Times New Roman"/>
          <w:sz w:val="24"/>
          <w:szCs w:val="24"/>
        </w:rPr>
        <w:t>immersiven</w:t>
      </w:r>
      <w:r w:rsidRPr="00F670CF">
        <w:rPr>
          <w:rFonts w:ascii="Times New Roman" w:hAnsi="Times New Roman" w:cs="Times New Roman"/>
          <w:sz w:val="24"/>
          <w:szCs w:val="24"/>
        </w:rPr>
        <w:t xml:space="preserve"> Video, es vermissen würden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zu </w:t>
      </w:r>
      <w:r w:rsidR="449C392F" w:rsidRPr="00F670CF">
        <w:rPr>
          <w:rFonts w:ascii="Times New Roman" w:hAnsi="Times New Roman" w:cs="Times New Roman"/>
          <w:sz w:val="24"/>
          <w:szCs w:val="24"/>
        </w:rPr>
        <w:t>interagieren</w:t>
      </w:r>
      <w:r w:rsidRPr="00F670CF">
        <w:rPr>
          <w:rFonts w:ascii="Times New Roman" w:hAnsi="Times New Roman" w:cs="Times New Roman"/>
          <w:sz w:val="24"/>
          <w:szCs w:val="24"/>
        </w:rPr>
        <w:t>, weil sie z.B. in einem so hohen Grad in die Welt hineinversetzt waren</w:t>
      </w:r>
      <w:r w:rsidR="449C392F" w:rsidRPr="00F670CF">
        <w:rPr>
          <w:rFonts w:ascii="Times New Roman" w:hAnsi="Times New Roman" w:cs="Times New Roman"/>
          <w:sz w:val="24"/>
          <w:szCs w:val="24"/>
        </w:rPr>
        <w:t>, dass</w:t>
      </w:r>
      <w:r w:rsidRPr="00F670CF">
        <w:rPr>
          <w:rFonts w:ascii="Times New Roman" w:hAnsi="Times New Roman" w:cs="Times New Roman"/>
          <w:sz w:val="24"/>
          <w:szCs w:val="24"/>
        </w:rPr>
        <w:t xml:space="preserve"> sie es sich gewünscht hätten, oder ob sie das VR-Video lediglich als solches wahrnahmen.</w:t>
      </w:r>
    </w:p>
    <w:p w14:paraId="55E699D3" w14:textId="00FBCE4E" w:rsidR="003462EE" w:rsidRPr="00F670CF" w:rsidRDefault="003462EE" w:rsidP="000A237F">
      <w:pPr>
        <w:spacing w:line="360" w:lineRule="auto"/>
        <w:jc w:val="both"/>
        <w:rPr>
          <w:rFonts w:ascii="Times New Roman" w:eastAsiaTheme="majorEastAsia" w:hAnsi="Times New Roman" w:cs="Times New Roman"/>
          <w:color w:val="365F91" w:themeColor="accent1" w:themeShade="BF"/>
          <w:sz w:val="24"/>
          <w:szCs w:val="24"/>
        </w:rPr>
      </w:pPr>
      <w:r w:rsidRPr="00F670CF">
        <w:rPr>
          <w:rFonts w:ascii="Times New Roman" w:hAnsi="Times New Roman" w:cs="Times New Roman"/>
          <w:sz w:val="24"/>
          <w:szCs w:val="24"/>
        </w:rPr>
        <w:br w:type="page"/>
      </w:r>
    </w:p>
    <w:p w14:paraId="0AA80D1F" w14:textId="00FBCE4E" w:rsidR="003462EE" w:rsidRPr="0044117B" w:rsidRDefault="1C140F3E" w:rsidP="000A237F">
      <w:pPr>
        <w:pStyle w:val="berschrift2"/>
        <w:spacing w:line="360" w:lineRule="auto"/>
        <w:jc w:val="both"/>
        <w:rPr>
          <w:rFonts w:cs="Times New Roman"/>
          <w:sz w:val="28"/>
          <w:szCs w:val="24"/>
        </w:rPr>
      </w:pPr>
      <w:bookmarkStart w:id="179" w:name="_Toc493682134"/>
      <w:bookmarkStart w:id="180" w:name="_Toc493693702"/>
      <w:bookmarkStart w:id="181" w:name="_Toc493696960"/>
      <w:bookmarkStart w:id="182" w:name="_Toc493699934"/>
      <w:bookmarkStart w:id="183" w:name="_Toc493701876"/>
      <w:bookmarkStart w:id="184" w:name="_Toc494055327"/>
      <w:r w:rsidRPr="0044117B">
        <w:rPr>
          <w:rFonts w:cs="Times New Roman"/>
          <w:sz w:val="28"/>
          <w:szCs w:val="24"/>
        </w:rPr>
        <w:lastRenderedPageBreak/>
        <w:t>Versuchsaufbau</w:t>
      </w:r>
      <w:bookmarkEnd w:id="179"/>
      <w:bookmarkEnd w:id="180"/>
      <w:bookmarkEnd w:id="181"/>
      <w:bookmarkEnd w:id="182"/>
      <w:bookmarkEnd w:id="183"/>
      <w:bookmarkEnd w:id="184"/>
    </w:p>
    <w:p w14:paraId="6C0C0D17" w14:textId="00FBCE4E" w:rsidR="000D6A1E" w:rsidRPr="00F670CF" w:rsidRDefault="000D6A1E" w:rsidP="000A237F">
      <w:pPr>
        <w:spacing w:line="360" w:lineRule="auto"/>
        <w:jc w:val="both"/>
        <w:rPr>
          <w:rFonts w:ascii="Times New Roman" w:hAnsi="Times New Roman" w:cs="Times New Roman"/>
          <w:sz w:val="24"/>
          <w:szCs w:val="24"/>
        </w:rPr>
      </w:pPr>
    </w:p>
    <w:p w14:paraId="255F195A" w14:textId="00FBCE4E" w:rsidR="000D6A1E"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Das folgende Bild zeigt den Aufbau des VR-Video Versuchs. </w:t>
      </w:r>
    </w:p>
    <w:p w14:paraId="24C3B8A4" w14:textId="77777777" w:rsidR="00A53157" w:rsidRDefault="000D6A1E" w:rsidP="00A53157">
      <w:pPr>
        <w:keepNext/>
        <w:spacing w:line="360" w:lineRule="auto"/>
        <w:jc w:val="center"/>
      </w:pPr>
      <w:r>
        <w:rPr>
          <w:noProof/>
        </w:rPr>
        <w:drawing>
          <wp:inline distT="0" distB="0" distL="0" distR="0" wp14:anchorId="1D0B7DE4" wp14:editId="58D4B553">
            <wp:extent cx="5741033" cy="2966085"/>
            <wp:effectExtent l="0" t="0" r="0" b="5715"/>
            <wp:docPr id="2030878687" name="picture" descr="C:\Users\schnu\AppData\Local\Microsoft\Windows\INetCache\Content.Word\Video_Überb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5741033" cy="2966085"/>
                    </a:xfrm>
                    <a:prstGeom prst="rect">
                      <a:avLst/>
                    </a:prstGeom>
                  </pic:spPr>
                </pic:pic>
              </a:graphicData>
            </a:graphic>
          </wp:inline>
        </w:drawing>
      </w:r>
    </w:p>
    <w:p w14:paraId="4C5C5E0C" w14:textId="5807C857" w:rsidR="000D6A1E" w:rsidRPr="00A53157" w:rsidRDefault="00A53157" w:rsidP="00A53157">
      <w:pPr>
        <w:pStyle w:val="Beschriftung"/>
        <w:jc w:val="center"/>
        <w:rPr>
          <w:rFonts w:ascii="Times New Roman" w:hAnsi="Times New Roman" w:cs="Times New Roman"/>
          <w:sz w:val="24"/>
          <w:szCs w:val="24"/>
        </w:rPr>
      </w:pPr>
      <w:bookmarkStart w:id="185" w:name="_Toc494050643"/>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21</w:t>
      </w:r>
      <w:r w:rsidRPr="00A53157">
        <w:rPr>
          <w:rFonts w:ascii="Times New Roman" w:hAnsi="Times New Roman" w:cs="Times New Roman"/>
        </w:rPr>
        <w:fldChar w:fldCharType="end"/>
      </w:r>
      <w:r w:rsidRPr="00A53157">
        <w:rPr>
          <w:rFonts w:ascii="Times New Roman" w:hAnsi="Times New Roman" w:cs="Times New Roman"/>
        </w:rPr>
        <w:t>: Screenshot aus der Unity Engine</w:t>
      </w:r>
      <w:bookmarkEnd w:id="185"/>
    </w:p>
    <w:p w14:paraId="647DAC1E" w14:textId="64C95548" w:rsidR="000D6A1E"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Wie im oben gezeigten Bild ersichtlich ist, ist im mittleren Bereich eine Würfelmatrix zu finden. Rechts unterhalb befindet sich der Punkt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an dem der Spieler startet bzw. der Raum</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in dem sich der Proband bewegen kann. Dieser ist markiert durch den blauen Rand. Bei diesem Versuch wurde allerdings in der Mitte des </w:t>
      </w:r>
      <w:r w:rsidR="449C392F" w:rsidRPr="00F670CF">
        <w:rPr>
          <w:rFonts w:ascii="Times New Roman" w:hAnsi="Times New Roman" w:cs="Times New Roman"/>
          <w:sz w:val="24"/>
          <w:szCs w:val="24"/>
        </w:rPr>
        <w:t>Raums</w:t>
      </w:r>
      <w:r w:rsidRPr="00F670CF">
        <w:rPr>
          <w:rFonts w:ascii="Times New Roman" w:hAnsi="Times New Roman" w:cs="Times New Roman"/>
          <w:sz w:val="24"/>
          <w:szCs w:val="24"/>
        </w:rPr>
        <w:t xml:space="preserve"> ein Stuhl aufgestellt, auf </w:t>
      </w:r>
      <w:r w:rsidR="449C392F" w:rsidRPr="00F670CF">
        <w:rPr>
          <w:rFonts w:ascii="Times New Roman" w:hAnsi="Times New Roman" w:cs="Times New Roman"/>
          <w:sz w:val="24"/>
          <w:szCs w:val="24"/>
        </w:rPr>
        <w:t>den</w:t>
      </w:r>
      <w:r w:rsidRPr="00F670CF">
        <w:rPr>
          <w:rFonts w:ascii="Times New Roman" w:hAnsi="Times New Roman" w:cs="Times New Roman"/>
          <w:sz w:val="24"/>
          <w:szCs w:val="24"/>
        </w:rPr>
        <w:t xml:space="preserve"> sich der Proband setzt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um die Immersion auf ein reines VR-Video Erlebnis, also umschauen, zu beschränken.</w:t>
      </w:r>
    </w:p>
    <w:p w14:paraId="0B94CA21" w14:textId="00FBCE4E" w:rsidR="003462EE" w:rsidRDefault="003462E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661B13AD" w14:textId="00FBCE4E" w:rsidR="003462EE" w:rsidRPr="0044117B" w:rsidRDefault="1C140F3E" w:rsidP="000A237F">
      <w:pPr>
        <w:pStyle w:val="berschrift2"/>
        <w:spacing w:line="360" w:lineRule="auto"/>
        <w:jc w:val="both"/>
        <w:rPr>
          <w:rFonts w:cs="Times New Roman"/>
          <w:sz w:val="28"/>
          <w:szCs w:val="24"/>
        </w:rPr>
      </w:pPr>
      <w:bookmarkStart w:id="186" w:name="_Toc493682135"/>
      <w:bookmarkStart w:id="187" w:name="_Toc493693703"/>
      <w:bookmarkStart w:id="188" w:name="_Toc493696961"/>
      <w:bookmarkStart w:id="189" w:name="_Toc493699935"/>
      <w:bookmarkStart w:id="190" w:name="_Toc493701877"/>
      <w:bookmarkStart w:id="191" w:name="_Toc494055328"/>
      <w:r w:rsidRPr="0044117B">
        <w:rPr>
          <w:rFonts w:cs="Times New Roman"/>
          <w:sz w:val="28"/>
          <w:szCs w:val="24"/>
        </w:rPr>
        <w:lastRenderedPageBreak/>
        <w:t>Versuchsablauf</w:t>
      </w:r>
      <w:bookmarkEnd w:id="186"/>
      <w:bookmarkEnd w:id="187"/>
      <w:bookmarkEnd w:id="188"/>
      <w:bookmarkEnd w:id="189"/>
      <w:bookmarkEnd w:id="190"/>
      <w:bookmarkEnd w:id="191"/>
    </w:p>
    <w:p w14:paraId="37CEBCD3" w14:textId="77777777" w:rsidR="00D409F2" w:rsidRPr="00F670CF" w:rsidRDefault="00D409F2" w:rsidP="000A237F">
      <w:pPr>
        <w:spacing w:line="360" w:lineRule="auto"/>
        <w:jc w:val="both"/>
        <w:rPr>
          <w:rFonts w:ascii="Times New Roman" w:hAnsi="Times New Roman" w:cs="Times New Roman"/>
          <w:sz w:val="24"/>
          <w:szCs w:val="24"/>
        </w:rPr>
      </w:pPr>
    </w:p>
    <w:p w14:paraId="112EB07D" w14:textId="5BA3D0F9" w:rsidR="00ED263F" w:rsidRPr="00F670CF" w:rsidRDefault="00ED263F"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Zuerst wurde der Proband auf die möglichen Risiken von VR-Nutzung hingewiesen, um sicherzugehen, dass keine Gefährdung für ihn oder das technische Equipment besteht. </w:t>
      </w:r>
      <w:r w:rsidR="00782B97" w:rsidRPr="00F670CF">
        <w:rPr>
          <w:rFonts w:ascii="Times New Roman" w:hAnsi="Times New Roman" w:cs="Times New Roman"/>
          <w:sz w:val="24"/>
          <w:szCs w:val="24"/>
        </w:rPr>
        <w:t>Dazu wurde er auf</w:t>
      </w:r>
      <w:r w:rsidR="00E235F0" w:rsidRPr="00F670CF">
        <w:rPr>
          <w:rFonts w:ascii="Times New Roman" w:hAnsi="Times New Roman" w:cs="Times New Roman"/>
          <w:sz w:val="24"/>
          <w:szCs w:val="24"/>
        </w:rPr>
        <w:t xml:space="preserve"> folgende Risiken hingewiesen:</w:t>
      </w:r>
      <w:r w:rsidR="006C7A1A">
        <w:rPr>
          <w:rFonts w:ascii="Times New Roman" w:hAnsi="Times New Roman" w:cs="Times New Roman"/>
          <w:sz w:val="24"/>
          <w:szCs w:val="24"/>
        </w:rPr>
        <w:t xml:space="preserve"> </w:t>
      </w:r>
      <w:r w:rsidR="006C7A1A">
        <w:rPr>
          <w:rStyle w:val="Funotenzeichen"/>
          <w:rFonts w:ascii="Times New Roman" w:hAnsi="Times New Roman" w:cs="Times New Roman"/>
          <w:sz w:val="24"/>
          <w:szCs w:val="24"/>
        </w:rPr>
        <w:footnoteReference w:id="14"/>
      </w:r>
    </w:p>
    <w:p w14:paraId="567CFFE2" w14:textId="19A208DB"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Es muss die blau dargestellte Raumbegrenzung beachtet werden</w:t>
      </w:r>
    </w:p>
    <w:p w14:paraId="147169DB" w14:textId="7456A1D8"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Es dürfen keine Rauschmittel eingenommen worden sein</w:t>
      </w:r>
    </w:p>
    <w:p w14:paraId="5DF6BE7D" w14:textId="3FD4440A"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Es besteht die Möglichkeit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eines auftretenden Übelkeitsgefühls </w:t>
      </w:r>
    </w:p>
    <w:p w14:paraId="5DF6A9A2" w14:textId="600C8E80"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Wenn dieses Übelkeitsgefühl eintritt</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muss </w:t>
      </w:r>
      <w:r w:rsidR="449C392F" w:rsidRPr="00F670CF">
        <w:rPr>
          <w:rFonts w:ascii="Times New Roman" w:hAnsi="Times New Roman" w:cs="Times New Roman"/>
          <w:sz w:val="24"/>
          <w:szCs w:val="24"/>
        </w:rPr>
        <w:t>dies</w:t>
      </w:r>
      <w:r w:rsidRPr="00F670CF">
        <w:rPr>
          <w:rFonts w:ascii="Times New Roman" w:hAnsi="Times New Roman" w:cs="Times New Roman"/>
          <w:sz w:val="24"/>
          <w:szCs w:val="24"/>
        </w:rPr>
        <w:t xml:space="preserve"> dem Studienleiter sofort mitgeteilt werden</w:t>
      </w:r>
    </w:p>
    <w:p w14:paraId="5AD69F17" w14:textId="3B544BF3"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Anweisungen des Studienleiters sind zu beachten</w:t>
      </w:r>
    </w:p>
    <w:p w14:paraId="76A21D21" w14:textId="2596732D"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Bitte nicht das HMD alleine abnehmen </w:t>
      </w:r>
    </w:p>
    <w:p w14:paraId="44446AC8" w14:textId="1EBF1928"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Bitte nicht das HMD alleine aufziehen </w:t>
      </w:r>
    </w:p>
    <w:p w14:paraId="0FC154CC" w14:textId="77777777"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Bitte nichts mutwillig zerstören </w:t>
      </w:r>
    </w:p>
    <w:p w14:paraId="54D55AE4" w14:textId="5299671C"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Achten sie </w:t>
      </w:r>
      <w:r w:rsidR="449C392F" w:rsidRPr="00F670CF">
        <w:rPr>
          <w:rFonts w:ascii="Times New Roman" w:hAnsi="Times New Roman" w:cs="Times New Roman"/>
          <w:sz w:val="24"/>
          <w:szCs w:val="24"/>
        </w:rPr>
        <w:t>auf</w:t>
      </w:r>
      <w:r w:rsidRPr="00F670CF">
        <w:rPr>
          <w:rFonts w:ascii="Times New Roman" w:hAnsi="Times New Roman" w:cs="Times New Roman"/>
          <w:sz w:val="24"/>
          <w:szCs w:val="24"/>
        </w:rPr>
        <w:t xml:space="preserve"> die </w:t>
      </w:r>
      <w:r w:rsidR="449C392F" w:rsidRPr="00F670CF">
        <w:rPr>
          <w:rFonts w:ascii="Times New Roman" w:hAnsi="Times New Roman" w:cs="Times New Roman"/>
          <w:sz w:val="24"/>
          <w:szCs w:val="24"/>
        </w:rPr>
        <w:t>Länge</w:t>
      </w:r>
      <w:r w:rsidRPr="00F670CF">
        <w:rPr>
          <w:rFonts w:ascii="Times New Roman" w:hAnsi="Times New Roman" w:cs="Times New Roman"/>
          <w:sz w:val="24"/>
          <w:szCs w:val="24"/>
        </w:rPr>
        <w:t xml:space="preserve"> des Kabels</w:t>
      </w:r>
    </w:p>
    <w:p w14:paraId="180CC0DC" w14:textId="18FBBB6E" w:rsidR="00E47DC8"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Das HMD kann sich bei ruckartigen und unvorteilhaften Bewegungen lösen, wie z.B. beim nach vorne lehnen. Daher sollten diese nur mit erhöhter Achtsamkeit vollführt werden </w:t>
      </w:r>
    </w:p>
    <w:p w14:paraId="473569FA" w14:textId="1438D9BA" w:rsidR="00ED263F"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Vor dem Start des VR-Videos, wurde </w:t>
      </w:r>
      <w:r w:rsidR="449C392F" w:rsidRPr="00F670CF">
        <w:rPr>
          <w:rFonts w:ascii="Times New Roman" w:hAnsi="Times New Roman" w:cs="Times New Roman"/>
          <w:sz w:val="24"/>
          <w:szCs w:val="24"/>
        </w:rPr>
        <w:t xml:space="preserve">der </w:t>
      </w:r>
      <w:r w:rsidRPr="00F670CF">
        <w:rPr>
          <w:rFonts w:ascii="Times New Roman" w:hAnsi="Times New Roman" w:cs="Times New Roman"/>
          <w:sz w:val="24"/>
          <w:szCs w:val="24"/>
        </w:rPr>
        <w:t>Proband darauf hingewiesen, dass er nun ein reines Video sehen wird, sich entspannten kann und es auf sich wirken lassen soll.</w:t>
      </w:r>
    </w:p>
    <w:p w14:paraId="5921B799" w14:textId="77777777" w:rsidR="00A53157" w:rsidRDefault="00ED263F" w:rsidP="00A53157">
      <w:pPr>
        <w:keepNext/>
        <w:spacing w:line="360" w:lineRule="auto"/>
        <w:jc w:val="center"/>
      </w:pPr>
      <w:r w:rsidRPr="00F670CF">
        <w:rPr>
          <w:rFonts w:ascii="Times New Roman" w:hAnsi="Times New Roman" w:cs="Times New Roman"/>
          <w:noProof/>
          <w:sz w:val="24"/>
          <w:szCs w:val="24"/>
          <w:lang w:eastAsia="de-DE"/>
        </w:rPr>
        <w:lastRenderedPageBreak/>
        <w:drawing>
          <wp:inline distT="0" distB="0" distL="0" distR="0" wp14:anchorId="56AAA53C" wp14:editId="3880FE81">
            <wp:extent cx="1749466" cy="2794959"/>
            <wp:effectExtent l="0" t="0" r="3175" b="5715"/>
            <wp:docPr id="2069409905" name="picture" descr="C:\Users\schnu\AppData\Local\Microsoft\Windows\INetCache\Content.Word\Video_Versuch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3881" cy="2802013"/>
                    </a:xfrm>
                    <a:prstGeom prst="rect">
                      <a:avLst/>
                    </a:prstGeom>
                  </pic:spPr>
                </pic:pic>
              </a:graphicData>
            </a:graphic>
          </wp:inline>
        </w:drawing>
      </w:r>
    </w:p>
    <w:p w14:paraId="672F68FF" w14:textId="50066B8B" w:rsidR="008124EB" w:rsidRPr="00A53157" w:rsidRDefault="00A53157" w:rsidP="00A53157">
      <w:pPr>
        <w:pStyle w:val="Beschriftung"/>
        <w:jc w:val="center"/>
        <w:rPr>
          <w:rFonts w:ascii="Times New Roman" w:hAnsi="Times New Roman" w:cs="Times New Roman"/>
          <w:sz w:val="24"/>
          <w:szCs w:val="24"/>
        </w:rPr>
      </w:pPr>
      <w:bookmarkStart w:id="192" w:name="_Toc494050644"/>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22</w:t>
      </w:r>
      <w:r w:rsidRPr="00A53157">
        <w:rPr>
          <w:rFonts w:ascii="Times New Roman" w:hAnsi="Times New Roman" w:cs="Times New Roman"/>
        </w:rPr>
        <w:fldChar w:fldCharType="end"/>
      </w:r>
      <w:r w:rsidRPr="00A53157">
        <w:rPr>
          <w:rFonts w:ascii="Times New Roman" w:hAnsi="Times New Roman" w:cs="Times New Roman"/>
        </w:rPr>
        <w:t>: Foto eines Probanden beim VR-Video</w:t>
      </w:r>
      <w:bookmarkEnd w:id="192"/>
    </w:p>
    <w:p w14:paraId="26F09DA3" w14:textId="69A3E0E8" w:rsidR="00ED263F"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Während </w:t>
      </w:r>
      <w:r w:rsidR="449C392F" w:rsidRPr="00F670CF">
        <w:rPr>
          <w:rFonts w:ascii="Times New Roman" w:hAnsi="Times New Roman" w:cs="Times New Roman"/>
          <w:sz w:val="24"/>
          <w:szCs w:val="24"/>
        </w:rPr>
        <w:t>des</w:t>
      </w:r>
      <w:r w:rsidRPr="00F670CF">
        <w:rPr>
          <w:rFonts w:ascii="Times New Roman" w:hAnsi="Times New Roman" w:cs="Times New Roman"/>
          <w:sz w:val="24"/>
          <w:szCs w:val="24"/>
        </w:rPr>
        <w:t xml:space="preserve"> Versuchsablaufs bewegten sich die in Abbildung 10 gezeigte Würfelmatrix um den Probanden herum, über ihn herüber und durch ihn hindurch, damit der Proband angeregt wird</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sich in der VR-Umgebung umzuschauen.</w:t>
      </w:r>
    </w:p>
    <w:p w14:paraId="77DC2F4F" w14:textId="77777777" w:rsidR="003462EE" w:rsidRPr="00F670CF" w:rsidRDefault="003462EE" w:rsidP="000A237F">
      <w:pPr>
        <w:spacing w:line="360" w:lineRule="auto"/>
        <w:jc w:val="both"/>
        <w:rPr>
          <w:rFonts w:ascii="Times New Roman" w:eastAsiaTheme="majorEastAsia" w:hAnsi="Times New Roman" w:cs="Times New Roman"/>
          <w:color w:val="365F91" w:themeColor="accent1" w:themeShade="BF"/>
          <w:sz w:val="24"/>
          <w:szCs w:val="24"/>
        </w:rPr>
      </w:pPr>
      <w:r w:rsidRPr="00F670CF">
        <w:rPr>
          <w:rFonts w:ascii="Times New Roman" w:hAnsi="Times New Roman" w:cs="Times New Roman"/>
          <w:sz w:val="24"/>
          <w:szCs w:val="24"/>
        </w:rPr>
        <w:br w:type="page"/>
      </w:r>
    </w:p>
    <w:p w14:paraId="550FD346" w14:textId="77777777" w:rsidR="00921202" w:rsidRPr="0044117B" w:rsidRDefault="1C140F3E" w:rsidP="000A237F">
      <w:pPr>
        <w:pStyle w:val="berschrift2"/>
        <w:spacing w:line="360" w:lineRule="auto"/>
        <w:jc w:val="both"/>
        <w:rPr>
          <w:rFonts w:cs="Times New Roman"/>
          <w:sz w:val="28"/>
          <w:szCs w:val="24"/>
        </w:rPr>
      </w:pPr>
      <w:bookmarkStart w:id="193" w:name="_Toc493682136"/>
      <w:bookmarkStart w:id="194" w:name="_Toc493693704"/>
      <w:bookmarkStart w:id="195" w:name="_Toc493696962"/>
      <w:bookmarkStart w:id="196" w:name="_Toc493699936"/>
      <w:bookmarkStart w:id="197" w:name="_Toc493701878"/>
      <w:bookmarkStart w:id="198" w:name="_Toc494055329"/>
      <w:r w:rsidRPr="0044117B">
        <w:rPr>
          <w:rFonts w:cs="Times New Roman"/>
          <w:sz w:val="28"/>
          <w:szCs w:val="24"/>
        </w:rPr>
        <w:lastRenderedPageBreak/>
        <w:t>Versuchsauswertung</w:t>
      </w:r>
      <w:bookmarkEnd w:id="193"/>
      <w:bookmarkEnd w:id="194"/>
      <w:bookmarkEnd w:id="195"/>
      <w:bookmarkEnd w:id="196"/>
      <w:bookmarkEnd w:id="197"/>
      <w:bookmarkEnd w:id="198"/>
    </w:p>
    <w:p w14:paraId="6C7B47D0" w14:textId="228E128C" w:rsidR="354FE8F5" w:rsidRPr="00F670CF" w:rsidRDefault="354FE8F5" w:rsidP="000A237F">
      <w:pPr>
        <w:jc w:val="both"/>
        <w:rPr>
          <w:rFonts w:ascii="Times New Roman" w:hAnsi="Times New Roman" w:cs="Times New Roman"/>
          <w:sz w:val="24"/>
          <w:szCs w:val="24"/>
        </w:rPr>
      </w:pPr>
    </w:p>
    <w:p w14:paraId="4008AB5B" w14:textId="672BBBE4" w:rsidR="00E62C7F"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Standardabweichung wird in folgenden Auswertungen aller Tabellen mit dem Symbol </w:t>
      </w:r>
      <w:r w:rsidR="354FE8F5">
        <w:rPr>
          <w:noProof/>
        </w:rPr>
        <w:drawing>
          <wp:inline distT="0" distB="0" distL="0" distR="0" wp14:anchorId="3F53BF67" wp14:editId="3C567F18">
            <wp:extent cx="209550" cy="200025"/>
            <wp:effectExtent l="0" t="0" r="0" b="0"/>
            <wp:docPr id="8051144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sidRPr="00F670CF">
        <w:rPr>
          <w:rFonts w:ascii="Times New Roman" w:hAnsi="Times New Roman" w:cs="Times New Roman"/>
          <w:sz w:val="24"/>
          <w:szCs w:val="24"/>
        </w:rPr>
        <w:t xml:space="preserve"> gekennzeichnet. Das arithmetische Mittel mit dem Symbol </w:t>
      </w:r>
      <w:r w:rsidR="354FE8F5">
        <w:rPr>
          <w:noProof/>
        </w:rPr>
        <w:drawing>
          <wp:inline distT="0" distB="0" distL="0" distR="0" wp14:anchorId="1EE5B2E7" wp14:editId="31B3E5D8">
            <wp:extent cx="200025" cy="190500"/>
            <wp:effectExtent l="0" t="0" r="0" b="0"/>
            <wp:docPr id="50833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rsidRPr="00F670CF">
        <w:rPr>
          <w:rFonts w:ascii="Times New Roman" w:hAnsi="Times New Roman" w:cs="Times New Roman"/>
          <w:sz w:val="24"/>
          <w:szCs w:val="24"/>
        </w:rPr>
        <w:t>.</w:t>
      </w:r>
    </w:p>
    <w:p w14:paraId="4FFB7093" w14:textId="6B624EBB" w:rsidR="3EBD0F43"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Bei den Fragen, wie Nutzer das getestete empfunden haben, war nur </w:t>
      </w:r>
      <w:r w:rsidR="005A5746" w:rsidRPr="00F670CF">
        <w:rPr>
          <w:rFonts w:ascii="Times New Roman" w:hAnsi="Times New Roman" w:cs="Times New Roman"/>
          <w:sz w:val="24"/>
          <w:szCs w:val="24"/>
        </w:rPr>
        <w:t>eine einfache Nennung</w:t>
      </w:r>
      <w:r w:rsidRPr="00F670CF">
        <w:rPr>
          <w:rFonts w:ascii="Times New Roman" w:hAnsi="Times New Roman" w:cs="Times New Roman"/>
          <w:sz w:val="24"/>
          <w:szCs w:val="24"/>
        </w:rPr>
        <w:t xml:space="preserve"> möglich, bei den </w:t>
      </w:r>
      <w:r w:rsidR="005A5746" w:rsidRPr="00F670CF">
        <w:rPr>
          <w:rFonts w:ascii="Times New Roman" w:hAnsi="Times New Roman" w:cs="Times New Roman"/>
          <w:sz w:val="24"/>
          <w:szCs w:val="24"/>
        </w:rPr>
        <w:t>darauffolgenden</w:t>
      </w:r>
      <w:r w:rsidRPr="00F670CF">
        <w:rPr>
          <w:rFonts w:ascii="Times New Roman" w:hAnsi="Times New Roman" w:cs="Times New Roman"/>
          <w:sz w:val="24"/>
          <w:szCs w:val="24"/>
        </w:rPr>
        <w:t xml:space="preserve"> Fragen, ob sie die getesteten Anwendungen anderen vorziehen würden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ist </w:t>
      </w:r>
      <w:r w:rsidR="449C392F" w:rsidRPr="00F670CF">
        <w:rPr>
          <w:rFonts w:ascii="Times New Roman" w:hAnsi="Times New Roman" w:cs="Times New Roman"/>
          <w:sz w:val="24"/>
          <w:szCs w:val="24"/>
        </w:rPr>
        <w:t xml:space="preserve">eine </w:t>
      </w:r>
      <w:r w:rsidR="64431243" w:rsidRPr="64431243">
        <w:rPr>
          <w:rFonts w:ascii="Times New Roman" w:hAnsi="Times New Roman" w:cs="Times New Roman"/>
          <w:sz w:val="24"/>
          <w:szCs w:val="24"/>
        </w:rPr>
        <w:t>Mehrfachnennung</w:t>
      </w:r>
      <w:r w:rsidRPr="00F670CF">
        <w:rPr>
          <w:rFonts w:ascii="Times New Roman" w:hAnsi="Times New Roman" w:cs="Times New Roman"/>
          <w:sz w:val="24"/>
          <w:szCs w:val="24"/>
        </w:rPr>
        <w:t xml:space="preserve"> möglich. In Zusammenhang mit jeder Grafik der </w:t>
      </w:r>
      <w:r w:rsidR="64431243" w:rsidRPr="64431243">
        <w:rPr>
          <w:rFonts w:ascii="Times New Roman" w:hAnsi="Times New Roman" w:cs="Times New Roman"/>
          <w:sz w:val="24"/>
          <w:szCs w:val="24"/>
        </w:rPr>
        <w:t>Mehrfachnennungen</w:t>
      </w:r>
      <w:r w:rsidRPr="00F670CF">
        <w:rPr>
          <w:rFonts w:ascii="Times New Roman" w:hAnsi="Times New Roman" w:cs="Times New Roman"/>
          <w:sz w:val="24"/>
          <w:szCs w:val="24"/>
        </w:rPr>
        <w:t xml:space="preserve"> ist die Anzahl der Teilnehmer aufgeführt.</w:t>
      </w:r>
    </w:p>
    <w:p w14:paraId="50D7ABAB" w14:textId="3903FC47" w:rsidR="10BCCE55" w:rsidRPr="00F670CF" w:rsidRDefault="7CB2CEB3" w:rsidP="7CB2CEB3">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Die Frage, ob die Probanden schon einmal eine VR</w:t>
      </w:r>
      <w:r w:rsidR="33443DED" w:rsidRPr="33443DED">
        <w:rPr>
          <w:rFonts w:ascii="Times New Roman" w:eastAsia="Times New Roman" w:hAnsi="Times New Roman" w:cs="Times New Roman"/>
          <w:sz w:val="24"/>
          <w:szCs w:val="24"/>
        </w:rPr>
        <w:t>-</w:t>
      </w:r>
      <w:r w:rsidRPr="00F670CF">
        <w:rPr>
          <w:rFonts w:ascii="Times New Roman" w:eastAsia="Times New Roman" w:hAnsi="Times New Roman" w:cs="Times New Roman"/>
          <w:sz w:val="24"/>
          <w:szCs w:val="24"/>
        </w:rPr>
        <w:t>Brille benutzt haben, wurde wie folgt beantwortet:</w:t>
      </w:r>
    </w:p>
    <w:p w14:paraId="2E31E7BB" w14:textId="77777777" w:rsidR="00A53157" w:rsidRDefault="10BCCE55" w:rsidP="00A53157">
      <w:pPr>
        <w:keepNext/>
        <w:jc w:val="center"/>
      </w:pPr>
      <w:r w:rsidRPr="00F670CF">
        <w:rPr>
          <w:rFonts w:ascii="Times New Roman" w:hAnsi="Times New Roman" w:cs="Times New Roman"/>
          <w:noProof/>
        </w:rPr>
        <w:drawing>
          <wp:inline distT="0" distB="0" distL="0" distR="0" wp14:anchorId="2173F458" wp14:editId="1C7DC69C">
            <wp:extent cx="4572000" cy="2590800"/>
            <wp:effectExtent l="0" t="0" r="0" b="0"/>
            <wp:docPr id="734287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E762AB7" w14:textId="15523A46" w:rsidR="000A237F" w:rsidRPr="00A53157" w:rsidRDefault="00A53157" w:rsidP="00A53157">
      <w:pPr>
        <w:pStyle w:val="Beschriftung"/>
        <w:jc w:val="center"/>
        <w:rPr>
          <w:rFonts w:ascii="Times New Roman" w:hAnsi="Times New Roman" w:cs="Times New Roman"/>
          <w:sz w:val="24"/>
          <w:szCs w:val="24"/>
        </w:rPr>
      </w:pPr>
      <w:bookmarkStart w:id="199" w:name="_Toc494050645"/>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23</w:t>
      </w:r>
      <w:r w:rsidRPr="00A53157">
        <w:rPr>
          <w:rFonts w:ascii="Times New Roman" w:hAnsi="Times New Roman" w:cs="Times New Roman"/>
        </w:rPr>
        <w:fldChar w:fldCharType="end"/>
      </w:r>
      <w:r w:rsidRPr="00A53157">
        <w:rPr>
          <w:rFonts w:ascii="Times New Roman" w:hAnsi="Times New Roman" w:cs="Times New Roman"/>
        </w:rPr>
        <w:t>: VR-Brillennutzung</w:t>
      </w:r>
      <w:bookmarkEnd w:id="199"/>
    </w:p>
    <w:p w14:paraId="02096EB0" w14:textId="2BA57F46" w:rsidR="10BCCE55"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19 der Probanden haben vor diesem Test schon einmal eine genutzt, davon besitzen aber nur vier Teilnehmer eine eigene VR</w:t>
      </w:r>
      <w:r w:rsidR="6D64ADFF" w:rsidRPr="6D64ADFF">
        <w:rPr>
          <w:rFonts w:ascii="Times New Roman" w:eastAsia="Times New Roman" w:hAnsi="Times New Roman" w:cs="Times New Roman"/>
          <w:sz w:val="24"/>
          <w:szCs w:val="24"/>
        </w:rPr>
        <w:t>-</w:t>
      </w:r>
      <w:r w:rsidRPr="00F670CF">
        <w:rPr>
          <w:rFonts w:ascii="Times New Roman" w:eastAsia="Times New Roman" w:hAnsi="Times New Roman" w:cs="Times New Roman"/>
          <w:sz w:val="24"/>
          <w:szCs w:val="24"/>
        </w:rPr>
        <w:t>Brille. Die meisten Teilnehmer haben eine VR</w:t>
      </w:r>
      <w:r w:rsidR="6D64ADFF" w:rsidRPr="6D64ADFF">
        <w:rPr>
          <w:rFonts w:ascii="Times New Roman" w:eastAsia="Times New Roman" w:hAnsi="Times New Roman" w:cs="Times New Roman"/>
          <w:sz w:val="24"/>
          <w:szCs w:val="24"/>
        </w:rPr>
        <w:t>-</w:t>
      </w:r>
      <w:r w:rsidRPr="00F670CF">
        <w:rPr>
          <w:rFonts w:ascii="Times New Roman" w:eastAsia="Times New Roman" w:hAnsi="Times New Roman" w:cs="Times New Roman"/>
          <w:sz w:val="24"/>
          <w:szCs w:val="24"/>
        </w:rPr>
        <w:t xml:space="preserve">Brille privat bei Freunden oder auf Messen, wie zum Beispiel der </w:t>
      </w:r>
      <w:r w:rsidRPr="00F670CF">
        <w:rPr>
          <w:rFonts w:ascii="Times New Roman" w:eastAsia="Times New Roman" w:hAnsi="Times New Roman" w:cs="Times New Roman"/>
          <w:i/>
          <w:sz w:val="24"/>
          <w:szCs w:val="24"/>
        </w:rPr>
        <w:t>Gamescom</w:t>
      </w:r>
      <w:r w:rsidR="449C392F" w:rsidRPr="00F670CF">
        <w:rPr>
          <w:rFonts w:ascii="Times New Roman" w:eastAsia="Times New Roman" w:hAnsi="Times New Roman" w:cs="Times New Roman"/>
          <w:sz w:val="24"/>
          <w:szCs w:val="24"/>
        </w:rPr>
        <w:t>,</w:t>
      </w:r>
      <w:r w:rsidRPr="00F670CF">
        <w:rPr>
          <w:rFonts w:ascii="Times New Roman" w:eastAsia="Times New Roman" w:hAnsi="Times New Roman" w:cs="Times New Roman"/>
          <w:sz w:val="24"/>
          <w:szCs w:val="24"/>
        </w:rPr>
        <w:t xml:space="preserve"> benutzt.</w:t>
      </w:r>
    </w:p>
    <w:p w14:paraId="189707D5" w14:textId="004B3FBF" w:rsidR="00315E2A"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Wie im Vorherigen beschrieben, haben sich die Probanden ein VR</w:t>
      </w:r>
      <w:r w:rsidR="6D64ADFF" w:rsidRPr="6D64ADFF">
        <w:rPr>
          <w:rFonts w:ascii="Times New Roman" w:hAnsi="Times New Roman" w:cs="Times New Roman"/>
          <w:sz w:val="24"/>
          <w:szCs w:val="24"/>
        </w:rPr>
        <w:t>-</w:t>
      </w:r>
      <w:r w:rsidRPr="00F670CF">
        <w:rPr>
          <w:rFonts w:ascii="Times New Roman" w:hAnsi="Times New Roman" w:cs="Times New Roman"/>
          <w:sz w:val="24"/>
          <w:szCs w:val="24"/>
        </w:rPr>
        <w:t xml:space="preserve">Video angesehen, dass sie anschließend bewerten sollten. </w:t>
      </w:r>
    </w:p>
    <w:p w14:paraId="05D39CF7" w14:textId="77777777" w:rsidR="005A5746" w:rsidRPr="00F670CF" w:rsidRDefault="005A5746" w:rsidP="000A237F">
      <w:pPr>
        <w:spacing w:line="360" w:lineRule="auto"/>
        <w:jc w:val="both"/>
        <w:rPr>
          <w:rFonts w:ascii="Times New Roman" w:eastAsiaTheme="minorEastAsia" w:hAnsi="Times New Roman" w:cs="Times New Roman"/>
          <w:sz w:val="24"/>
          <w:szCs w:val="24"/>
        </w:rPr>
      </w:pPr>
    </w:p>
    <w:p w14:paraId="6A20F9C9" w14:textId="04653965" w:rsidR="005A5746" w:rsidRPr="00F670CF" w:rsidRDefault="005A5746" w:rsidP="000A237F">
      <w:pPr>
        <w:spacing w:line="360" w:lineRule="auto"/>
        <w:jc w:val="both"/>
        <w:rPr>
          <w:rFonts w:ascii="Times New Roman" w:eastAsiaTheme="minorEastAsia" w:hAnsi="Times New Roman" w:cs="Times New Roman"/>
          <w:sz w:val="24"/>
          <w:szCs w:val="24"/>
        </w:rPr>
      </w:pPr>
    </w:p>
    <w:p w14:paraId="42E841BC" w14:textId="04653965" w:rsidR="004C2EA0" w:rsidRPr="004C2EA0" w:rsidRDefault="00394076" w:rsidP="004C2EA0">
      <w:pPr>
        <w:spacing w:line="360" w:lineRule="auto"/>
        <w:jc w:val="center"/>
        <w:rPr>
          <w:rFonts w:ascii="Times New Roman" w:eastAsiaTheme="minorEastAsia" w:hAnsi="Times New Roman" w:cs="Times New Roman"/>
          <w:sz w:val="20"/>
          <w:szCs w:val="20"/>
        </w:rPr>
      </w:pPr>
      <w:r>
        <w:rPr>
          <w:noProof/>
        </w:rPr>
        <w:lastRenderedPageBreak/>
        <w:drawing>
          <wp:inline distT="0" distB="0" distL="0" distR="0" wp14:anchorId="70F18D3C" wp14:editId="09447957">
            <wp:extent cx="5666152" cy="1392929"/>
            <wp:effectExtent l="0" t="0" r="0" b="0"/>
            <wp:docPr id="852781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666152" cy="1392929"/>
                    </a:xfrm>
                    <a:prstGeom prst="rect">
                      <a:avLst/>
                    </a:prstGeom>
                  </pic:spPr>
                </pic:pic>
              </a:graphicData>
            </a:graphic>
          </wp:inline>
        </w:drawing>
      </w:r>
      <w:r w:rsidR="7CB2CEB3" w:rsidRPr="00DD5869">
        <w:rPr>
          <w:rStyle w:val="IntensiveHervorhebung"/>
        </w:rPr>
        <w:t>Tab</w:t>
      </w:r>
      <w:r w:rsidR="004C2EA0" w:rsidRPr="00DD5869">
        <w:rPr>
          <w:rStyle w:val="IntensiveHervorhebung"/>
        </w:rPr>
        <w:t>elle</w:t>
      </w:r>
      <w:r w:rsidR="000E0260" w:rsidRPr="00DD5869">
        <w:rPr>
          <w:rStyle w:val="IntensiveHervorhebung"/>
        </w:rPr>
        <w:t xml:space="preserve"> </w:t>
      </w:r>
      <w:r w:rsidR="7CB2CEB3" w:rsidRPr="00DD5869">
        <w:rPr>
          <w:rStyle w:val="IntensiveHervorhebung"/>
        </w:rPr>
        <w:t>1</w:t>
      </w:r>
      <w:r w:rsidR="004C2EA0" w:rsidRPr="00DD5869">
        <w:rPr>
          <w:rStyle w:val="IntensiveHervorhebung"/>
        </w:rPr>
        <w:t>: Wie haben Sie das gezeigte VR Video empfunden?</w:t>
      </w:r>
    </w:p>
    <w:p w14:paraId="52F470E0" w14:textId="68B201C7" w:rsidR="458B8A97"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Aus den Ergebnissen lässt sich ableiten, dass sich die meisten Nutzer sehr gut bis gut in die virtuelle Welt einfühlen konnten. Nur fünf Probanden konnten sich eher nicht oder gar nicht einfühlen.</w:t>
      </w:r>
    </w:p>
    <w:p w14:paraId="0F919E26" w14:textId="293DCC67" w:rsidR="74E0FE8E"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Des Weiteren wurde die Frage gestellt, ob Nutzer Filme lieber in VR oder lieber an einem Bildschirm schauen möchten. Die Probanden, die Filme lieber in VR sehen möchten, haben wie folgt geantwortet:</w:t>
      </w:r>
    </w:p>
    <w:p w14:paraId="4237346A" w14:textId="77777777" w:rsidR="00A53157" w:rsidRDefault="4A627F55" w:rsidP="00A53157">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437079E8" wp14:editId="3D3DAF9A">
            <wp:extent cx="5663986" cy="1958794"/>
            <wp:effectExtent l="0" t="0" r="0" b="0"/>
            <wp:docPr id="6169118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663986" cy="1958794"/>
                    </a:xfrm>
                    <a:prstGeom prst="rect">
                      <a:avLst/>
                    </a:prstGeom>
                  </pic:spPr>
                </pic:pic>
              </a:graphicData>
            </a:graphic>
          </wp:inline>
        </w:drawing>
      </w:r>
    </w:p>
    <w:p w14:paraId="751C3FD1" w14:textId="0B36C0E9" w:rsidR="005A5746" w:rsidRPr="00A53157" w:rsidRDefault="00A53157" w:rsidP="00A53157">
      <w:pPr>
        <w:pStyle w:val="Beschriftung"/>
        <w:jc w:val="center"/>
        <w:rPr>
          <w:rFonts w:ascii="Times New Roman" w:hAnsi="Times New Roman" w:cs="Times New Roman"/>
        </w:rPr>
      </w:pPr>
      <w:bookmarkStart w:id="200" w:name="_Toc494050646"/>
      <w:r w:rsidRPr="00A53157">
        <w:rPr>
          <w:rFonts w:ascii="Times New Roman" w:hAnsi="Times New Roman" w:cs="Times New Roman"/>
        </w:rPr>
        <w:t xml:space="preserve">Abbildung </w:t>
      </w:r>
      <w:r w:rsidRPr="00A53157">
        <w:rPr>
          <w:rFonts w:ascii="Times New Roman" w:hAnsi="Times New Roman" w:cs="Times New Roman"/>
        </w:rPr>
        <w:fldChar w:fldCharType="begin"/>
      </w:r>
      <w:r w:rsidRPr="00A53157">
        <w:rPr>
          <w:rFonts w:ascii="Times New Roman" w:hAnsi="Times New Roman" w:cs="Times New Roman"/>
        </w:rPr>
        <w:instrText xml:space="preserve"> SEQ Abbildung \* ARABIC </w:instrText>
      </w:r>
      <w:r w:rsidRPr="00A53157">
        <w:rPr>
          <w:rFonts w:ascii="Times New Roman" w:hAnsi="Times New Roman" w:cs="Times New Roman"/>
        </w:rPr>
        <w:fldChar w:fldCharType="separate"/>
      </w:r>
      <w:r w:rsidR="008A6A9D">
        <w:rPr>
          <w:rFonts w:ascii="Times New Roman" w:hAnsi="Times New Roman" w:cs="Times New Roman"/>
          <w:noProof/>
        </w:rPr>
        <w:t>24</w:t>
      </w:r>
      <w:r w:rsidRPr="00A53157">
        <w:rPr>
          <w:rFonts w:ascii="Times New Roman" w:hAnsi="Times New Roman" w:cs="Times New Roman"/>
        </w:rPr>
        <w:fldChar w:fldCharType="end"/>
      </w:r>
      <w:r w:rsidRPr="00A53157">
        <w:rPr>
          <w:rFonts w:ascii="Times New Roman" w:hAnsi="Times New Roman" w:cs="Times New Roman"/>
        </w:rPr>
        <w:t>: Würden Sie Filme lieber in VR oder lieber am Bildschirm schauen? (35 Teilnehmer)</w:t>
      </w:r>
      <w:bookmarkEnd w:id="200"/>
    </w:p>
    <w:p w14:paraId="288E16F6" w14:textId="4F82EDDB" w:rsidR="2BFE8616"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Um die 30 Probanden haben ihre Motivationen damit begründet, dass man in VR 3D Grafiken sehen kann und somit in einem virtuellen Raum ist</w:t>
      </w:r>
      <w:r w:rsidR="449C392F" w:rsidRPr="00F670CF">
        <w:rPr>
          <w:rFonts w:ascii="Times New Roman" w:hAnsi="Times New Roman" w:cs="Times New Roman"/>
          <w:sz w:val="24"/>
          <w:szCs w:val="24"/>
        </w:rPr>
        <w:t xml:space="preserve">, sowie dass </w:t>
      </w:r>
      <w:r w:rsidRPr="00F670CF">
        <w:rPr>
          <w:rFonts w:ascii="Times New Roman" w:hAnsi="Times New Roman" w:cs="Times New Roman"/>
          <w:sz w:val="24"/>
          <w:szCs w:val="24"/>
        </w:rPr>
        <w:t>sie es interessant finden, neue Technik zu erleben. In einem freien Antwort</w:t>
      </w:r>
      <w:r w:rsidR="005A5746" w:rsidRPr="00F670CF">
        <w:rPr>
          <w:rFonts w:ascii="Times New Roman" w:hAnsi="Times New Roman" w:cs="Times New Roman"/>
          <w:sz w:val="24"/>
          <w:szCs w:val="24"/>
        </w:rPr>
        <w:t>f</w:t>
      </w:r>
      <w:r w:rsidRPr="00F670CF">
        <w:rPr>
          <w:rFonts w:ascii="Times New Roman" w:hAnsi="Times New Roman" w:cs="Times New Roman"/>
          <w:sz w:val="24"/>
          <w:szCs w:val="24"/>
        </w:rPr>
        <w:t>eld wurden weitere Gründe angegeben, die beispielsweise angeben, dass sich die Nutzer in VR umsehen können und dass das ihnen ein besseres Gefühl der Immersion vermittelt. Die User befinden sich so mitten im Geschehen und werden nicht von äußeren Einflüssen abgelenkt.</w:t>
      </w:r>
    </w:p>
    <w:p w14:paraId="345808C6" w14:textId="54D814DD" w:rsidR="2BFE8616"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Probanden, die Filme lieber an Bildschirmen sehen möchten, haben dafür folgende Gründe angegeben:</w:t>
      </w:r>
    </w:p>
    <w:p w14:paraId="7AD20493" w14:textId="77777777" w:rsidR="00AE355C" w:rsidRDefault="4A627F55" w:rsidP="00AE355C">
      <w:pPr>
        <w:keepNext/>
        <w:jc w:val="center"/>
      </w:pPr>
      <w:r w:rsidRPr="00F670CF">
        <w:rPr>
          <w:rFonts w:ascii="Times New Roman" w:hAnsi="Times New Roman" w:cs="Times New Roman"/>
          <w:noProof/>
          <w:sz w:val="24"/>
          <w:szCs w:val="24"/>
          <w:lang w:eastAsia="de-DE"/>
        </w:rPr>
        <w:lastRenderedPageBreak/>
        <w:drawing>
          <wp:inline distT="0" distB="0" distL="0" distR="0" wp14:anchorId="3F09AA1F" wp14:editId="2042D78B">
            <wp:extent cx="5488938" cy="2104092"/>
            <wp:effectExtent l="0" t="0" r="0" b="0"/>
            <wp:docPr id="1708461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488938" cy="2104092"/>
                    </a:xfrm>
                    <a:prstGeom prst="rect">
                      <a:avLst/>
                    </a:prstGeom>
                  </pic:spPr>
                </pic:pic>
              </a:graphicData>
            </a:graphic>
          </wp:inline>
        </w:drawing>
      </w:r>
    </w:p>
    <w:p w14:paraId="5BBB24DA" w14:textId="2EE838FF" w:rsidR="005A5746" w:rsidRPr="00AE355C" w:rsidRDefault="00AE355C" w:rsidP="00AE355C">
      <w:pPr>
        <w:pStyle w:val="Beschriftung"/>
        <w:jc w:val="center"/>
        <w:rPr>
          <w:rFonts w:ascii="Times New Roman" w:hAnsi="Times New Roman" w:cs="Times New Roman"/>
        </w:rPr>
      </w:pPr>
      <w:bookmarkStart w:id="201" w:name="_Toc494050647"/>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25</w:t>
      </w:r>
      <w:r w:rsidRPr="00AE355C">
        <w:rPr>
          <w:rFonts w:ascii="Times New Roman" w:hAnsi="Times New Roman" w:cs="Times New Roman"/>
        </w:rPr>
        <w:fldChar w:fldCharType="end"/>
      </w:r>
      <w:r w:rsidRPr="00AE355C">
        <w:rPr>
          <w:rFonts w:ascii="Times New Roman" w:hAnsi="Times New Roman" w:cs="Times New Roman"/>
        </w:rPr>
        <w:t>: Lieber am Bildschirm, wie in VR (31 Teilnehmer)</w:t>
      </w:r>
      <w:bookmarkEnd w:id="201"/>
    </w:p>
    <w:p w14:paraId="2B7F85B0" w14:textId="60C05831" w:rsidR="00C167D9"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Der Großteil findet die Technik noch unausgereift, was sich in schlechter Grafik niederschlägt. Auch der unbequeme Tragekomfort einer VR Brille wird als Grund angegeben, sowie die eingeschränkte Bewegungsfreiheit und die dadurch fehlende Interaktionsmöglichkeit. Nur vier Probanden haben Angst vor Übelkeit bei längerem Tragen einer VR Brille. Im freien Antwortfeld taucht drei Mal die Befürchtung auf, dass beim Schauen eines Films in VR etwas verpasset werden könnte, da nicht immer alles auf einmal gesehen werden kann.</w:t>
      </w:r>
    </w:p>
    <w:p w14:paraId="5E0360B1" w14:textId="77777777" w:rsidR="003462EE" w:rsidRPr="00F670CF" w:rsidRDefault="003462EE" w:rsidP="000A237F">
      <w:pPr>
        <w:spacing w:line="360" w:lineRule="auto"/>
        <w:jc w:val="both"/>
        <w:rPr>
          <w:rFonts w:ascii="Times New Roman" w:eastAsiaTheme="majorEastAsia" w:hAnsi="Times New Roman" w:cs="Times New Roman"/>
          <w:color w:val="365F91" w:themeColor="accent1" w:themeShade="BF"/>
          <w:sz w:val="24"/>
          <w:szCs w:val="24"/>
        </w:rPr>
      </w:pPr>
      <w:r w:rsidRPr="00F670CF">
        <w:rPr>
          <w:rFonts w:ascii="Times New Roman" w:hAnsi="Times New Roman" w:cs="Times New Roman"/>
          <w:sz w:val="24"/>
          <w:szCs w:val="24"/>
        </w:rPr>
        <w:br w:type="page"/>
      </w:r>
    </w:p>
    <w:p w14:paraId="42A14C34" w14:textId="77777777" w:rsidR="00AA6305" w:rsidRPr="00CF29FD" w:rsidRDefault="1C140F3E" w:rsidP="000A237F">
      <w:pPr>
        <w:pStyle w:val="berschrift1"/>
        <w:spacing w:line="360" w:lineRule="auto"/>
        <w:jc w:val="both"/>
        <w:rPr>
          <w:rFonts w:ascii="Times New Roman" w:hAnsi="Times New Roman" w:cs="Times New Roman"/>
          <w:sz w:val="32"/>
          <w:szCs w:val="24"/>
        </w:rPr>
      </w:pPr>
      <w:bookmarkStart w:id="202" w:name="_Toc493682137"/>
      <w:bookmarkStart w:id="203" w:name="_Toc493693705"/>
      <w:bookmarkStart w:id="204" w:name="_Toc493696963"/>
      <w:bookmarkStart w:id="205" w:name="_Toc493699937"/>
      <w:bookmarkStart w:id="206" w:name="_Toc493701879"/>
      <w:bookmarkStart w:id="207" w:name="_Toc494055330"/>
      <w:r w:rsidRPr="00CF29FD">
        <w:rPr>
          <w:rFonts w:ascii="Times New Roman" w:hAnsi="Times New Roman" w:cs="Times New Roman"/>
          <w:sz w:val="32"/>
          <w:szCs w:val="24"/>
        </w:rPr>
        <w:lastRenderedPageBreak/>
        <w:t>Untersuchung der Immersion in einer VR-Anwendung mit visuellem Feedback</w:t>
      </w:r>
      <w:bookmarkEnd w:id="202"/>
      <w:bookmarkEnd w:id="203"/>
      <w:bookmarkEnd w:id="204"/>
      <w:bookmarkEnd w:id="205"/>
      <w:bookmarkEnd w:id="206"/>
      <w:bookmarkEnd w:id="207"/>
    </w:p>
    <w:p w14:paraId="2C81D9CD" w14:textId="77777777" w:rsidR="00B72C6D" w:rsidRPr="00F670CF" w:rsidRDefault="00B72C6D" w:rsidP="000A237F">
      <w:pPr>
        <w:spacing w:line="360" w:lineRule="auto"/>
        <w:jc w:val="both"/>
        <w:rPr>
          <w:rFonts w:ascii="Times New Roman" w:hAnsi="Times New Roman" w:cs="Times New Roman"/>
          <w:sz w:val="24"/>
          <w:szCs w:val="24"/>
        </w:rPr>
      </w:pPr>
    </w:p>
    <w:p w14:paraId="40F541EE" w14:textId="64C308DB" w:rsidR="00D409F2"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Um einen direkten Vergleichswert für die Probanden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wie auch </w:t>
      </w:r>
      <w:r w:rsidR="449C392F" w:rsidRPr="00F670CF">
        <w:rPr>
          <w:rFonts w:ascii="Times New Roman" w:hAnsi="Times New Roman" w:cs="Times New Roman"/>
          <w:sz w:val="24"/>
          <w:szCs w:val="24"/>
        </w:rPr>
        <w:t xml:space="preserve">für </w:t>
      </w:r>
      <w:r w:rsidRPr="00F670CF">
        <w:rPr>
          <w:rFonts w:ascii="Times New Roman" w:hAnsi="Times New Roman" w:cs="Times New Roman"/>
          <w:sz w:val="24"/>
          <w:szCs w:val="24"/>
        </w:rPr>
        <w:t>uns zu bieten</w:t>
      </w:r>
      <w:r w:rsidR="449C392F" w:rsidRPr="00F670CF">
        <w:rPr>
          <w:rFonts w:ascii="Times New Roman" w:hAnsi="Times New Roman" w:cs="Times New Roman"/>
          <w:sz w:val="24"/>
          <w:szCs w:val="24"/>
        </w:rPr>
        <w:t>,</w:t>
      </w:r>
      <w:r w:rsidRPr="00F670CF">
        <w:rPr>
          <w:rFonts w:ascii="Times New Roman" w:hAnsi="Times New Roman" w:cs="Times New Roman"/>
          <w:sz w:val="24"/>
          <w:szCs w:val="24"/>
        </w:rPr>
        <w:t xml:space="preserve"> wurde in diesem Versuch zwar virtuelle Interaktion ermöglicht, aber auf </w:t>
      </w:r>
      <w:r w:rsidR="449C392F" w:rsidRPr="00F670CF">
        <w:rPr>
          <w:rFonts w:ascii="Times New Roman" w:hAnsi="Times New Roman" w:cs="Times New Roman"/>
          <w:sz w:val="24"/>
          <w:szCs w:val="24"/>
        </w:rPr>
        <w:t>haptisches</w:t>
      </w:r>
      <w:r w:rsidRPr="00F670CF">
        <w:rPr>
          <w:rFonts w:ascii="Times New Roman" w:hAnsi="Times New Roman" w:cs="Times New Roman"/>
          <w:sz w:val="24"/>
          <w:szCs w:val="24"/>
        </w:rPr>
        <w:t xml:space="preserve"> Feedback verzichtet. Eine Ausnahme bildeten hier der Boden und die eigenen Hände, diese wurden aber </w:t>
      </w:r>
      <w:r w:rsidR="449C392F" w:rsidRPr="00F670CF">
        <w:rPr>
          <w:rFonts w:ascii="Times New Roman" w:hAnsi="Times New Roman" w:cs="Times New Roman"/>
          <w:sz w:val="24"/>
          <w:szCs w:val="24"/>
        </w:rPr>
        <w:t>vernachlässigt.</w:t>
      </w:r>
      <w:r w:rsidRPr="00F670CF">
        <w:rPr>
          <w:rFonts w:ascii="Times New Roman" w:hAnsi="Times New Roman" w:cs="Times New Roman"/>
          <w:sz w:val="24"/>
          <w:szCs w:val="24"/>
        </w:rPr>
        <w:t xml:space="preserve"> Der Boden war in der </w:t>
      </w:r>
      <w:r w:rsidR="00AA6336" w:rsidRPr="00F670CF">
        <w:rPr>
          <w:rFonts w:ascii="Times New Roman" w:hAnsi="Times New Roman" w:cs="Times New Roman"/>
          <w:i/>
          <w:sz w:val="24"/>
          <w:szCs w:val="24"/>
        </w:rPr>
        <w:t>Unity Engine</w:t>
      </w:r>
      <w:r w:rsidRPr="00F670CF">
        <w:rPr>
          <w:rFonts w:ascii="Times New Roman" w:hAnsi="Times New Roman" w:cs="Times New Roman"/>
          <w:sz w:val="24"/>
          <w:szCs w:val="24"/>
        </w:rPr>
        <w:t xml:space="preserve"> durch einen im Raum stehenden Würfel Symbolisiert (siehe Abb. </w:t>
      </w:r>
      <w:r w:rsidR="372619E6" w:rsidRPr="372619E6">
        <w:rPr>
          <w:rFonts w:ascii="Times New Roman" w:hAnsi="Times New Roman" w:cs="Times New Roman"/>
          <w:sz w:val="24"/>
          <w:szCs w:val="24"/>
        </w:rPr>
        <w:t>21</w:t>
      </w:r>
      <w:r w:rsidRPr="00F670CF">
        <w:rPr>
          <w:rFonts w:ascii="Times New Roman" w:hAnsi="Times New Roman" w:cs="Times New Roman"/>
          <w:sz w:val="24"/>
          <w:szCs w:val="24"/>
        </w:rPr>
        <w:t xml:space="preserve">), und die Hände wurden von der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getrackt.</w:t>
      </w:r>
    </w:p>
    <w:p w14:paraId="1BEF158A" w14:textId="77777777" w:rsidR="00AA6305" w:rsidRPr="00F670CF" w:rsidRDefault="00AA6305"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3E1A0CF3" w14:textId="77777777" w:rsidR="00AA6305" w:rsidRPr="0044117B" w:rsidRDefault="1C140F3E" w:rsidP="000A237F">
      <w:pPr>
        <w:pStyle w:val="berschrift2"/>
        <w:spacing w:line="360" w:lineRule="auto"/>
        <w:jc w:val="both"/>
        <w:rPr>
          <w:rFonts w:cs="Times New Roman"/>
          <w:sz w:val="28"/>
          <w:szCs w:val="24"/>
        </w:rPr>
      </w:pPr>
      <w:bookmarkStart w:id="208" w:name="_Toc493701880"/>
      <w:bookmarkStart w:id="209" w:name="_Toc493682138"/>
      <w:bookmarkStart w:id="210" w:name="_Toc493693706"/>
      <w:bookmarkStart w:id="211" w:name="_Toc493699938"/>
      <w:bookmarkStart w:id="212" w:name="_Toc493696964"/>
      <w:bookmarkStart w:id="213" w:name="_Toc494055331"/>
      <w:r w:rsidRPr="0044117B">
        <w:rPr>
          <w:rFonts w:cs="Times New Roman"/>
          <w:sz w:val="28"/>
          <w:szCs w:val="24"/>
        </w:rPr>
        <w:lastRenderedPageBreak/>
        <w:t>Problemstellung</w:t>
      </w:r>
      <w:bookmarkEnd w:id="213"/>
      <w:r w:rsidRPr="0044117B">
        <w:rPr>
          <w:rFonts w:cs="Times New Roman"/>
          <w:sz w:val="28"/>
          <w:szCs w:val="24"/>
        </w:rPr>
        <w:t xml:space="preserve"> </w:t>
      </w:r>
      <w:bookmarkEnd w:id="208"/>
      <w:bookmarkEnd w:id="209"/>
      <w:bookmarkEnd w:id="210"/>
      <w:bookmarkEnd w:id="211"/>
      <w:bookmarkEnd w:id="212"/>
    </w:p>
    <w:p w14:paraId="086F9A80" w14:textId="77777777" w:rsidR="00D409F2" w:rsidRPr="00F670CF" w:rsidRDefault="00D409F2" w:rsidP="000A237F">
      <w:pPr>
        <w:jc w:val="both"/>
        <w:rPr>
          <w:rFonts w:ascii="Times New Roman" w:hAnsi="Times New Roman" w:cs="Times New Roman"/>
          <w:sz w:val="24"/>
          <w:szCs w:val="24"/>
        </w:rPr>
      </w:pPr>
    </w:p>
    <w:p w14:paraId="129E7ED9" w14:textId="1871B846" w:rsidR="00833680"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Aufgabe war es, den Probanden ein visuelles Feedback zu geben und gleichzeitig eine Versuchsumgebung zu schaffen</w:t>
      </w:r>
      <w:r w:rsidR="53B58FFA"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sie mit den anderen Versuchen vergleichen konnten. Dazu wurde in den folgenden </w:t>
      </w:r>
      <w:r w:rsidR="53B58FFA" w:rsidRPr="00F670CF">
        <w:rPr>
          <w:rFonts w:ascii="Times New Roman" w:hAnsi="Times New Roman" w:cs="Times New Roman"/>
          <w:sz w:val="24"/>
          <w:szCs w:val="24"/>
        </w:rPr>
        <w:t>drei</w:t>
      </w:r>
      <w:r w:rsidRPr="00F670CF">
        <w:rPr>
          <w:rFonts w:ascii="Times New Roman" w:hAnsi="Times New Roman" w:cs="Times New Roman"/>
          <w:sz w:val="24"/>
          <w:szCs w:val="24"/>
        </w:rPr>
        <w:t xml:space="preserve"> Versuchen derselbe Versuchsaufbau mit unterschiedlichen Interaktionsmöglichkeiten genutzt. Bei Versuch </w:t>
      </w:r>
      <w:r w:rsidR="53B58FFA" w:rsidRPr="00F670CF">
        <w:rPr>
          <w:rFonts w:ascii="Times New Roman" w:hAnsi="Times New Roman" w:cs="Times New Roman"/>
          <w:sz w:val="24"/>
          <w:szCs w:val="24"/>
        </w:rPr>
        <w:t>zwei</w:t>
      </w:r>
      <w:r w:rsidRPr="00F670CF">
        <w:rPr>
          <w:rFonts w:ascii="Times New Roman" w:hAnsi="Times New Roman" w:cs="Times New Roman"/>
          <w:sz w:val="24"/>
          <w:szCs w:val="24"/>
        </w:rPr>
        <w:t xml:space="preserve"> und </w:t>
      </w:r>
      <w:r w:rsidR="53B58FFA" w:rsidRPr="00F670CF">
        <w:rPr>
          <w:rFonts w:ascii="Times New Roman" w:hAnsi="Times New Roman" w:cs="Times New Roman"/>
          <w:sz w:val="24"/>
          <w:szCs w:val="24"/>
        </w:rPr>
        <w:t>drei</w:t>
      </w:r>
      <w:r w:rsidRPr="00F670CF">
        <w:rPr>
          <w:rFonts w:ascii="Times New Roman" w:hAnsi="Times New Roman" w:cs="Times New Roman"/>
          <w:sz w:val="24"/>
          <w:szCs w:val="24"/>
        </w:rPr>
        <w:t xml:space="preserve"> wurde die Reihenfolge </w:t>
      </w:r>
      <w:r w:rsidR="53B58FFA" w:rsidRPr="00F670CF">
        <w:rPr>
          <w:rFonts w:ascii="Times New Roman" w:hAnsi="Times New Roman" w:cs="Times New Roman"/>
          <w:sz w:val="24"/>
          <w:szCs w:val="24"/>
        </w:rPr>
        <w:t>randomisiert.</w:t>
      </w:r>
      <w:r w:rsidRPr="00F670CF">
        <w:rPr>
          <w:rFonts w:ascii="Times New Roman" w:hAnsi="Times New Roman" w:cs="Times New Roman"/>
          <w:sz w:val="24"/>
          <w:szCs w:val="24"/>
        </w:rPr>
        <w:t xml:space="preserve"> Versuch </w:t>
      </w:r>
      <w:r w:rsidR="53B58FFA" w:rsidRPr="00F670CF">
        <w:rPr>
          <w:rFonts w:ascii="Times New Roman" w:hAnsi="Times New Roman" w:cs="Times New Roman"/>
          <w:sz w:val="24"/>
          <w:szCs w:val="24"/>
        </w:rPr>
        <w:t>eins</w:t>
      </w:r>
      <w:r w:rsidRPr="00F670CF">
        <w:rPr>
          <w:rFonts w:ascii="Times New Roman" w:hAnsi="Times New Roman" w:cs="Times New Roman"/>
          <w:sz w:val="24"/>
          <w:szCs w:val="24"/>
        </w:rPr>
        <w:t xml:space="preserve"> und </w:t>
      </w:r>
      <w:r w:rsidR="53B58FFA" w:rsidRPr="00F670CF">
        <w:rPr>
          <w:rFonts w:ascii="Times New Roman" w:hAnsi="Times New Roman" w:cs="Times New Roman"/>
          <w:sz w:val="24"/>
          <w:szCs w:val="24"/>
        </w:rPr>
        <w:t>vier</w:t>
      </w:r>
      <w:r w:rsidRPr="00F670CF">
        <w:rPr>
          <w:rFonts w:ascii="Times New Roman" w:hAnsi="Times New Roman" w:cs="Times New Roman"/>
          <w:sz w:val="24"/>
          <w:szCs w:val="24"/>
        </w:rPr>
        <w:t xml:space="preserve"> wurden in ihrer Reihenfolge belassen</w:t>
      </w:r>
      <w:r w:rsidR="53B58FFA" w:rsidRPr="00F670CF">
        <w:rPr>
          <w:rFonts w:ascii="Times New Roman" w:hAnsi="Times New Roman" w:cs="Times New Roman"/>
          <w:sz w:val="24"/>
          <w:szCs w:val="24"/>
        </w:rPr>
        <w:t>,</w:t>
      </w:r>
      <w:r w:rsidRPr="00F670CF">
        <w:rPr>
          <w:rFonts w:ascii="Times New Roman" w:hAnsi="Times New Roman" w:cs="Times New Roman"/>
          <w:sz w:val="24"/>
          <w:szCs w:val="24"/>
        </w:rPr>
        <w:t xml:space="preserve"> um Versuch </w:t>
      </w:r>
      <w:r w:rsidR="53B58FFA" w:rsidRPr="00F670CF">
        <w:rPr>
          <w:rFonts w:ascii="Times New Roman" w:hAnsi="Times New Roman" w:cs="Times New Roman"/>
          <w:sz w:val="24"/>
          <w:szCs w:val="24"/>
        </w:rPr>
        <w:t>eins</w:t>
      </w:r>
      <w:r w:rsidRPr="00F670CF">
        <w:rPr>
          <w:rFonts w:ascii="Times New Roman" w:hAnsi="Times New Roman" w:cs="Times New Roman"/>
          <w:sz w:val="24"/>
          <w:szCs w:val="24"/>
        </w:rPr>
        <w:t xml:space="preserve"> auch als Einführungsvideo zu verwenden. Versuch </w:t>
      </w:r>
      <w:r w:rsidR="1E7D3238" w:rsidRPr="00F670CF">
        <w:rPr>
          <w:rFonts w:ascii="Times New Roman" w:hAnsi="Times New Roman" w:cs="Times New Roman"/>
          <w:sz w:val="24"/>
          <w:szCs w:val="24"/>
        </w:rPr>
        <w:t>vier</w:t>
      </w:r>
      <w:r w:rsidRPr="00F670CF">
        <w:rPr>
          <w:rFonts w:ascii="Times New Roman" w:hAnsi="Times New Roman" w:cs="Times New Roman"/>
          <w:sz w:val="24"/>
          <w:szCs w:val="24"/>
        </w:rPr>
        <w:t xml:space="preserve"> wurde am Schluss belassen</w:t>
      </w:r>
      <w:r w:rsidR="1E7D3238" w:rsidRPr="00F670CF">
        <w:rPr>
          <w:rFonts w:ascii="Times New Roman" w:hAnsi="Times New Roman" w:cs="Times New Roman"/>
          <w:sz w:val="24"/>
          <w:szCs w:val="24"/>
        </w:rPr>
        <w:t>,</w:t>
      </w:r>
      <w:r w:rsidRPr="00F670CF">
        <w:rPr>
          <w:rFonts w:ascii="Times New Roman" w:hAnsi="Times New Roman" w:cs="Times New Roman"/>
          <w:sz w:val="24"/>
          <w:szCs w:val="24"/>
        </w:rPr>
        <w:t xml:space="preserve"> um den Probanden die Erfahrung mit dem haptischen und visuellen Feedback nicht zu beeinträchtigen.</w:t>
      </w:r>
    </w:p>
    <w:p w14:paraId="1C7064A2" w14:textId="354C90BB" w:rsidR="00AA6305" w:rsidRPr="00F670CF" w:rsidRDefault="00AA6305"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1ED14CFB" w14:textId="77777777" w:rsidR="00AA6305" w:rsidRPr="0044117B" w:rsidRDefault="1C140F3E" w:rsidP="000A237F">
      <w:pPr>
        <w:pStyle w:val="berschrift2"/>
        <w:spacing w:line="360" w:lineRule="auto"/>
        <w:jc w:val="both"/>
        <w:rPr>
          <w:rFonts w:cs="Times New Roman"/>
          <w:sz w:val="28"/>
          <w:szCs w:val="24"/>
        </w:rPr>
      </w:pPr>
      <w:bookmarkStart w:id="214" w:name="_Toc493682139"/>
      <w:bookmarkStart w:id="215" w:name="_Toc493693707"/>
      <w:bookmarkStart w:id="216" w:name="_Toc493696965"/>
      <w:bookmarkStart w:id="217" w:name="_Toc493699939"/>
      <w:bookmarkStart w:id="218" w:name="_Toc493701881"/>
      <w:bookmarkStart w:id="219" w:name="_Toc494055332"/>
      <w:r w:rsidRPr="0044117B">
        <w:rPr>
          <w:rFonts w:cs="Times New Roman"/>
          <w:sz w:val="28"/>
          <w:szCs w:val="24"/>
        </w:rPr>
        <w:lastRenderedPageBreak/>
        <w:t>Versuchsaufbau</w:t>
      </w:r>
      <w:bookmarkEnd w:id="214"/>
      <w:bookmarkEnd w:id="215"/>
      <w:bookmarkEnd w:id="216"/>
      <w:bookmarkEnd w:id="217"/>
      <w:bookmarkEnd w:id="218"/>
      <w:bookmarkEnd w:id="219"/>
    </w:p>
    <w:p w14:paraId="56E02BB3" w14:textId="6A252CAA" w:rsidR="00297E0C" w:rsidRPr="00F670CF" w:rsidRDefault="00297E0C" w:rsidP="000A237F">
      <w:pPr>
        <w:jc w:val="both"/>
        <w:rPr>
          <w:rFonts w:ascii="Times New Roman" w:hAnsi="Times New Roman" w:cs="Times New Roman"/>
          <w:sz w:val="24"/>
          <w:szCs w:val="24"/>
        </w:rPr>
      </w:pPr>
    </w:p>
    <w:p w14:paraId="7FC99031" w14:textId="0436E4EC" w:rsidR="00C56C9B" w:rsidRPr="00F670CF" w:rsidRDefault="1C140F3E" w:rsidP="000A237F">
      <w:pPr>
        <w:keepNext/>
        <w:jc w:val="both"/>
        <w:rPr>
          <w:rFonts w:ascii="Times New Roman" w:hAnsi="Times New Roman" w:cs="Times New Roman"/>
          <w:sz w:val="24"/>
          <w:szCs w:val="24"/>
        </w:rPr>
      </w:pPr>
      <w:r w:rsidRPr="00F670CF">
        <w:rPr>
          <w:rFonts w:ascii="Times New Roman" w:hAnsi="Times New Roman" w:cs="Times New Roman"/>
          <w:sz w:val="24"/>
          <w:szCs w:val="24"/>
        </w:rPr>
        <w:t xml:space="preserve">Die Grundlage dieses Versuchs war wie auch in Versuch </w:t>
      </w:r>
      <w:r w:rsidR="1E7D3238" w:rsidRPr="00F670CF">
        <w:rPr>
          <w:rFonts w:ascii="Times New Roman" w:hAnsi="Times New Roman" w:cs="Times New Roman"/>
          <w:sz w:val="24"/>
          <w:szCs w:val="24"/>
        </w:rPr>
        <w:t>eins,</w:t>
      </w:r>
      <w:r w:rsidRPr="00F670CF">
        <w:rPr>
          <w:rFonts w:ascii="Times New Roman" w:hAnsi="Times New Roman" w:cs="Times New Roman"/>
          <w:sz w:val="24"/>
          <w:szCs w:val="24"/>
        </w:rPr>
        <w:t xml:space="preserve"> der in der Mitte am Boden befindliche Würfel</w:t>
      </w:r>
      <w:r w:rsidR="1E7D3238" w:rsidRPr="00F670CF">
        <w:rPr>
          <w:rFonts w:ascii="Times New Roman" w:hAnsi="Times New Roman" w:cs="Times New Roman"/>
          <w:sz w:val="24"/>
          <w:szCs w:val="24"/>
        </w:rPr>
        <w:t>,</w:t>
      </w:r>
      <w:r w:rsidRPr="00F670CF">
        <w:rPr>
          <w:rFonts w:ascii="Times New Roman" w:hAnsi="Times New Roman" w:cs="Times New Roman"/>
          <w:sz w:val="24"/>
          <w:szCs w:val="24"/>
        </w:rPr>
        <w:t xml:space="preserve"> der als Grundfläche diente. Der Startpunkt war auch hier der Nullpunkt in der </w:t>
      </w:r>
      <w:r w:rsidR="00AA6336" w:rsidRPr="00F670CF">
        <w:rPr>
          <w:rFonts w:ascii="Times New Roman" w:hAnsi="Times New Roman" w:cs="Times New Roman"/>
          <w:i/>
          <w:iCs/>
          <w:sz w:val="24"/>
          <w:szCs w:val="24"/>
        </w:rPr>
        <w:t>Unity Engine</w:t>
      </w:r>
      <w:r w:rsidRPr="00F670CF">
        <w:rPr>
          <w:rFonts w:ascii="Times New Roman" w:hAnsi="Times New Roman" w:cs="Times New Roman"/>
          <w:sz w:val="24"/>
          <w:szCs w:val="24"/>
        </w:rPr>
        <w:t xml:space="preserve"> Szene (siehe Abb. </w:t>
      </w:r>
      <w:r w:rsidR="003775E7">
        <w:rPr>
          <w:rFonts w:ascii="Times New Roman" w:hAnsi="Times New Roman" w:cs="Times New Roman"/>
          <w:sz w:val="24"/>
          <w:szCs w:val="24"/>
        </w:rPr>
        <w:t>26</w:t>
      </w:r>
      <w:r w:rsidRPr="00F670CF">
        <w:rPr>
          <w:rFonts w:ascii="Times New Roman" w:hAnsi="Times New Roman" w:cs="Times New Roman"/>
          <w:sz w:val="24"/>
          <w:szCs w:val="24"/>
        </w:rPr>
        <w:t>).</w:t>
      </w:r>
    </w:p>
    <w:p w14:paraId="58F9CD2D" w14:textId="77777777" w:rsidR="00AE355C" w:rsidRDefault="00F56F11" w:rsidP="003775E7">
      <w:pPr>
        <w:keepNext/>
        <w:jc w:val="center"/>
      </w:pPr>
      <w:r w:rsidRPr="00F670CF">
        <w:rPr>
          <w:rFonts w:ascii="Times New Roman" w:hAnsi="Times New Roman" w:cs="Times New Roman"/>
          <w:noProof/>
          <w:sz w:val="24"/>
          <w:szCs w:val="24"/>
          <w:lang w:eastAsia="de-DE"/>
        </w:rPr>
        <w:drawing>
          <wp:inline distT="0" distB="0" distL="0" distR="0" wp14:anchorId="214713C5" wp14:editId="100F368F">
            <wp:extent cx="4878067" cy="3702492"/>
            <wp:effectExtent l="0" t="0" r="0" b="0"/>
            <wp:docPr id="4" name="Grafik 4" descr="C:\Users\schnu\AppData\Local\Microsoft\Windows\INetCache\Content.Word\StartSzene_Versuc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nu\AppData\Local\Microsoft\Windows\INetCache\Content.Word\StartSzene_Versuch2-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1738" cy="3773589"/>
                    </a:xfrm>
                    <a:prstGeom prst="rect">
                      <a:avLst/>
                    </a:prstGeom>
                    <a:noFill/>
                    <a:ln>
                      <a:noFill/>
                    </a:ln>
                  </pic:spPr>
                </pic:pic>
              </a:graphicData>
            </a:graphic>
          </wp:inline>
        </w:drawing>
      </w:r>
    </w:p>
    <w:p w14:paraId="42A775CA" w14:textId="2F43F806" w:rsidR="00F56F11" w:rsidRPr="00AE355C" w:rsidRDefault="00AE355C" w:rsidP="003775E7">
      <w:pPr>
        <w:pStyle w:val="Beschriftung"/>
        <w:jc w:val="center"/>
        <w:rPr>
          <w:rFonts w:ascii="Times New Roman" w:hAnsi="Times New Roman" w:cs="Times New Roman"/>
          <w:sz w:val="24"/>
          <w:szCs w:val="24"/>
        </w:rPr>
      </w:pPr>
      <w:bookmarkStart w:id="220" w:name="_Toc494050648"/>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26</w:t>
      </w:r>
      <w:r w:rsidRPr="00AE355C">
        <w:rPr>
          <w:rFonts w:ascii="Times New Roman" w:hAnsi="Times New Roman" w:cs="Times New Roman"/>
        </w:rPr>
        <w:fldChar w:fldCharType="end"/>
      </w:r>
      <w:r w:rsidRPr="00AE355C">
        <w:rPr>
          <w:rFonts w:ascii="Times New Roman" w:hAnsi="Times New Roman" w:cs="Times New Roman"/>
        </w:rPr>
        <w:t>: Szene Versuch 2 – 4</w:t>
      </w:r>
      <w:bookmarkEnd w:id="220"/>
    </w:p>
    <w:p w14:paraId="76950F9C" w14:textId="2B82B932" w:rsidR="00C56C9B" w:rsidRPr="00F670CF" w:rsidRDefault="00BA487F"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Wie in Abbildung </w:t>
      </w:r>
      <w:r w:rsidR="003775E7">
        <w:rPr>
          <w:rFonts w:ascii="Times New Roman" w:hAnsi="Times New Roman" w:cs="Times New Roman"/>
          <w:sz w:val="24"/>
          <w:szCs w:val="24"/>
        </w:rPr>
        <w:t>26</w:t>
      </w:r>
      <w:r w:rsidR="1C140F3E" w:rsidRPr="00F670CF">
        <w:rPr>
          <w:rFonts w:ascii="Times New Roman" w:hAnsi="Times New Roman" w:cs="Times New Roman"/>
          <w:sz w:val="24"/>
          <w:szCs w:val="24"/>
        </w:rPr>
        <w:t xml:space="preserve"> zu erkennen ist</w:t>
      </w:r>
      <w:r w:rsidR="1E7D3238" w:rsidRPr="00F670CF">
        <w:rPr>
          <w:rFonts w:ascii="Times New Roman" w:hAnsi="Times New Roman" w:cs="Times New Roman"/>
          <w:sz w:val="24"/>
          <w:szCs w:val="24"/>
        </w:rPr>
        <w:t>,</w:t>
      </w:r>
      <w:r w:rsidR="1C140F3E" w:rsidRPr="00F670CF">
        <w:rPr>
          <w:rFonts w:ascii="Times New Roman" w:hAnsi="Times New Roman" w:cs="Times New Roman"/>
          <w:sz w:val="24"/>
          <w:szCs w:val="24"/>
        </w:rPr>
        <w:t xml:space="preserve"> befinden sich </w:t>
      </w:r>
      <w:r w:rsidR="1E7D3238" w:rsidRPr="00F670CF">
        <w:rPr>
          <w:rFonts w:ascii="Times New Roman" w:hAnsi="Times New Roman" w:cs="Times New Roman"/>
          <w:sz w:val="24"/>
          <w:szCs w:val="24"/>
        </w:rPr>
        <w:t>mehrere</w:t>
      </w:r>
      <w:r w:rsidR="1C140F3E" w:rsidRPr="00F670CF">
        <w:rPr>
          <w:rFonts w:ascii="Times New Roman" w:hAnsi="Times New Roman" w:cs="Times New Roman"/>
          <w:sz w:val="24"/>
          <w:szCs w:val="24"/>
        </w:rPr>
        <w:t xml:space="preserve"> virtuelle Gegenstände in der Szene. Die wie folgt benannt wurden:</w:t>
      </w:r>
    </w:p>
    <w:p w14:paraId="38E8BC2D" w14:textId="312C00DA" w:rsidR="00D77F3E"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Auf der linken Seite das sogenannte Panel oder auch Bedienfeld, das zur Steuerung der in Abbildung </w:t>
      </w:r>
      <w:r w:rsidR="003775E7">
        <w:rPr>
          <w:rFonts w:ascii="Times New Roman" w:hAnsi="Times New Roman" w:cs="Times New Roman"/>
          <w:sz w:val="24"/>
          <w:szCs w:val="24"/>
        </w:rPr>
        <w:t>27</w:t>
      </w:r>
      <w:r w:rsidRPr="00F670CF">
        <w:rPr>
          <w:rFonts w:ascii="Times New Roman" w:hAnsi="Times New Roman" w:cs="Times New Roman"/>
          <w:sz w:val="24"/>
          <w:szCs w:val="24"/>
        </w:rPr>
        <w:t xml:space="preserve"> gezeigten Würfelmatrix dient.</w:t>
      </w:r>
    </w:p>
    <w:p w14:paraId="26F049F6" w14:textId="6C182904" w:rsidR="00D55130"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Auf der rechten Seite ein virtueller Tisch, über dem ein drehbarer, aber räumlich fixierter Würfel schwebt. Die Bewegung dieses Würfels ermöglichte es</w:t>
      </w:r>
      <w:r w:rsidR="1E7D3238" w:rsidRPr="00F670CF">
        <w:rPr>
          <w:rFonts w:ascii="Times New Roman" w:hAnsi="Times New Roman" w:cs="Times New Roman"/>
          <w:sz w:val="24"/>
          <w:szCs w:val="24"/>
        </w:rPr>
        <w:t>,</w:t>
      </w:r>
      <w:r w:rsidRPr="00F670CF">
        <w:rPr>
          <w:rFonts w:ascii="Times New Roman" w:hAnsi="Times New Roman" w:cs="Times New Roman"/>
          <w:sz w:val="24"/>
          <w:szCs w:val="24"/>
        </w:rPr>
        <w:t xml:space="preserve"> den in Abbildung </w:t>
      </w:r>
      <w:r w:rsidR="003775E7">
        <w:rPr>
          <w:rFonts w:ascii="Times New Roman" w:hAnsi="Times New Roman" w:cs="Times New Roman"/>
          <w:sz w:val="24"/>
          <w:szCs w:val="24"/>
        </w:rPr>
        <w:t>28</w:t>
      </w:r>
      <w:r w:rsidRPr="00F670CF">
        <w:rPr>
          <w:rFonts w:ascii="Times New Roman" w:hAnsi="Times New Roman" w:cs="Times New Roman"/>
          <w:sz w:val="24"/>
          <w:szCs w:val="24"/>
        </w:rPr>
        <w:t xml:space="preserve"> gezeigten rechten Würfel mit zu bewegen.</w:t>
      </w:r>
    </w:p>
    <w:p w14:paraId="0C6BA2EA" w14:textId="0BF03094" w:rsidR="00D67535" w:rsidRPr="00F670CF" w:rsidRDefault="1C140F3E" w:rsidP="000A237F">
      <w:pPr>
        <w:pStyle w:val="Listenabsatz"/>
        <w:numPr>
          <w:ilvl w:val="0"/>
          <w:numId w:val="7"/>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In der Mitte auf dem Boden des Raumen befindet sich ein zweiter Würfel</w:t>
      </w:r>
      <w:r w:rsidR="1E7D3238" w:rsidRPr="00F670CF">
        <w:rPr>
          <w:rFonts w:ascii="Times New Roman" w:hAnsi="Times New Roman" w:cs="Times New Roman"/>
          <w:sz w:val="24"/>
          <w:szCs w:val="24"/>
        </w:rPr>
        <w:t>,</w:t>
      </w:r>
      <w:r w:rsidRPr="00F670CF">
        <w:rPr>
          <w:rFonts w:ascii="Times New Roman" w:hAnsi="Times New Roman" w:cs="Times New Roman"/>
          <w:sz w:val="24"/>
          <w:szCs w:val="24"/>
        </w:rPr>
        <w:t xml:space="preserve"> der ebenfalls der Interaktion dient. Dieser kann aber im Gegensatz zum schwebenden Würfel gegriffen und durch den Raum bewegt werden. </w:t>
      </w:r>
    </w:p>
    <w:p w14:paraId="4B909D01" w14:textId="62B77AC3" w:rsidR="00571E30" w:rsidRPr="00F670CF" w:rsidRDefault="00571E30" w:rsidP="00571E30">
      <w:pPr>
        <w:spacing w:line="360" w:lineRule="auto"/>
        <w:jc w:val="both"/>
        <w:rPr>
          <w:rFonts w:ascii="Times New Roman" w:hAnsi="Times New Roman" w:cs="Times New Roman"/>
          <w:sz w:val="24"/>
          <w:szCs w:val="24"/>
        </w:rPr>
      </w:pPr>
    </w:p>
    <w:p w14:paraId="33ED82E0" w14:textId="77777777" w:rsidR="00571E30" w:rsidRPr="00F670CF" w:rsidRDefault="00571E30" w:rsidP="00571E30">
      <w:pPr>
        <w:spacing w:line="360" w:lineRule="auto"/>
        <w:jc w:val="both"/>
        <w:rPr>
          <w:rFonts w:ascii="Times New Roman" w:hAnsi="Times New Roman" w:cs="Times New Roman"/>
          <w:sz w:val="24"/>
          <w:szCs w:val="24"/>
        </w:rPr>
      </w:pPr>
    </w:p>
    <w:p w14:paraId="31ABF168" w14:textId="77777777" w:rsidR="00AE355C" w:rsidRDefault="002A6AAD" w:rsidP="00AE355C">
      <w:pPr>
        <w:keepNext/>
        <w:spacing w:line="360" w:lineRule="auto"/>
        <w:jc w:val="center"/>
      </w:pPr>
      <w:r w:rsidRPr="00F670CF">
        <w:rPr>
          <w:rFonts w:ascii="Times New Roman" w:hAnsi="Times New Roman" w:cs="Times New Roman"/>
          <w:noProof/>
          <w:sz w:val="24"/>
          <w:szCs w:val="24"/>
          <w:lang w:eastAsia="de-DE"/>
        </w:rPr>
        <w:lastRenderedPageBreak/>
        <w:drawing>
          <wp:inline distT="0" distB="0" distL="0" distR="0" wp14:anchorId="4CBE957B" wp14:editId="535E2F1A">
            <wp:extent cx="3284610" cy="2510287"/>
            <wp:effectExtent l="0" t="0" r="0" b="4445"/>
            <wp:docPr id="16" name="Grafik 16" descr="C:\Users\schnu\AppData\Local\Microsoft\Windows\INetCache\Content.Word\StartSzene_Versuch2-3_Bedinp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hnu\AppData\Local\Microsoft\Windows\INetCache\Content.Word\StartSzene_Versuch2-3_Bedinpul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19829" cy="2537204"/>
                    </a:xfrm>
                    <a:prstGeom prst="rect">
                      <a:avLst/>
                    </a:prstGeom>
                    <a:noFill/>
                    <a:ln>
                      <a:noFill/>
                    </a:ln>
                  </pic:spPr>
                </pic:pic>
              </a:graphicData>
            </a:graphic>
          </wp:inline>
        </w:drawing>
      </w:r>
    </w:p>
    <w:p w14:paraId="499C3783" w14:textId="65E249AA" w:rsidR="002A6AAD" w:rsidRPr="00AE355C" w:rsidRDefault="00AE355C" w:rsidP="00AE355C">
      <w:pPr>
        <w:pStyle w:val="Beschriftung"/>
        <w:jc w:val="center"/>
        <w:rPr>
          <w:rFonts w:ascii="Times New Roman" w:hAnsi="Times New Roman" w:cs="Times New Roman"/>
          <w:sz w:val="24"/>
          <w:szCs w:val="24"/>
        </w:rPr>
      </w:pPr>
      <w:bookmarkStart w:id="221" w:name="_Toc494050649"/>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27</w:t>
      </w:r>
      <w:r w:rsidRPr="00AE355C">
        <w:rPr>
          <w:rFonts w:ascii="Times New Roman" w:hAnsi="Times New Roman" w:cs="Times New Roman"/>
        </w:rPr>
        <w:fldChar w:fldCharType="end"/>
      </w:r>
      <w:r w:rsidRPr="00AE355C">
        <w:rPr>
          <w:rFonts w:ascii="Times New Roman" w:hAnsi="Times New Roman" w:cs="Times New Roman"/>
        </w:rPr>
        <w:t>: Startszene Bedienpult mit Würfelmatrix</w:t>
      </w:r>
      <w:bookmarkEnd w:id="221"/>
    </w:p>
    <w:p w14:paraId="6EE609DE" w14:textId="77777777" w:rsidR="00AE355C" w:rsidRDefault="000F1ADB" w:rsidP="00AE355C">
      <w:pPr>
        <w:keepNext/>
        <w:jc w:val="center"/>
      </w:pPr>
      <w:r w:rsidRPr="00F670CF">
        <w:rPr>
          <w:rFonts w:ascii="Times New Roman" w:hAnsi="Times New Roman" w:cs="Times New Roman"/>
          <w:noProof/>
          <w:sz w:val="24"/>
          <w:szCs w:val="24"/>
          <w:lang w:eastAsia="de-DE"/>
        </w:rPr>
        <w:drawing>
          <wp:inline distT="0" distB="0" distL="0" distR="0" wp14:anchorId="1DD0B207" wp14:editId="2AB416FF">
            <wp:extent cx="3329567" cy="2587924"/>
            <wp:effectExtent l="0" t="0" r="4445" b="3175"/>
            <wp:docPr id="19" name="Grafik 19" descr="C:\Users\schnu\AppData\Local\Microsoft\Windows\INetCache\Content.Word\Würfel_Versuc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chnu\AppData\Local\Microsoft\Windows\INetCache\Content.Word\Würfel_Versuch_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29567" cy="2587924"/>
                    </a:xfrm>
                    <a:prstGeom prst="rect">
                      <a:avLst/>
                    </a:prstGeom>
                    <a:noFill/>
                    <a:ln>
                      <a:noFill/>
                    </a:ln>
                  </pic:spPr>
                </pic:pic>
              </a:graphicData>
            </a:graphic>
          </wp:inline>
        </w:drawing>
      </w:r>
    </w:p>
    <w:p w14:paraId="74C43AB3" w14:textId="72EB53B4" w:rsidR="00314798" w:rsidRPr="00AE355C" w:rsidRDefault="00AE355C" w:rsidP="00AE355C">
      <w:pPr>
        <w:pStyle w:val="Beschriftung"/>
        <w:jc w:val="center"/>
        <w:rPr>
          <w:rFonts w:ascii="Times New Roman" w:hAnsi="Times New Roman" w:cs="Times New Roman"/>
          <w:sz w:val="24"/>
          <w:szCs w:val="24"/>
        </w:rPr>
      </w:pPr>
      <w:bookmarkStart w:id="222" w:name="_Toc494050650"/>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28</w:t>
      </w:r>
      <w:r w:rsidRPr="00AE355C">
        <w:rPr>
          <w:rFonts w:ascii="Times New Roman" w:hAnsi="Times New Roman" w:cs="Times New Roman"/>
        </w:rPr>
        <w:fldChar w:fldCharType="end"/>
      </w:r>
      <w:r w:rsidRPr="00AE355C">
        <w:rPr>
          <w:rFonts w:ascii="Times New Roman" w:hAnsi="Times New Roman" w:cs="Times New Roman"/>
        </w:rPr>
        <w:t>: Im Hintergrund, die indirekt steuerbaren Würfel</w:t>
      </w:r>
      <w:bookmarkEnd w:id="222"/>
    </w:p>
    <w:p w14:paraId="606D161A" w14:textId="57CE7BD2" w:rsidR="00A27048"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An dieser Stelle sollte nochmals erwähnt werden</w:t>
      </w:r>
      <w:r w:rsidR="1E7D3238" w:rsidRPr="00F670CF">
        <w:rPr>
          <w:rFonts w:ascii="Times New Roman" w:hAnsi="Times New Roman" w:cs="Times New Roman"/>
          <w:sz w:val="24"/>
          <w:szCs w:val="24"/>
        </w:rPr>
        <w:t>, dass</w:t>
      </w:r>
      <w:r w:rsidRPr="00F670CF">
        <w:rPr>
          <w:rFonts w:ascii="Times New Roman" w:hAnsi="Times New Roman" w:cs="Times New Roman"/>
          <w:sz w:val="24"/>
          <w:szCs w:val="24"/>
        </w:rPr>
        <w:t xml:space="preserve"> hier im Gegensatz zu Versuch 3 alle </w:t>
      </w:r>
      <w:r w:rsidR="1E7D3238" w:rsidRPr="00F670CF">
        <w:rPr>
          <w:rFonts w:ascii="Times New Roman" w:hAnsi="Times New Roman" w:cs="Times New Roman"/>
          <w:sz w:val="24"/>
          <w:szCs w:val="24"/>
        </w:rPr>
        <w:t>oben</w:t>
      </w:r>
      <w:r w:rsidRPr="00F670CF">
        <w:rPr>
          <w:rFonts w:ascii="Times New Roman" w:hAnsi="Times New Roman" w:cs="Times New Roman"/>
          <w:sz w:val="24"/>
          <w:szCs w:val="24"/>
        </w:rPr>
        <w:t xml:space="preserve"> gezeigten Objekte ausschließlich in der virtuellen Welt vorhanden waren. Mit Ausnahme der Bodenfläche.</w:t>
      </w:r>
    </w:p>
    <w:p w14:paraId="62B79ECB" w14:textId="77777777" w:rsidR="00AA6305" w:rsidRPr="00F670CF" w:rsidRDefault="00AA6305"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3953BF97" w14:textId="77777777" w:rsidR="00AA6305" w:rsidRPr="0044117B" w:rsidRDefault="1C140F3E" w:rsidP="000A237F">
      <w:pPr>
        <w:pStyle w:val="berschrift2"/>
        <w:spacing w:line="360" w:lineRule="auto"/>
        <w:jc w:val="both"/>
        <w:rPr>
          <w:rFonts w:cs="Times New Roman"/>
          <w:sz w:val="28"/>
          <w:szCs w:val="24"/>
        </w:rPr>
      </w:pPr>
      <w:bookmarkStart w:id="223" w:name="_Toc493682140"/>
      <w:bookmarkStart w:id="224" w:name="_Toc493693708"/>
      <w:bookmarkStart w:id="225" w:name="_Toc493696966"/>
      <w:bookmarkStart w:id="226" w:name="_Toc493699940"/>
      <w:bookmarkStart w:id="227" w:name="_Toc493701882"/>
      <w:bookmarkStart w:id="228" w:name="_Toc494055333"/>
      <w:r w:rsidRPr="0044117B">
        <w:rPr>
          <w:rFonts w:cs="Times New Roman"/>
          <w:sz w:val="28"/>
          <w:szCs w:val="24"/>
        </w:rPr>
        <w:lastRenderedPageBreak/>
        <w:t>Versuchsablauf</w:t>
      </w:r>
      <w:bookmarkEnd w:id="223"/>
      <w:bookmarkEnd w:id="224"/>
      <w:bookmarkEnd w:id="225"/>
      <w:bookmarkEnd w:id="226"/>
      <w:bookmarkEnd w:id="227"/>
      <w:bookmarkEnd w:id="228"/>
    </w:p>
    <w:p w14:paraId="5CE9E8A2" w14:textId="77777777" w:rsidR="00D409F2" w:rsidRPr="00F670CF" w:rsidRDefault="00D409F2" w:rsidP="000A237F">
      <w:pPr>
        <w:jc w:val="both"/>
        <w:rPr>
          <w:rFonts w:ascii="Times New Roman" w:hAnsi="Times New Roman" w:cs="Times New Roman"/>
          <w:sz w:val="24"/>
          <w:szCs w:val="24"/>
        </w:rPr>
      </w:pPr>
    </w:p>
    <w:p w14:paraId="6C023C07" w14:textId="63E608EE" w:rsidR="005B7DF8"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Im Versuchsablauf wurde der Proband nun gebeten aufzustehen, damit der aus Versuch 1 vorhandene Stuhl entfernt werden konnte. Nun war es zunächst seine Aufgabe</w:t>
      </w:r>
      <w:r w:rsidR="17190647" w:rsidRPr="00F670CF">
        <w:rPr>
          <w:rFonts w:ascii="Times New Roman" w:hAnsi="Times New Roman" w:cs="Times New Roman"/>
          <w:sz w:val="24"/>
          <w:szCs w:val="24"/>
        </w:rPr>
        <w:t>,</w:t>
      </w:r>
      <w:r w:rsidRPr="00F670CF">
        <w:rPr>
          <w:rFonts w:ascii="Times New Roman" w:hAnsi="Times New Roman" w:cs="Times New Roman"/>
          <w:sz w:val="24"/>
          <w:szCs w:val="24"/>
        </w:rPr>
        <w:t xml:space="preserve"> das virtuelle Bedienfeld</w:t>
      </w:r>
      <w:r w:rsidR="4AEF1DD6" w:rsidRPr="4AEF1DD6">
        <w:rPr>
          <w:rFonts w:ascii="Times New Roman" w:hAnsi="Times New Roman" w:cs="Times New Roman"/>
          <w:sz w:val="24"/>
          <w:szCs w:val="24"/>
        </w:rPr>
        <w:t xml:space="preserve"> </w:t>
      </w:r>
      <w:r w:rsidRPr="00F670CF">
        <w:rPr>
          <w:rFonts w:ascii="Times New Roman" w:hAnsi="Times New Roman" w:cs="Times New Roman"/>
          <w:sz w:val="24"/>
          <w:szCs w:val="24"/>
        </w:rPr>
        <w:t>(Abb.</w:t>
      </w:r>
      <w:r w:rsidR="00571E30" w:rsidRPr="00F670CF">
        <w:rPr>
          <w:rFonts w:ascii="Times New Roman" w:hAnsi="Times New Roman" w:cs="Times New Roman"/>
          <w:sz w:val="24"/>
          <w:szCs w:val="24"/>
        </w:rPr>
        <w:t>2</w:t>
      </w:r>
      <w:r w:rsidR="003775E7">
        <w:rPr>
          <w:rFonts w:ascii="Times New Roman" w:hAnsi="Times New Roman" w:cs="Times New Roman"/>
          <w:sz w:val="24"/>
          <w:szCs w:val="24"/>
        </w:rPr>
        <w:t>7</w:t>
      </w:r>
      <w:r w:rsidRPr="00F670CF">
        <w:rPr>
          <w:rFonts w:ascii="Times New Roman" w:hAnsi="Times New Roman" w:cs="Times New Roman"/>
          <w:sz w:val="24"/>
          <w:szCs w:val="24"/>
        </w:rPr>
        <w:t>) zu nutzen, um die Würfelmatrix zu steuern, um ein Gefühl für die visuelle Interaktion zu bekommen. Dieses Bedienfeld war dazu in der Lage</w:t>
      </w:r>
      <w:r w:rsidR="17190647"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w:t>
      </w:r>
      <w:r w:rsidR="4AEF1DD6" w:rsidRPr="4AEF1DD6">
        <w:rPr>
          <w:rFonts w:ascii="Times New Roman" w:hAnsi="Times New Roman" w:cs="Times New Roman"/>
          <w:sz w:val="24"/>
          <w:szCs w:val="24"/>
        </w:rPr>
        <w:t>Würfelmatrix</w:t>
      </w:r>
      <w:r w:rsidRPr="00F670CF">
        <w:rPr>
          <w:rFonts w:ascii="Times New Roman" w:hAnsi="Times New Roman" w:cs="Times New Roman"/>
          <w:sz w:val="24"/>
          <w:szCs w:val="24"/>
        </w:rPr>
        <w:t xml:space="preserve"> nach rechts und links</w:t>
      </w:r>
      <w:r w:rsidR="17190647" w:rsidRPr="00F670CF">
        <w:rPr>
          <w:rFonts w:ascii="Times New Roman" w:hAnsi="Times New Roman" w:cs="Times New Roman"/>
          <w:sz w:val="24"/>
          <w:szCs w:val="24"/>
        </w:rPr>
        <w:t>,</w:t>
      </w:r>
      <w:r w:rsidRPr="00F670CF">
        <w:rPr>
          <w:rFonts w:ascii="Times New Roman" w:hAnsi="Times New Roman" w:cs="Times New Roman"/>
          <w:sz w:val="24"/>
          <w:szCs w:val="24"/>
        </w:rPr>
        <w:t xml:space="preserve"> wie auch nach vorne und hinten zu bewegen.</w:t>
      </w:r>
    </w:p>
    <w:p w14:paraId="34326337" w14:textId="32AB2F3D" w:rsidR="00536CBC"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Um diesen Versuch zeitlich zu begrenzen, wurde ein Zeitgeber mit maximal 30 Sekunden eingestellt. Anschließend wurde der Proband darauf hingewiesen</w:t>
      </w:r>
      <w:r w:rsidR="18AE1812" w:rsidRPr="00F670CF">
        <w:rPr>
          <w:rFonts w:ascii="Times New Roman" w:hAnsi="Times New Roman" w:cs="Times New Roman"/>
          <w:sz w:val="24"/>
          <w:szCs w:val="24"/>
        </w:rPr>
        <w:t>, dass</w:t>
      </w:r>
      <w:r w:rsidRPr="00F670CF">
        <w:rPr>
          <w:rFonts w:ascii="Times New Roman" w:hAnsi="Times New Roman" w:cs="Times New Roman"/>
          <w:sz w:val="24"/>
          <w:szCs w:val="24"/>
        </w:rPr>
        <w:t xml:space="preserve"> sich hinter ihm auf dem Boden der aufhebbare Würfel befand. Einige der Probanden hatten hier beim </w:t>
      </w:r>
      <w:r w:rsidR="4AEF1DD6" w:rsidRPr="4AEF1DD6">
        <w:rPr>
          <w:rFonts w:ascii="Times New Roman" w:hAnsi="Times New Roman" w:cs="Times New Roman"/>
          <w:sz w:val="24"/>
          <w:szCs w:val="24"/>
        </w:rPr>
        <w:t>aufheben</w:t>
      </w:r>
      <w:r w:rsidRPr="00F670CF">
        <w:rPr>
          <w:rFonts w:ascii="Times New Roman" w:hAnsi="Times New Roman" w:cs="Times New Roman"/>
          <w:sz w:val="24"/>
          <w:szCs w:val="24"/>
        </w:rPr>
        <w:t xml:space="preserve"> des Würfels Probleme. Gelang es </w:t>
      </w:r>
      <w:r w:rsidR="4AEF1DD6" w:rsidRPr="4AEF1DD6">
        <w:rPr>
          <w:rFonts w:ascii="Times New Roman" w:hAnsi="Times New Roman" w:cs="Times New Roman"/>
          <w:sz w:val="24"/>
          <w:szCs w:val="24"/>
        </w:rPr>
        <w:t>dem</w:t>
      </w:r>
      <w:r w:rsidRPr="00F670CF">
        <w:rPr>
          <w:rFonts w:ascii="Times New Roman" w:hAnsi="Times New Roman" w:cs="Times New Roman"/>
          <w:sz w:val="24"/>
          <w:szCs w:val="24"/>
        </w:rPr>
        <w:t xml:space="preserve"> Probanden</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ihn aufzuheben, </w:t>
      </w:r>
      <w:r w:rsidR="4AEF1DD6" w:rsidRPr="4AEF1DD6">
        <w:rPr>
          <w:rFonts w:ascii="Times New Roman" w:hAnsi="Times New Roman" w:cs="Times New Roman"/>
          <w:sz w:val="24"/>
          <w:szCs w:val="24"/>
        </w:rPr>
        <w:t>wurden</w:t>
      </w:r>
      <w:r w:rsidRPr="00F670CF">
        <w:rPr>
          <w:rFonts w:ascii="Times New Roman" w:hAnsi="Times New Roman" w:cs="Times New Roman"/>
          <w:sz w:val="24"/>
          <w:szCs w:val="24"/>
        </w:rPr>
        <w:t xml:space="preserve"> er angewiesen den Würfel in die andere Hand zu nehmen, um hier einen besseren Einblick über die Möglichkeiten </w:t>
      </w:r>
      <w:r w:rsidR="18AE1812" w:rsidRPr="00F670CF">
        <w:rPr>
          <w:rFonts w:ascii="Times New Roman" w:hAnsi="Times New Roman" w:cs="Times New Roman"/>
          <w:sz w:val="24"/>
          <w:szCs w:val="24"/>
        </w:rPr>
        <w:t>zu erhalten.</w:t>
      </w:r>
      <w:r w:rsidRPr="00F670CF">
        <w:rPr>
          <w:rFonts w:ascii="Times New Roman" w:hAnsi="Times New Roman" w:cs="Times New Roman"/>
          <w:sz w:val="24"/>
          <w:szCs w:val="24"/>
        </w:rPr>
        <w:t xml:space="preserve"> Nach weiteren 30 Sekunden wurde der Proband darum gebeten</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den Würfel auf den virtuellen Tisch zu legen</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wie in Abbildung </w:t>
      </w:r>
      <w:r w:rsidR="003775E7">
        <w:rPr>
          <w:rFonts w:ascii="Times New Roman" w:hAnsi="Times New Roman" w:cs="Times New Roman"/>
          <w:sz w:val="24"/>
          <w:szCs w:val="24"/>
        </w:rPr>
        <w:t>28</w:t>
      </w:r>
      <w:r w:rsidRPr="00F670CF">
        <w:rPr>
          <w:rFonts w:ascii="Times New Roman" w:hAnsi="Times New Roman" w:cs="Times New Roman"/>
          <w:sz w:val="24"/>
          <w:szCs w:val="24"/>
        </w:rPr>
        <w:t xml:space="preserve"> ersichtlich. </w:t>
      </w:r>
    </w:p>
    <w:p w14:paraId="5393AAD2" w14:textId="738305AB" w:rsidR="00634F18"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Zum Abschluss dieses Versuchens wurde dem Probanden erklärt</w:t>
      </w:r>
      <w:r w:rsidR="18AE1812" w:rsidRPr="00F670CF">
        <w:rPr>
          <w:rFonts w:ascii="Times New Roman" w:hAnsi="Times New Roman" w:cs="Times New Roman"/>
          <w:sz w:val="24"/>
          <w:szCs w:val="24"/>
        </w:rPr>
        <w:t>, dass</w:t>
      </w:r>
      <w:r w:rsidRPr="00F670CF">
        <w:rPr>
          <w:rFonts w:ascii="Times New Roman" w:hAnsi="Times New Roman" w:cs="Times New Roman"/>
          <w:sz w:val="24"/>
          <w:szCs w:val="24"/>
        </w:rPr>
        <w:t xml:space="preserve"> der virtuelle</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über dem rechts in der Szene befindlichen Tisch, schwebende Würfel</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zur Manipulation des in Abbildung </w:t>
      </w:r>
      <w:r w:rsidR="003775E7">
        <w:rPr>
          <w:rFonts w:ascii="Times New Roman" w:hAnsi="Times New Roman" w:cs="Times New Roman"/>
          <w:sz w:val="24"/>
          <w:szCs w:val="24"/>
        </w:rPr>
        <w:t>28</w:t>
      </w:r>
      <w:r w:rsidRPr="00F670CF">
        <w:rPr>
          <w:rFonts w:ascii="Times New Roman" w:hAnsi="Times New Roman" w:cs="Times New Roman"/>
          <w:sz w:val="24"/>
          <w:szCs w:val="24"/>
        </w:rPr>
        <w:t xml:space="preserve"> rechten, großen Würfels</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dient.</w:t>
      </w:r>
    </w:p>
    <w:p w14:paraId="148E7475" w14:textId="77777777" w:rsidR="00AA6305" w:rsidRPr="00F670CF" w:rsidRDefault="00AA6305"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38166BAB" w14:textId="77777777" w:rsidR="00AA6305" w:rsidRPr="0044117B" w:rsidRDefault="1C140F3E" w:rsidP="000A237F">
      <w:pPr>
        <w:pStyle w:val="berschrift2"/>
        <w:spacing w:line="360" w:lineRule="auto"/>
        <w:jc w:val="both"/>
        <w:rPr>
          <w:rFonts w:cs="Times New Roman"/>
          <w:sz w:val="28"/>
          <w:szCs w:val="24"/>
        </w:rPr>
      </w:pPr>
      <w:bookmarkStart w:id="229" w:name="_Toc493682141"/>
      <w:bookmarkStart w:id="230" w:name="_Toc493693709"/>
      <w:bookmarkStart w:id="231" w:name="_Toc493696967"/>
      <w:bookmarkStart w:id="232" w:name="_Toc493699941"/>
      <w:bookmarkStart w:id="233" w:name="_Toc493701883"/>
      <w:bookmarkStart w:id="234" w:name="_Toc494055334"/>
      <w:r w:rsidRPr="0044117B">
        <w:rPr>
          <w:rFonts w:cs="Times New Roman"/>
          <w:sz w:val="28"/>
          <w:szCs w:val="24"/>
        </w:rPr>
        <w:lastRenderedPageBreak/>
        <w:t>Versuchsauswertung</w:t>
      </w:r>
      <w:bookmarkEnd w:id="229"/>
      <w:bookmarkEnd w:id="230"/>
      <w:bookmarkEnd w:id="231"/>
      <w:bookmarkEnd w:id="232"/>
      <w:bookmarkEnd w:id="233"/>
      <w:bookmarkEnd w:id="234"/>
    </w:p>
    <w:p w14:paraId="4F2D5DAE" w14:textId="77777777" w:rsidR="004D1A3B" w:rsidRPr="00F670CF" w:rsidRDefault="004D1A3B" w:rsidP="000A237F">
      <w:pPr>
        <w:jc w:val="both"/>
        <w:rPr>
          <w:rFonts w:ascii="Times New Roman" w:hAnsi="Times New Roman" w:cs="Times New Roman"/>
          <w:sz w:val="24"/>
          <w:szCs w:val="24"/>
        </w:rPr>
      </w:pPr>
    </w:p>
    <w:p w14:paraId="012E8835" w14:textId="0337C79D" w:rsidR="2598D503"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In diesem Versuch konnten die Probanden mit ihren Händen, die sie in VR sehen konnten, einen Würfel bewegen. Dazu bekamen sie nur visuelles Feedback in der VR.</w:t>
      </w:r>
    </w:p>
    <w:p w14:paraId="7584D24B" w14:textId="67348FBF" w:rsidR="10BCCE55"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 xml:space="preserve">Die Frage, ob die Probanden schon einmal eine </w:t>
      </w:r>
      <w:r w:rsidR="00F670CF" w:rsidRPr="00F670CF">
        <w:rPr>
          <w:rFonts w:ascii="Times New Roman" w:eastAsia="Times New Roman" w:hAnsi="Times New Roman" w:cs="Times New Roman"/>
          <w:i/>
          <w:sz w:val="24"/>
          <w:szCs w:val="24"/>
        </w:rPr>
        <w:t xml:space="preserve">Leap Motion </w:t>
      </w:r>
      <w:r w:rsidRPr="00F670CF">
        <w:rPr>
          <w:rFonts w:ascii="Times New Roman" w:eastAsia="Times New Roman" w:hAnsi="Times New Roman" w:cs="Times New Roman"/>
          <w:sz w:val="24"/>
          <w:szCs w:val="24"/>
        </w:rPr>
        <w:t>benutzt haben, wurde vor den Tests wie folgt beantwortet:</w:t>
      </w:r>
    </w:p>
    <w:p w14:paraId="08453AB5" w14:textId="77777777" w:rsidR="00AE355C" w:rsidRDefault="458B8A97" w:rsidP="00AE355C">
      <w:pPr>
        <w:keepNext/>
        <w:jc w:val="center"/>
      </w:pPr>
      <w:r w:rsidRPr="00F670CF">
        <w:rPr>
          <w:rFonts w:ascii="Times New Roman" w:hAnsi="Times New Roman" w:cs="Times New Roman"/>
          <w:noProof/>
          <w:sz w:val="24"/>
          <w:szCs w:val="24"/>
          <w:lang w:eastAsia="de-DE"/>
        </w:rPr>
        <w:drawing>
          <wp:inline distT="0" distB="0" distL="0" distR="0" wp14:anchorId="34D2E50B" wp14:editId="25F96EEF">
            <wp:extent cx="3859380" cy="3286125"/>
            <wp:effectExtent l="0" t="0" r="0" b="0"/>
            <wp:docPr id="824266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3859380" cy="3286125"/>
                    </a:xfrm>
                    <a:prstGeom prst="rect">
                      <a:avLst/>
                    </a:prstGeom>
                  </pic:spPr>
                </pic:pic>
              </a:graphicData>
            </a:graphic>
          </wp:inline>
        </w:drawing>
      </w:r>
    </w:p>
    <w:p w14:paraId="4603D196" w14:textId="7622218A" w:rsidR="00571E30" w:rsidRPr="00AE355C" w:rsidRDefault="00AE355C" w:rsidP="00AE355C">
      <w:pPr>
        <w:pStyle w:val="Beschriftung"/>
        <w:jc w:val="center"/>
        <w:rPr>
          <w:rFonts w:ascii="Times New Roman" w:hAnsi="Times New Roman" w:cs="Times New Roman"/>
        </w:rPr>
      </w:pPr>
      <w:bookmarkStart w:id="235" w:name="_Toc494050651"/>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29</w:t>
      </w:r>
      <w:r w:rsidRPr="00AE355C">
        <w:rPr>
          <w:rFonts w:ascii="Times New Roman" w:hAnsi="Times New Roman" w:cs="Times New Roman"/>
        </w:rPr>
        <w:fldChar w:fldCharType="end"/>
      </w:r>
      <w:r w:rsidRPr="00AE355C">
        <w:rPr>
          <w:rFonts w:ascii="Times New Roman" w:hAnsi="Times New Roman" w:cs="Times New Roman"/>
        </w:rPr>
        <w:t>: Haben Sie schon einmal eine Leap Motion genutzt</w:t>
      </w:r>
      <w:bookmarkEnd w:id="235"/>
    </w:p>
    <w:p w14:paraId="3BF1C5FF" w14:textId="04653965" w:rsidR="2598D503"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 xml:space="preserve">Nur vier Probanden haben vor diesem Test eine </w:t>
      </w:r>
      <w:r w:rsidR="00F670CF" w:rsidRPr="00F670CF">
        <w:rPr>
          <w:rFonts w:ascii="Times New Roman" w:eastAsia="Times New Roman" w:hAnsi="Times New Roman" w:cs="Times New Roman"/>
          <w:i/>
          <w:sz w:val="24"/>
          <w:szCs w:val="24"/>
        </w:rPr>
        <w:t xml:space="preserve">Leap Motion </w:t>
      </w:r>
      <w:r w:rsidRPr="00F670CF">
        <w:rPr>
          <w:rFonts w:ascii="Times New Roman" w:eastAsia="Times New Roman" w:hAnsi="Times New Roman" w:cs="Times New Roman"/>
          <w:sz w:val="24"/>
          <w:szCs w:val="24"/>
        </w:rPr>
        <w:t>benutzt.</w:t>
      </w:r>
    </w:p>
    <w:p w14:paraId="088E59D6" w14:textId="04653965" w:rsidR="004C2EA0" w:rsidRPr="00DD5869" w:rsidRDefault="1361F1FF" w:rsidP="004C2EA0">
      <w:pPr>
        <w:spacing w:line="240" w:lineRule="auto"/>
        <w:jc w:val="center"/>
        <w:rPr>
          <w:rStyle w:val="IntensiveHervorhebung"/>
        </w:rPr>
      </w:pPr>
      <w:r>
        <w:rPr>
          <w:noProof/>
        </w:rPr>
        <w:drawing>
          <wp:inline distT="0" distB="0" distL="0" distR="0" wp14:anchorId="2008376C" wp14:editId="7E9A1E41">
            <wp:extent cx="5657850" cy="1426250"/>
            <wp:effectExtent l="0" t="0" r="0" b="0"/>
            <wp:docPr id="171212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657850" cy="1426250"/>
                    </a:xfrm>
                    <a:prstGeom prst="rect">
                      <a:avLst/>
                    </a:prstGeom>
                  </pic:spPr>
                </pic:pic>
              </a:graphicData>
            </a:graphic>
          </wp:inline>
        </w:drawing>
      </w:r>
      <w:r w:rsidR="00571E30" w:rsidRPr="00DD5869">
        <w:rPr>
          <w:rStyle w:val="IntensiveHervorhebung"/>
        </w:rPr>
        <w:t>Tab</w:t>
      </w:r>
      <w:r w:rsidR="004C2EA0" w:rsidRPr="00DD5869">
        <w:rPr>
          <w:rStyle w:val="IntensiveHervorhebung"/>
        </w:rPr>
        <w:t>elle</w:t>
      </w:r>
      <w:r w:rsidR="00571E30" w:rsidRPr="00DD5869">
        <w:rPr>
          <w:rStyle w:val="IntensiveHervorhebung"/>
        </w:rPr>
        <w:t xml:space="preserve"> 2</w:t>
      </w:r>
      <w:r w:rsidR="004C2EA0" w:rsidRPr="00DD5869">
        <w:rPr>
          <w:rStyle w:val="IntensiveHervorhebung"/>
        </w:rPr>
        <w:t xml:space="preserve">: Wie empfanden Sie die Anwendung, bei der Sie einen virtuellen Würfel bewegen </w:t>
      </w:r>
    </w:p>
    <w:p w14:paraId="5AAA4339" w14:textId="04653965" w:rsidR="004C2EA0" w:rsidRPr="00DD5869" w:rsidRDefault="004C2EA0" w:rsidP="004C2EA0">
      <w:pPr>
        <w:spacing w:line="240" w:lineRule="auto"/>
        <w:jc w:val="center"/>
        <w:rPr>
          <w:rStyle w:val="IntensiveHervorhebung"/>
        </w:rPr>
      </w:pPr>
      <w:r w:rsidRPr="00DD5869">
        <w:rPr>
          <w:rStyle w:val="IntensiveHervorhebung"/>
        </w:rPr>
        <w:t>und ein virtuelles Bedienfeld nutzen konnten?</w:t>
      </w:r>
    </w:p>
    <w:p w14:paraId="773909AC" w14:textId="45C3272C" w:rsidR="00571E30" w:rsidRPr="00F670CF" w:rsidRDefault="00571E30" w:rsidP="004C2EA0">
      <w:pPr>
        <w:spacing w:line="360" w:lineRule="auto"/>
        <w:jc w:val="both"/>
        <w:rPr>
          <w:rFonts w:ascii="Times New Roman" w:hAnsi="Times New Roman" w:cs="Times New Roman"/>
          <w:sz w:val="24"/>
          <w:szCs w:val="24"/>
        </w:rPr>
      </w:pPr>
    </w:p>
    <w:p w14:paraId="017F08B0" w14:textId="7B57D2BB" w:rsidR="2598D503"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lastRenderedPageBreak/>
        <w:t>Aus den Ergebnissen lässt sich ableiten, dass sich die meisten Nutzer sehr gut bis gut in die virtuelle Welt einfühlen konnten. Nur drei Probanden konnten sich eher nicht oder gar nicht einfühlen und alles um sich herum vergessen.</w:t>
      </w:r>
    </w:p>
    <w:p w14:paraId="688E38A8" w14:textId="54AEF66C" w:rsidR="3EBD0F43"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Im Folgenden wurden die Teilnehmer gefragt, ob sie die VR</w:t>
      </w:r>
      <w:r w:rsidR="4AEF1DD6" w:rsidRPr="4AEF1DD6">
        <w:rPr>
          <w:rFonts w:ascii="Times New Roman" w:eastAsia="Times New Roman" w:hAnsi="Times New Roman" w:cs="Times New Roman"/>
          <w:sz w:val="24"/>
          <w:szCs w:val="24"/>
        </w:rPr>
        <w:t>-</w:t>
      </w:r>
      <w:r w:rsidRPr="00F670CF">
        <w:rPr>
          <w:rFonts w:ascii="Times New Roman" w:eastAsia="Times New Roman" w:hAnsi="Times New Roman" w:cs="Times New Roman"/>
          <w:sz w:val="24"/>
          <w:szCs w:val="24"/>
        </w:rPr>
        <w:t>Brille in Zusammenhang mit der Handerkennung, anderen VR Anwendungen vorziehen würden.</w:t>
      </w:r>
    </w:p>
    <w:p w14:paraId="170034D2" w14:textId="77777777" w:rsidR="00AE355C" w:rsidRDefault="22633717" w:rsidP="00AE355C">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14E53084" wp14:editId="7E3F03BF">
            <wp:extent cx="5610658" cy="1554620"/>
            <wp:effectExtent l="0" t="0" r="0" b="0"/>
            <wp:docPr id="390997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610658" cy="1554620"/>
                    </a:xfrm>
                    <a:prstGeom prst="rect">
                      <a:avLst/>
                    </a:prstGeom>
                  </pic:spPr>
                </pic:pic>
              </a:graphicData>
            </a:graphic>
          </wp:inline>
        </w:drawing>
      </w:r>
    </w:p>
    <w:p w14:paraId="541D6E20" w14:textId="78DA1EC6" w:rsidR="00571E30" w:rsidRPr="00AE355C" w:rsidRDefault="00AE355C" w:rsidP="00AE355C">
      <w:pPr>
        <w:pStyle w:val="Beschriftung"/>
        <w:jc w:val="center"/>
        <w:rPr>
          <w:rFonts w:ascii="Times New Roman" w:hAnsi="Times New Roman" w:cs="Times New Roman"/>
        </w:rPr>
      </w:pPr>
      <w:bookmarkStart w:id="236" w:name="_Toc494050652"/>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30</w:t>
      </w:r>
      <w:r w:rsidRPr="00AE355C">
        <w:rPr>
          <w:rFonts w:ascii="Times New Roman" w:hAnsi="Times New Roman" w:cs="Times New Roman"/>
        </w:rPr>
        <w:fldChar w:fldCharType="end"/>
      </w:r>
      <w:r w:rsidRPr="00AE355C">
        <w:rPr>
          <w:rFonts w:ascii="Times New Roman" w:hAnsi="Times New Roman" w:cs="Times New Roman"/>
        </w:rPr>
        <w:t>: Würden Sie den Gebrauch der VR-Brille + Leap Motion anderen VR Anwendungen vorziehen?</w:t>
      </w:r>
      <w:r w:rsidR="00DD5869">
        <w:rPr>
          <w:rFonts w:ascii="Times New Roman" w:hAnsi="Times New Roman" w:cs="Times New Roman"/>
        </w:rPr>
        <w:br/>
      </w:r>
      <w:r w:rsidRPr="00AE355C">
        <w:rPr>
          <w:rFonts w:ascii="Times New Roman" w:hAnsi="Times New Roman" w:cs="Times New Roman"/>
        </w:rPr>
        <w:t xml:space="preserve"> Ja, weil: (37 Teilnehmer)</w:t>
      </w:r>
      <w:bookmarkEnd w:id="236"/>
    </w:p>
    <w:p w14:paraId="6657728E" w14:textId="68DCF657" w:rsidR="3EBD0F43"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Fast alle Testteilnehmer wählten bei dieser Frage die drei folgenden Gründe aus: Sie würden die getestete Anwendung vorziehen, da sie ihre Hände sehen können und besser interagieren können sowie das Gefühl haben, mehr in der virtuellen Realität zu sein.</w:t>
      </w:r>
    </w:p>
    <w:p w14:paraId="6716FD84" w14:textId="7E0BA31D" w:rsidR="2598D503"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 xml:space="preserve">Im freien </w:t>
      </w:r>
      <w:r w:rsidR="553A5B16" w:rsidRPr="553A5B16">
        <w:rPr>
          <w:rFonts w:ascii="Times New Roman" w:eastAsia="Times New Roman" w:hAnsi="Times New Roman" w:cs="Times New Roman"/>
          <w:sz w:val="24"/>
          <w:szCs w:val="24"/>
        </w:rPr>
        <w:t>Antwortfeld</w:t>
      </w:r>
      <w:r w:rsidRPr="00F670CF">
        <w:rPr>
          <w:rFonts w:ascii="Times New Roman" w:eastAsia="Times New Roman" w:hAnsi="Times New Roman" w:cs="Times New Roman"/>
          <w:sz w:val="24"/>
          <w:szCs w:val="24"/>
        </w:rPr>
        <w:t xml:space="preserve"> gaben die Nutzer an, dass die Handsteuerung intuitiver ist und man so mit den Händen mehr Möglichkeiten hat. Das gibt den Nutzern ein besseres Gefühl der Kontrolle. </w:t>
      </w:r>
    </w:p>
    <w:p w14:paraId="48D5D39E" w14:textId="77777777" w:rsidR="00AE355C" w:rsidRDefault="22633717" w:rsidP="00AE355C">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1FCDADC5" wp14:editId="04D42879">
            <wp:extent cx="5549658" cy="1849887"/>
            <wp:effectExtent l="0" t="0" r="0" b="0"/>
            <wp:docPr id="73874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5549658" cy="1849887"/>
                    </a:xfrm>
                    <a:prstGeom prst="rect">
                      <a:avLst/>
                    </a:prstGeom>
                  </pic:spPr>
                </pic:pic>
              </a:graphicData>
            </a:graphic>
          </wp:inline>
        </w:drawing>
      </w:r>
    </w:p>
    <w:p w14:paraId="0924739A" w14:textId="2425F688" w:rsidR="00571E30" w:rsidRPr="00AE355C" w:rsidRDefault="00AE355C" w:rsidP="00AE355C">
      <w:pPr>
        <w:pStyle w:val="Beschriftung"/>
        <w:jc w:val="center"/>
        <w:rPr>
          <w:rFonts w:ascii="Times New Roman" w:hAnsi="Times New Roman" w:cs="Times New Roman"/>
        </w:rPr>
      </w:pPr>
      <w:bookmarkStart w:id="237" w:name="_Toc494050653"/>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31</w:t>
      </w:r>
      <w:r w:rsidRPr="00AE355C">
        <w:rPr>
          <w:rFonts w:ascii="Times New Roman" w:hAnsi="Times New Roman" w:cs="Times New Roman"/>
        </w:rPr>
        <w:fldChar w:fldCharType="end"/>
      </w:r>
      <w:r w:rsidRPr="00AE355C">
        <w:rPr>
          <w:rFonts w:ascii="Times New Roman" w:hAnsi="Times New Roman" w:cs="Times New Roman"/>
        </w:rPr>
        <w:t>: Würden Sie den Gebrauch der VR-Brille + Leap Motion anderen VR Anwendungen vorziehen? Nein, weil.</w:t>
      </w:r>
      <w:r w:rsidR="00DD5869">
        <w:rPr>
          <w:rFonts w:ascii="Times New Roman" w:hAnsi="Times New Roman" w:cs="Times New Roman"/>
        </w:rPr>
        <w:br/>
      </w:r>
      <w:r w:rsidRPr="00AE355C">
        <w:rPr>
          <w:rFonts w:ascii="Times New Roman" w:hAnsi="Times New Roman" w:cs="Times New Roman"/>
        </w:rPr>
        <w:t xml:space="preserve"> (24 Teilnehmer)</w:t>
      </w:r>
      <w:bookmarkEnd w:id="237"/>
    </w:p>
    <w:p w14:paraId="61F9EA6C" w14:textId="19E39F21" w:rsidR="005A4B29"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In Bezug auf die Auswahlmöglichkeiten sind hier die fehlende Interaktionsmöglichkeit und der unbequeme Tragekomfort am häufigsten genannt worden. Vierzehn Nutzer haben sonstige Gründe angegeben, die sich fast ausschließlich auf das störende Kabel beim Tragen einer VR</w:t>
      </w:r>
      <w:r w:rsidR="5D771A0B" w:rsidRPr="5D771A0B">
        <w:rPr>
          <w:rFonts w:ascii="Times New Roman" w:eastAsia="Times New Roman" w:hAnsi="Times New Roman" w:cs="Times New Roman"/>
          <w:sz w:val="24"/>
          <w:szCs w:val="24"/>
        </w:rPr>
        <w:t>-</w:t>
      </w:r>
      <w:r w:rsidRPr="00F670CF">
        <w:rPr>
          <w:rFonts w:ascii="Times New Roman" w:eastAsia="Times New Roman" w:hAnsi="Times New Roman" w:cs="Times New Roman"/>
          <w:sz w:val="24"/>
          <w:szCs w:val="24"/>
        </w:rPr>
        <w:lastRenderedPageBreak/>
        <w:t>Brille beziehen und auf die unausgereifte Technik, die als verbesserungswürdig angesehen wird. Eine Person hat bemängelt, dass nur die Hände gesehen werden und nicht die Beine, sowie der restliche Körper.</w:t>
      </w:r>
    </w:p>
    <w:p w14:paraId="26FEFE80" w14:textId="05966D0F" w:rsidR="652328E4"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Zusammenfassend lässt sich sagen, dass der Großteil der Probanden die Handerkennung in Verbindung mit der VR bevorzugt.</w:t>
      </w:r>
    </w:p>
    <w:p w14:paraId="360A7001" w14:textId="77777777" w:rsidR="00AA6305" w:rsidRPr="00F670CF" w:rsidRDefault="00AA6305"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4977A1BE" w14:textId="5AA9ACB7" w:rsidR="00AA6305" w:rsidRPr="00CF29FD" w:rsidRDefault="1C140F3E" w:rsidP="000A237F">
      <w:pPr>
        <w:pStyle w:val="berschrift1"/>
        <w:spacing w:line="360" w:lineRule="auto"/>
        <w:jc w:val="both"/>
        <w:rPr>
          <w:rFonts w:ascii="Times New Roman" w:hAnsi="Times New Roman" w:cs="Times New Roman"/>
          <w:sz w:val="32"/>
          <w:szCs w:val="24"/>
        </w:rPr>
      </w:pPr>
      <w:bookmarkStart w:id="238" w:name="_Toc493682142"/>
      <w:bookmarkStart w:id="239" w:name="_Toc493693710"/>
      <w:bookmarkStart w:id="240" w:name="_Toc493696968"/>
      <w:bookmarkStart w:id="241" w:name="_Toc493699942"/>
      <w:bookmarkStart w:id="242" w:name="_Toc493701884"/>
      <w:bookmarkStart w:id="243" w:name="_Toc494055335"/>
      <w:r w:rsidRPr="00CF29FD">
        <w:rPr>
          <w:rFonts w:ascii="Times New Roman" w:hAnsi="Times New Roman" w:cs="Times New Roman"/>
          <w:sz w:val="32"/>
          <w:szCs w:val="24"/>
        </w:rPr>
        <w:lastRenderedPageBreak/>
        <w:t>Untersuchung der Immersion in einer VR-Anwendung mit haptischem Feedback</w:t>
      </w:r>
      <w:bookmarkEnd w:id="238"/>
      <w:bookmarkEnd w:id="239"/>
      <w:bookmarkEnd w:id="240"/>
      <w:bookmarkEnd w:id="241"/>
      <w:bookmarkEnd w:id="242"/>
      <w:bookmarkEnd w:id="243"/>
    </w:p>
    <w:p w14:paraId="3A53D188" w14:textId="77777777" w:rsidR="00CF091B" w:rsidRPr="00F670CF" w:rsidRDefault="00CF091B" w:rsidP="00CF091B">
      <w:pPr>
        <w:rPr>
          <w:rFonts w:ascii="Times New Roman" w:hAnsi="Times New Roman" w:cs="Times New Roman"/>
        </w:rPr>
      </w:pPr>
    </w:p>
    <w:p w14:paraId="0D84C587" w14:textId="1B4AEBAD" w:rsidR="00D409F2"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In dieser Versuchsszene war es notwendig</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den Probanden das haptische Feedback zu ermöglichen. Dazu wurde, wie erwähnt</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Szene aus Versuch </w:t>
      </w:r>
      <w:r w:rsidR="61AF64D7" w:rsidRPr="61AF64D7">
        <w:rPr>
          <w:rFonts w:ascii="Times New Roman" w:hAnsi="Times New Roman" w:cs="Times New Roman"/>
          <w:sz w:val="24"/>
          <w:szCs w:val="24"/>
        </w:rPr>
        <w:t>Zwei</w:t>
      </w:r>
      <w:r w:rsidRPr="00F670CF">
        <w:rPr>
          <w:rFonts w:ascii="Times New Roman" w:hAnsi="Times New Roman" w:cs="Times New Roman"/>
          <w:sz w:val="24"/>
          <w:szCs w:val="24"/>
        </w:rPr>
        <w:t>, mit leichten Modifikationen</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genutzt. </w:t>
      </w:r>
    </w:p>
    <w:p w14:paraId="399A74CE" w14:textId="77777777" w:rsidR="00AA6305" w:rsidRPr="00F670CF" w:rsidRDefault="00AA6305"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757FD57B" w14:textId="77777777" w:rsidR="00AA6305" w:rsidRPr="0044117B" w:rsidRDefault="1C140F3E" w:rsidP="000A237F">
      <w:pPr>
        <w:pStyle w:val="berschrift2"/>
        <w:spacing w:line="360" w:lineRule="auto"/>
        <w:jc w:val="both"/>
        <w:rPr>
          <w:rFonts w:cs="Times New Roman"/>
          <w:sz w:val="28"/>
          <w:szCs w:val="24"/>
        </w:rPr>
      </w:pPr>
      <w:bookmarkStart w:id="244" w:name="_Toc493693711"/>
      <w:bookmarkStart w:id="245" w:name="_Toc493701885"/>
      <w:bookmarkStart w:id="246" w:name="_Toc493682143"/>
      <w:bookmarkStart w:id="247" w:name="_Toc493699943"/>
      <w:bookmarkStart w:id="248" w:name="_Toc493696969"/>
      <w:bookmarkStart w:id="249" w:name="_Toc494055336"/>
      <w:r w:rsidRPr="0044117B">
        <w:rPr>
          <w:rFonts w:cs="Times New Roman"/>
          <w:sz w:val="28"/>
          <w:szCs w:val="24"/>
        </w:rPr>
        <w:lastRenderedPageBreak/>
        <w:t>Problemstellung</w:t>
      </w:r>
      <w:bookmarkEnd w:id="249"/>
      <w:r w:rsidRPr="0044117B">
        <w:rPr>
          <w:rFonts w:cs="Times New Roman"/>
          <w:sz w:val="28"/>
          <w:szCs w:val="24"/>
        </w:rPr>
        <w:t xml:space="preserve"> </w:t>
      </w:r>
      <w:bookmarkEnd w:id="244"/>
      <w:bookmarkEnd w:id="245"/>
      <w:bookmarkEnd w:id="246"/>
      <w:bookmarkEnd w:id="247"/>
      <w:bookmarkEnd w:id="248"/>
    </w:p>
    <w:p w14:paraId="442DB6EF" w14:textId="77777777" w:rsidR="00D409F2" w:rsidRPr="00F670CF" w:rsidRDefault="00D409F2" w:rsidP="000A237F">
      <w:pPr>
        <w:jc w:val="both"/>
        <w:rPr>
          <w:rFonts w:ascii="Times New Roman" w:hAnsi="Times New Roman" w:cs="Times New Roman"/>
          <w:sz w:val="24"/>
          <w:szCs w:val="24"/>
        </w:rPr>
      </w:pPr>
    </w:p>
    <w:p w14:paraId="1FF4F400" w14:textId="45E8926B" w:rsidR="00F03B78"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 xml:space="preserve">Die vorliegende Problemstellung befasste sich mit der Erstellung eines Versuchs für das haptische Feedback. </w:t>
      </w:r>
    </w:p>
    <w:p w14:paraId="28CFD45B" w14:textId="260B70D9" w:rsidR="00AA6305" w:rsidRPr="00F670CF" w:rsidRDefault="00AA6305"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48125F41" w14:textId="77777777" w:rsidR="00AA6305" w:rsidRPr="0044117B" w:rsidRDefault="1C140F3E" w:rsidP="000A237F">
      <w:pPr>
        <w:pStyle w:val="berschrift2"/>
        <w:spacing w:line="360" w:lineRule="auto"/>
        <w:jc w:val="both"/>
        <w:rPr>
          <w:rFonts w:cs="Times New Roman"/>
          <w:sz w:val="28"/>
          <w:szCs w:val="24"/>
        </w:rPr>
      </w:pPr>
      <w:bookmarkStart w:id="250" w:name="_Toc493682144"/>
      <w:bookmarkStart w:id="251" w:name="_Toc493693712"/>
      <w:bookmarkStart w:id="252" w:name="_Toc493696970"/>
      <w:bookmarkStart w:id="253" w:name="_Toc493699944"/>
      <w:bookmarkStart w:id="254" w:name="_Toc493701886"/>
      <w:bookmarkStart w:id="255" w:name="_Toc494055337"/>
      <w:r w:rsidRPr="0044117B">
        <w:rPr>
          <w:rFonts w:cs="Times New Roman"/>
          <w:sz w:val="28"/>
          <w:szCs w:val="24"/>
        </w:rPr>
        <w:lastRenderedPageBreak/>
        <w:t>Versuchsaufbau</w:t>
      </w:r>
      <w:bookmarkEnd w:id="250"/>
      <w:bookmarkEnd w:id="251"/>
      <w:bookmarkEnd w:id="252"/>
      <w:bookmarkEnd w:id="253"/>
      <w:bookmarkEnd w:id="254"/>
      <w:bookmarkEnd w:id="255"/>
    </w:p>
    <w:p w14:paraId="03DD234C" w14:textId="77777777" w:rsidR="00D409F2" w:rsidRPr="00F670CF" w:rsidRDefault="00D409F2" w:rsidP="000A237F">
      <w:pPr>
        <w:jc w:val="both"/>
        <w:rPr>
          <w:rFonts w:ascii="Times New Roman" w:hAnsi="Times New Roman" w:cs="Times New Roman"/>
          <w:sz w:val="24"/>
          <w:szCs w:val="24"/>
        </w:rPr>
      </w:pPr>
    </w:p>
    <w:p w14:paraId="50A3639B" w14:textId="45B92F5A" w:rsidR="00C920AF"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Um in der Problemstellung erwähnte Aufgabe zu bewerkstelligen, wurde die selbe </w:t>
      </w:r>
      <w:r w:rsidRPr="00F670CF">
        <w:rPr>
          <w:rFonts w:ascii="Times New Roman" w:hAnsi="Times New Roman" w:cs="Times New Roman"/>
          <w:i/>
          <w:iCs/>
          <w:sz w:val="24"/>
          <w:szCs w:val="24"/>
        </w:rPr>
        <w:t>Unityszene</w:t>
      </w:r>
      <w:r w:rsidRPr="00F670CF">
        <w:rPr>
          <w:rFonts w:ascii="Times New Roman" w:hAnsi="Times New Roman" w:cs="Times New Roman"/>
          <w:sz w:val="24"/>
          <w:szCs w:val="24"/>
        </w:rPr>
        <w:t xml:space="preserve"> wie in Versuch </w:t>
      </w:r>
      <w:r w:rsidR="61AF64D7" w:rsidRPr="61AF64D7">
        <w:rPr>
          <w:rFonts w:ascii="Times New Roman" w:hAnsi="Times New Roman" w:cs="Times New Roman"/>
          <w:sz w:val="24"/>
          <w:szCs w:val="24"/>
        </w:rPr>
        <w:t>Zwei</w:t>
      </w:r>
      <w:r w:rsidRPr="00F670CF">
        <w:rPr>
          <w:rFonts w:ascii="Times New Roman" w:hAnsi="Times New Roman" w:cs="Times New Roman"/>
          <w:sz w:val="24"/>
          <w:szCs w:val="24"/>
        </w:rPr>
        <w:t xml:space="preserve"> verwendet. Allerdings wurde hier an der Position des virtuellen Bedienfeld im echten Raum ein den Maßen entsprechender Aufbau eingefügt (siehe Abbildung 23).</w:t>
      </w:r>
    </w:p>
    <w:p w14:paraId="03CC30B6" w14:textId="77777777" w:rsidR="00AE355C" w:rsidRDefault="00971260" w:rsidP="00AE355C">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472DAA50" wp14:editId="5313025D">
            <wp:extent cx="1570349" cy="2615979"/>
            <wp:effectExtent l="0" t="0" r="0" b="0"/>
            <wp:docPr id="20" name="Grafik 20" descr="C:\Users\schnu\AppData\Local\Microsoft\Windows\INetCache\Content.Word\Bedienpult 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chnu\AppData\Local\Microsoft\Windows\INetCache\Content.Word\Bedienpult re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3370" cy="2720963"/>
                    </a:xfrm>
                    <a:prstGeom prst="rect">
                      <a:avLst/>
                    </a:prstGeom>
                    <a:noFill/>
                    <a:ln>
                      <a:noFill/>
                    </a:ln>
                  </pic:spPr>
                </pic:pic>
              </a:graphicData>
            </a:graphic>
          </wp:inline>
        </w:drawing>
      </w:r>
    </w:p>
    <w:p w14:paraId="0D39FAA4" w14:textId="35E23D4E" w:rsidR="00971260" w:rsidRPr="00AE355C" w:rsidRDefault="00AE355C" w:rsidP="00AE355C">
      <w:pPr>
        <w:pStyle w:val="Beschriftung"/>
        <w:jc w:val="center"/>
        <w:rPr>
          <w:rFonts w:ascii="Times New Roman" w:hAnsi="Times New Roman" w:cs="Times New Roman"/>
          <w:sz w:val="24"/>
          <w:szCs w:val="24"/>
        </w:rPr>
      </w:pPr>
      <w:bookmarkStart w:id="256" w:name="_Toc494050654"/>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32</w:t>
      </w:r>
      <w:r w:rsidRPr="00AE355C">
        <w:rPr>
          <w:rFonts w:ascii="Times New Roman" w:hAnsi="Times New Roman" w:cs="Times New Roman"/>
        </w:rPr>
        <w:fldChar w:fldCharType="end"/>
      </w:r>
      <w:r w:rsidRPr="00AE355C">
        <w:rPr>
          <w:rFonts w:ascii="Times New Roman" w:hAnsi="Times New Roman" w:cs="Times New Roman"/>
        </w:rPr>
        <w:t>: reale Bedinpultnachbildung</w:t>
      </w:r>
      <w:bookmarkEnd w:id="256"/>
    </w:p>
    <w:p w14:paraId="6A02E6D4" w14:textId="17AC8C25" w:rsidR="001C267C" w:rsidRPr="00F670CF" w:rsidRDefault="002A2DE3"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Des </w:t>
      </w:r>
      <w:r w:rsidR="0090659A" w:rsidRPr="00F670CF">
        <w:rPr>
          <w:rFonts w:ascii="Times New Roman" w:hAnsi="Times New Roman" w:cs="Times New Roman"/>
          <w:sz w:val="24"/>
          <w:szCs w:val="24"/>
        </w:rPr>
        <w:t>Weiteren</w:t>
      </w:r>
      <w:r w:rsidRPr="00F670CF">
        <w:rPr>
          <w:rFonts w:ascii="Times New Roman" w:hAnsi="Times New Roman" w:cs="Times New Roman"/>
          <w:sz w:val="24"/>
          <w:szCs w:val="24"/>
        </w:rPr>
        <w:t xml:space="preserve"> befand sich </w:t>
      </w:r>
      <w:r w:rsidR="0090659A" w:rsidRPr="00F670CF">
        <w:rPr>
          <w:rFonts w:ascii="Times New Roman" w:hAnsi="Times New Roman" w:cs="Times New Roman"/>
          <w:sz w:val="24"/>
          <w:szCs w:val="24"/>
        </w:rPr>
        <w:t xml:space="preserve">in dieser Szene auch das Multitarget der </w:t>
      </w:r>
      <w:r w:rsidR="00AA6336" w:rsidRPr="00F670CF">
        <w:rPr>
          <w:rFonts w:ascii="Times New Roman" w:hAnsi="Times New Roman" w:cs="Times New Roman"/>
          <w:i/>
          <w:sz w:val="24"/>
          <w:szCs w:val="24"/>
        </w:rPr>
        <w:t>Vuforia</w:t>
      </w:r>
      <w:r w:rsidR="00AA6336" w:rsidRPr="7C44E347">
        <w:rPr>
          <w:rFonts w:ascii="Times New Roman" w:hAnsi="Times New Roman" w:cs="Times New Roman"/>
          <w:i/>
          <w:iCs/>
          <w:sz w:val="24"/>
          <w:szCs w:val="24"/>
        </w:rPr>
        <w:t>-</w:t>
      </w:r>
      <w:r w:rsidR="00AA6336" w:rsidRPr="00F670CF">
        <w:rPr>
          <w:rFonts w:ascii="Times New Roman" w:hAnsi="Times New Roman" w:cs="Times New Roman"/>
          <w:sz w:val="24"/>
          <w:szCs w:val="24"/>
        </w:rPr>
        <w:t>App</w:t>
      </w:r>
      <w:r w:rsidR="0090659A" w:rsidRPr="00F670CF">
        <w:rPr>
          <w:rStyle w:val="Funotenzeichen"/>
          <w:rFonts w:ascii="Times New Roman" w:hAnsi="Times New Roman" w:cs="Times New Roman"/>
          <w:sz w:val="24"/>
          <w:szCs w:val="24"/>
        </w:rPr>
        <w:footnoteReference w:id="15"/>
      </w:r>
      <w:r w:rsidR="0040175D" w:rsidRPr="00F670CF">
        <w:rPr>
          <w:rFonts w:ascii="Times New Roman" w:hAnsi="Times New Roman" w:cs="Times New Roman"/>
          <w:sz w:val="24"/>
          <w:szCs w:val="24"/>
        </w:rPr>
        <w:t>. (Siehe Abbildung 23). Dies</w:t>
      </w:r>
      <w:r w:rsidR="00993F30" w:rsidRPr="00F670CF">
        <w:rPr>
          <w:rFonts w:ascii="Times New Roman" w:hAnsi="Times New Roman" w:cs="Times New Roman"/>
          <w:sz w:val="24"/>
          <w:szCs w:val="24"/>
        </w:rPr>
        <w:t>er Würfel</w:t>
      </w:r>
      <w:r w:rsidR="00CF091B" w:rsidRPr="00F670CF">
        <w:rPr>
          <w:rFonts w:ascii="Times New Roman" w:hAnsi="Times New Roman" w:cs="Times New Roman"/>
          <w:sz w:val="24"/>
          <w:szCs w:val="24"/>
        </w:rPr>
        <w:t xml:space="preserve"> </w:t>
      </w:r>
      <w:r w:rsidR="00B220AC" w:rsidRPr="00F670CF">
        <w:rPr>
          <w:rFonts w:ascii="Times New Roman" w:hAnsi="Times New Roman" w:cs="Times New Roman"/>
          <w:sz w:val="24"/>
          <w:szCs w:val="24"/>
        </w:rPr>
        <w:t>(Abbildung 24)</w:t>
      </w:r>
      <w:r w:rsidR="00993F30" w:rsidRPr="00F670CF">
        <w:rPr>
          <w:rFonts w:ascii="Times New Roman" w:hAnsi="Times New Roman" w:cs="Times New Roman"/>
          <w:sz w:val="24"/>
          <w:szCs w:val="24"/>
        </w:rPr>
        <w:t>, war wie der schwebende Würfel aus dem Versuch</w:t>
      </w:r>
      <w:r w:rsidR="00D86FE9" w:rsidRPr="00F670CF">
        <w:rPr>
          <w:rFonts w:ascii="Times New Roman" w:hAnsi="Times New Roman" w:cs="Times New Roman"/>
          <w:sz w:val="24"/>
          <w:szCs w:val="24"/>
        </w:rPr>
        <w:t xml:space="preserve"> Zwei</w:t>
      </w:r>
      <w:r w:rsidR="00993F30" w:rsidRPr="00F670CF">
        <w:rPr>
          <w:rFonts w:ascii="Times New Roman" w:hAnsi="Times New Roman" w:cs="Times New Roman"/>
          <w:sz w:val="24"/>
          <w:szCs w:val="24"/>
        </w:rPr>
        <w:t xml:space="preserve"> mi</w:t>
      </w:r>
      <w:r w:rsidR="00D86FE9" w:rsidRPr="00F670CF">
        <w:rPr>
          <w:rFonts w:ascii="Times New Roman" w:hAnsi="Times New Roman" w:cs="Times New Roman"/>
          <w:sz w:val="24"/>
          <w:szCs w:val="24"/>
        </w:rPr>
        <w:t>t</w:t>
      </w:r>
      <w:r w:rsidR="00993F30" w:rsidRPr="00F670CF">
        <w:rPr>
          <w:rFonts w:ascii="Times New Roman" w:hAnsi="Times New Roman" w:cs="Times New Roman"/>
          <w:sz w:val="24"/>
          <w:szCs w:val="24"/>
        </w:rPr>
        <w:t xml:space="preserve"> </w:t>
      </w:r>
      <w:r w:rsidR="00D036F6" w:rsidRPr="00F670CF">
        <w:rPr>
          <w:rFonts w:ascii="Times New Roman" w:hAnsi="Times New Roman" w:cs="Times New Roman"/>
          <w:sz w:val="24"/>
          <w:szCs w:val="24"/>
        </w:rPr>
        <w:t>visuellem Feedback nun in der Lage,</w:t>
      </w:r>
      <w:r w:rsidR="00D86FE9" w:rsidRPr="00F670CF">
        <w:rPr>
          <w:rFonts w:ascii="Times New Roman" w:hAnsi="Times New Roman" w:cs="Times New Roman"/>
          <w:sz w:val="24"/>
          <w:szCs w:val="24"/>
        </w:rPr>
        <w:t xml:space="preserve"> den Linken großen </w:t>
      </w:r>
      <w:r w:rsidR="00DD5869">
        <w:rPr>
          <w:rFonts w:ascii="Times New Roman" w:hAnsi="Times New Roman" w:cs="Times New Roman"/>
          <w:sz w:val="24"/>
          <w:szCs w:val="24"/>
        </w:rPr>
        <w:t>Würfel</w:t>
      </w:r>
      <w:r w:rsidR="00DD5869">
        <w:rPr>
          <w:rStyle w:val="Funotenzeichen"/>
          <w:rFonts w:ascii="Times New Roman" w:hAnsi="Times New Roman" w:cs="Times New Roman"/>
          <w:sz w:val="24"/>
          <w:szCs w:val="24"/>
        </w:rPr>
        <w:footnoteReference w:id="16"/>
      </w:r>
      <w:r w:rsidR="00D86FE9" w:rsidRPr="00F670CF">
        <w:rPr>
          <w:rFonts w:ascii="Times New Roman" w:hAnsi="Times New Roman" w:cs="Times New Roman"/>
          <w:sz w:val="24"/>
          <w:szCs w:val="24"/>
        </w:rPr>
        <w:t xml:space="preserve"> </w:t>
      </w:r>
      <w:r w:rsidR="000413C2" w:rsidRPr="00F670CF">
        <w:rPr>
          <w:rFonts w:ascii="Times New Roman" w:hAnsi="Times New Roman" w:cs="Times New Roman"/>
          <w:sz w:val="24"/>
          <w:szCs w:val="24"/>
        </w:rPr>
        <w:t>d</w:t>
      </w:r>
      <w:r w:rsidR="00D86FE9" w:rsidRPr="00F670CF">
        <w:rPr>
          <w:rFonts w:ascii="Times New Roman" w:hAnsi="Times New Roman" w:cs="Times New Roman"/>
          <w:sz w:val="24"/>
          <w:szCs w:val="24"/>
        </w:rPr>
        <w:t xml:space="preserve">urch </w:t>
      </w:r>
      <w:r w:rsidR="000413C2" w:rsidRPr="00F670CF">
        <w:rPr>
          <w:rFonts w:ascii="Times New Roman" w:hAnsi="Times New Roman" w:cs="Times New Roman"/>
          <w:sz w:val="24"/>
          <w:szCs w:val="24"/>
        </w:rPr>
        <w:t>Drehung mit zu manipulieren.</w:t>
      </w:r>
      <w:r w:rsidR="001C267C" w:rsidRPr="00F670CF">
        <w:rPr>
          <w:rFonts w:ascii="Times New Roman" w:hAnsi="Times New Roman" w:cs="Times New Roman"/>
          <w:sz w:val="24"/>
          <w:szCs w:val="24"/>
        </w:rPr>
        <w:t xml:space="preserve"> D</w:t>
      </w:r>
      <w:r w:rsidR="007D6563" w:rsidRPr="00F670CF">
        <w:rPr>
          <w:rFonts w:ascii="Times New Roman" w:hAnsi="Times New Roman" w:cs="Times New Roman"/>
          <w:sz w:val="24"/>
          <w:szCs w:val="24"/>
        </w:rPr>
        <w:t xml:space="preserve">ie Größe des Würfels betrug in diesem Fall </w:t>
      </w:r>
      <w:r w:rsidR="00D86FE9" w:rsidRPr="00F670CF">
        <w:rPr>
          <w:rFonts w:ascii="Times New Roman" w:hAnsi="Times New Roman" w:cs="Times New Roman"/>
          <w:sz w:val="24"/>
          <w:szCs w:val="24"/>
        </w:rPr>
        <w:t>6 cm</w:t>
      </w:r>
      <w:r w:rsidR="007D6563" w:rsidRPr="00F670CF">
        <w:rPr>
          <w:rFonts w:ascii="Times New Roman" w:hAnsi="Times New Roman" w:cs="Times New Roman"/>
          <w:sz w:val="24"/>
          <w:szCs w:val="24"/>
        </w:rPr>
        <w:t xml:space="preserve"> x </w:t>
      </w:r>
      <w:r w:rsidR="00D86FE9" w:rsidRPr="00F670CF">
        <w:rPr>
          <w:rFonts w:ascii="Times New Roman" w:hAnsi="Times New Roman" w:cs="Times New Roman"/>
          <w:sz w:val="24"/>
          <w:szCs w:val="24"/>
        </w:rPr>
        <w:t>6 cm</w:t>
      </w:r>
      <w:r w:rsidR="007D6563" w:rsidRPr="00F670CF">
        <w:rPr>
          <w:rFonts w:ascii="Times New Roman" w:hAnsi="Times New Roman" w:cs="Times New Roman"/>
          <w:sz w:val="24"/>
          <w:szCs w:val="24"/>
        </w:rPr>
        <w:t xml:space="preserve"> x </w:t>
      </w:r>
      <w:r w:rsidR="00D86FE9" w:rsidRPr="00F670CF">
        <w:rPr>
          <w:rFonts w:ascii="Times New Roman" w:hAnsi="Times New Roman" w:cs="Times New Roman"/>
          <w:sz w:val="24"/>
          <w:szCs w:val="24"/>
        </w:rPr>
        <w:t xml:space="preserve">6 </w:t>
      </w:r>
      <w:r w:rsidR="007D6563" w:rsidRPr="00F670CF">
        <w:rPr>
          <w:rFonts w:ascii="Times New Roman" w:hAnsi="Times New Roman" w:cs="Times New Roman"/>
          <w:sz w:val="24"/>
          <w:szCs w:val="24"/>
        </w:rPr>
        <w:t>cm.</w:t>
      </w:r>
    </w:p>
    <w:p w14:paraId="0D89DE0C" w14:textId="77777777" w:rsidR="00AE355C" w:rsidRDefault="001C267C" w:rsidP="00AE355C">
      <w:pPr>
        <w:keepNext/>
        <w:spacing w:line="360" w:lineRule="auto"/>
        <w:jc w:val="center"/>
      </w:pPr>
      <w:r w:rsidRPr="00F670CF">
        <w:rPr>
          <w:rFonts w:ascii="Times New Roman" w:hAnsi="Times New Roman" w:cs="Times New Roman"/>
          <w:noProof/>
          <w:sz w:val="24"/>
          <w:szCs w:val="24"/>
          <w:lang w:eastAsia="de-DE"/>
        </w:rPr>
        <w:drawing>
          <wp:inline distT="0" distB="0" distL="0" distR="0" wp14:anchorId="7D7A6FE2" wp14:editId="7430EFBF">
            <wp:extent cx="1591251" cy="1639018"/>
            <wp:effectExtent l="0" t="0" r="9525" b="0"/>
            <wp:docPr id="24" name="Grafik 24" descr="C:\Users\schnu\AppData\Local\Microsoft\Windows\INetCache\Content.Word\WhatsApp Image 2017-09-22 at 12.2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chnu\AppData\Local\Microsoft\Windows\INetCache\Content.Word\WhatsApp Image 2017-09-22 at 12.25.49.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7054" cy="1665596"/>
                    </a:xfrm>
                    <a:prstGeom prst="rect">
                      <a:avLst/>
                    </a:prstGeom>
                    <a:noFill/>
                    <a:ln>
                      <a:noFill/>
                    </a:ln>
                  </pic:spPr>
                </pic:pic>
              </a:graphicData>
            </a:graphic>
          </wp:inline>
        </w:drawing>
      </w:r>
    </w:p>
    <w:p w14:paraId="47F378D7" w14:textId="3412C101" w:rsidR="001C267C" w:rsidRPr="00F670CF" w:rsidRDefault="00AE355C" w:rsidP="00AE355C">
      <w:pPr>
        <w:pStyle w:val="Beschriftung"/>
        <w:jc w:val="center"/>
        <w:rPr>
          <w:rFonts w:ascii="Times New Roman" w:hAnsi="Times New Roman" w:cs="Times New Roman"/>
          <w:sz w:val="24"/>
          <w:szCs w:val="24"/>
        </w:rPr>
      </w:pPr>
      <w:bookmarkStart w:id="257" w:name="_Toc494050655"/>
      <w:r>
        <w:t xml:space="preserve">Abbildung </w:t>
      </w:r>
      <w:r>
        <w:fldChar w:fldCharType="begin"/>
      </w:r>
      <w:r>
        <w:instrText xml:space="preserve"> SEQ Abbildung \* ARABIC </w:instrText>
      </w:r>
      <w:r>
        <w:fldChar w:fldCharType="separate"/>
      </w:r>
      <w:r w:rsidR="008A6A9D">
        <w:rPr>
          <w:noProof/>
        </w:rPr>
        <w:t>33</w:t>
      </w:r>
      <w:r>
        <w:fldChar w:fldCharType="end"/>
      </w:r>
      <w:r>
        <w:t xml:space="preserve">: </w:t>
      </w:r>
      <w:r w:rsidRPr="00267033">
        <w:t>Würfel für die Vuforia - Erkennung</w:t>
      </w:r>
      <w:bookmarkEnd w:id="257"/>
    </w:p>
    <w:p w14:paraId="6FF6C50C" w14:textId="77777777" w:rsidR="00AA6305" w:rsidRPr="0044117B" w:rsidRDefault="1C140F3E" w:rsidP="000A237F">
      <w:pPr>
        <w:pStyle w:val="berschrift2"/>
        <w:spacing w:line="360" w:lineRule="auto"/>
        <w:jc w:val="both"/>
        <w:rPr>
          <w:rFonts w:cs="Times New Roman"/>
          <w:sz w:val="28"/>
          <w:szCs w:val="24"/>
        </w:rPr>
      </w:pPr>
      <w:bookmarkStart w:id="258" w:name="_Toc493682145"/>
      <w:bookmarkStart w:id="259" w:name="_Toc493693713"/>
      <w:bookmarkStart w:id="260" w:name="_Toc493696971"/>
      <w:bookmarkStart w:id="261" w:name="_Toc493699945"/>
      <w:bookmarkStart w:id="262" w:name="_Toc493701887"/>
      <w:bookmarkStart w:id="263" w:name="_Toc494055338"/>
      <w:r w:rsidRPr="0044117B">
        <w:rPr>
          <w:rFonts w:cs="Times New Roman"/>
          <w:sz w:val="28"/>
          <w:szCs w:val="24"/>
        </w:rPr>
        <w:lastRenderedPageBreak/>
        <w:t>Versuchsablauf</w:t>
      </w:r>
      <w:bookmarkEnd w:id="258"/>
      <w:bookmarkEnd w:id="259"/>
      <w:bookmarkEnd w:id="260"/>
      <w:bookmarkEnd w:id="261"/>
      <w:bookmarkEnd w:id="262"/>
      <w:bookmarkEnd w:id="263"/>
    </w:p>
    <w:p w14:paraId="68F257CA" w14:textId="7FCE4A60" w:rsidR="00D409F2" w:rsidRPr="00F670CF" w:rsidRDefault="00D409F2" w:rsidP="000A237F">
      <w:pPr>
        <w:jc w:val="both"/>
        <w:rPr>
          <w:rFonts w:ascii="Times New Roman" w:hAnsi="Times New Roman" w:cs="Times New Roman"/>
          <w:sz w:val="24"/>
          <w:szCs w:val="24"/>
        </w:rPr>
      </w:pPr>
    </w:p>
    <w:p w14:paraId="445E48DE" w14:textId="10B3FFC7" w:rsidR="001D350E" w:rsidRPr="00F670CF" w:rsidRDefault="000B6B2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Der Versuchsablauf </w:t>
      </w:r>
      <w:r w:rsidR="0067427D" w:rsidRPr="00F670CF">
        <w:rPr>
          <w:rFonts w:ascii="Times New Roman" w:hAnsi="Times New Roman" w:cs="Times New Roman"/>
          <w:sz w:val="24"/>
          <w:szCs w:val="24"/>
        </w:rPr>
        <w:t>startete in diesem Fall auf der rechten Seite bei den großen Würfeln</w:t>
      </w:r>
      <w:r w:rsidR="0067427D" w:rsidRPr="00F670CF">
        <w:rPr>
          <w:rStyle w:val="Funotenzeichen"/>
          <w:rFonts w:ascii="Times New Roman" w:hAnsi="Times New Roman" w:cs="Times New Roman"/>
          <w:sz w:val="24"/>
          <w:szCs w:val="24"/>
        </w:rPr>
        <w:footnoteReference w:id="17"/>
      </w:r>
      <w:r w:rsidR="001D350E" w:rsidRPr="00F670CF">
        <w:rPr>
          <w:rFonts w:ascii="Times New Roman" w:hAnsi="Times New Roman" w:cs="Times New Roman"/>
          <w:sz w:val="24"/>
          <w:szCs w:val="24"/>
        </w:rPr>
        <w:t>.</w:t>
      </w:r>
    </w:p>
    <w:p w14:paraId="496D580E" w14:textId="21FDDD25" w:rsidR="001D350E"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Um den Würfel für die Probanden sichtbar zu machen, war es notwendig</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ihn direkt vor die AR-Kamera der </w:t>
      </w:r>
      <w:r w:rsidR="0072141C" w:rsidRPr="0072141C">
        <w:rPr>
          <w:rFonts w:ascii="Times New Roman" w:hAnsi="Times New Roman" w:cs="Times New Roman"/>
          <w:i/>
          <w:iCs/>
          <w:sz w:val="24"/>
          <w:szCs w:val="24"/>
        </w:rPr>
        <w:t>HTC</w:t>
      </w:r>
      <w:r w:rsidRPr="00F670CF">
        <w:rPr>
          <w:rFonts w:ascii="Times New Roman" w:hAnsi="Times New Roman" w:cs="Times New Roman"/>
          <w:i/>
          <w:iCs/>
          <w:sz w:val="24"/>
          <w:szCs w:val="24"/>
        </w:rPr>
        <w:t xml:space="preserve">-Vive </w:t>
      </w:r>
      <w:r w:rsidRPr="00F670CF">
        <w:rPr>
          <w:rFonts w:ascii="Times New Roman" w:hAnsi="Times New Roman" w:cs="Times New Roman"/>
          <w:sz w:val="24"/>
          <w:szCs w:val="24"/>
        </w:rPr>
        <w:t>zu halten. Damit die Kamera</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bzw. die </w:t>
      </w:r>
      <w:r w:rsidR="00AA6336" w:rsidRPr="00F670CF">
        <w:rPr>
          <w:rFonts w:ascii="Times New Roman" w:hAnsi="Times New Roman" w:cs="Times New Roman"/>
          <w:i/>
          <w:sz w:val="24"/>
          <w:szCs w:val="24"/>
        </w:rPr>
        <w:t>Vuforia</w:t>
      </w:r>
      <w:r w:rsidR="13DFE5FE" w:rsidRPr="13DFE5FE">
        <w:rPr>
          <w:rFonts w:ascii="Times New Roman" w:hAnsi="Times New Roman" w:cs="Times New Roman"/>
          <w:i/>
          <w:iCs/>
          <w:sz w:val="24"/>
          <w:szCs w:val="24"/>
        </w:rPr>
        <w:t>-</w:t>
      </w:r>
      <w:r w:rsidR="00CF091B" w:rsidRPr="00F670CF">
        <w:rPr>
          <w:rFonts w:ascii="Times New Roman" w:hAnsi="Times New Roman" w:cs="Times New Roman"/>
          <w:sz w:val="24"/>
          <w:szCs w:val="24"/>
        </w:rPr>
        <w:t>S</w:t>
      </w:r>
      <w:r w:rsidRPr="00F670CF">
        <w:rPr>
          <w:rFonts w:ascii="Times New Roman" w:hAnsi="Times New Roman" w:cs="Times New Roman"/>
          <w:sz w:val="24"/>
          <w:szCs w:val="24"/>
        </w:rPr>
        <w:t xml:space="preserve">oftware </w:t>
      </w:r>
      <w:r w:rsidR="00E94779" w:rsidRPr="00F670CF">
        <w:rPr>
          <w:rFonts w:ascii="Times New Roman" w:hAnsi="Times New Roman" w:cs="Times New Roman"/>
          <w:sz w:val="24"/>
          <w:szCs w:val="24"/>
        </w:rPr>
        <w:t xml:space="preserve">den Würfel </w:t>
      </w:r>
      <w:r w:rsidRPr="00F670CF">
        <w:rPr>
          <w:rFonts w:ascii="Times New Roman" w:hAnsi="Times New Roman" w:cs="Times New Roman"/>
          <w:sz w:val="24"/>
          <w:szCs w:val="24"/>
        </w:rPr>
        <w:t xml:space="preserve">erfassen konnte. Anschließen konnte den Probanden der Würfel übergeben werden und sie konnten damit interagieren. </w:t>
      </w:r>
    </w:p>
    <w:p w14:paraId="2AC817BA" w14:textId="52131EBD" w:rsidR="00280A5F"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Diese Interaktion war zeitlich begrenzet auf 30 Sekunden. Im Anschluss wurde der Würfel wieder entfernt und der Proband wieder an das Bedienfeld gebeten. Hier wurde aber im Gegensatz zum virtuellen Bedienfeld der Proband genaustens instruiert und angewiesen</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sehr langsame </w:t>
      </w:r>
      <w:r w:rsidR="18AE1812" w:rsidRPr="00F670CF">
        <w:rPr>
          <w:rFonts w:ascii="Times New Roman" w:hAnsi="Times New Roman" w:cs="Times New Roman"/>
          <w:sz w:val="24"/>
          <w:szCs w:val="24"/>
        </w:rPr>
        <w:t>Bewegungen</w:t>
      </w:r>
      <w:r w:rsidRPr="00F670CF">
        <w:rPr>
          <w:rFonts w:ascii="Times New Roman" w:hAnsi="Times New Roman" w:cs="Times New Roman"/>
          <w:sz w:val="24"/>
          <w:szCs w:val="24"/>
        </w:rPr>
        <w:t xml:space="preserve"> mit den Händen zu vollführen</w:t>
      </w:r>
      <w:r w:rsidR="00E94779" w:rsidRPr="00F670CF">
        <w:rPr>
          <w:rFonts w:ascii="Times New Roman" w:hAnsi="Times New Roman" w:cs="Times New Roman"/>
          <w:sz w:val="24"/>
          <w:szCs w:val="24"/>
        </w:rPr>
        <w:t xml:space="preserve"> bis </w:t>
      </w:r>
      <w:r w:rsidR="73527951" w:rsidRPr="73527951">
        <w:rPr>
          <w:rFonts w:ascii="Times New Roman" w:hAnsi="Times New Roman" w:cs="Times New Roman"/>
          <w:sz w:val="24"/>
          <w:szCs w:val="24"/>
        </w:rPr>
        <w:t>er</w:t>
      </w:r>
      <w:r w:rsidR="00E94779" w:rsidRPr="00F670CF">
        <w:rPr>
          <w:rFonts w:ascii="Times New Roman" w:hAnsi="Times New Roman" w:cs="Times New Roman"/>
          <w:sz w:val="24"/>
          <w:szCs w:val="24"/>
        </w:rPr>
        <w:t xml:space="preserve"> sich an das reale Bedienfeld gewöhnt hatten</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um Verletzungen zu vermeiden.</w:t>
      </w:r>
    </w:p>
    <w:p w14:paraId="341ED918" w14:textId="77777777" w:rsidR="00D409F2" w:rsidRPr="00F670CF" w:rsidRDefault="00D409F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1E7B3919" w14:textId="77777777" w:rsidR="00131688" w:rsidRPr="0044117B" w:rsidRDefault="1C140F3E" w:rsidP="000A237F">
      <w:pPr>
        <w:pStyle w:val="berschrift2"/>
        <w:spacing w:line="360" w:lineRule="auto"/>
        <w:jc w:val="both"/>
        <w:rPr>
          <w:rFonts w:cs="Times New Roman"/>
          <w:sz w:val="28"/>
          <w:szCs w:val="24"/>
        </w:rPr>
      </w:pPr>
      <w:bookmarkStart w:id="264" w:name="_Toc493682146"/>
      <w:bookmarkStart w:id="265" w:name="_Toc493693714"/>
      <w:bookmarkStart w:id="266" w:name="_Toc493696972"/>
      <w:bookmarkStart w:id="267" w:name="_Toc493699946"/>
      <w:bookmarkStart w:id="268" w:name="_Toc493701888"/>
      <w:bookmarkStart w:id="269" w:name="_Toc494055339"/>
      <w:r w:rsidRPr="0044117B">
        <w:rPr>
          <w:rFonts w:cs="Times New Roman"/>
          <w:sz w:val="28"/>
          <w:szCs w:val="24"/>
        </w:rPr>
        <w:lastRenderedPageBreak/>
        <w:t>Versuchsauswertung</w:t>
      </w:r>
      <w:bookmarkEnd w:id="264"/>
      <w:bookmarkEnd w:id="265"/>
      <w:bookmarkEnd w:id="266"/>
      <w:bookmarkEnd w:id="267"/>
      <w:bookmarkEnd w:id="268"/>
      <w:bookmarkEnd w:id="269"/>
    </w:p>
    <w:p w14:paraId="4059B526" w14:textId="102DE761" w:rsidR="39E4852F" w:rsidRPr="00F670CF" w:rsidRDefault="39E4852F" w:rsidP="000A237F">
      <w:pPr>
        <w:jc w:val="both"/>
        <w:rPr>
          <w:rFonts w:ascii="Times New Roman" w:hAnsi="Times New Roman" w:cs="Times New Roman"/>
          <w:sz w:val="24"/>
          <w:szCs w:val="24"/>
        </w:rPr>
      </w:pPr>
    </w:p>
    <w:p w14:paraId="78C0F941" w14:textId="7320BFD3" w:rsidR="39E4852F"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In diesem Versuch konnten die Probanden mit ihren Händen, die sie in VR sehen konnten, einen Würfel bewegen. Dazu bekamen sie auch haptisches Feedback indem sie einen echten Würfel in der Hand hatten und eine reale Oberfläche berühren konnten.</w:t>
      </w:r>
      <w:r w:rsidR="20F0A0DB" w:rsidRPr="20F0A0DB">
        <w:rPr>
          <w:rFonts w:ascii="Times New Roman" w:eastAsia="Times New Roman" w:hAnsi="Times New Roman" w:cs="Times New Roman"/>
          <w:sz w:val="24"/>
          <w:szCs w:val="24"/>
        </w:rPr>
        <w:t xml:space="preserve"> Anschließend wurden den Probanden die Fragen: </w:t>
      </w:r>
      <w:r w:rsidR="20F0A0DB" w:rsidRPr="20F0A0DB">
        <w:rPr>
          <w:rFonts w:ascii="Times New Roman" w:eastAsia="Times New Roman" w:hAnsi="Times New Roman" w:cs="Times New Roman"/>
          <w:i/>
          <w:iCs/>
          <w:sz w:val="24"/>
          <w:szCs w:val="24"/>
        </w:rPr>
        <w:t xml:space="preserve">In wie weit konnten sie Sich in die virtuelle Welt hineinversetzen? </w:t>
      </w:r>
      <w:r w:rsidR="20F0A0DB" w:rsidRPr="20F0A0DB">
        <w:rPr>
          <w:rFonts w:ascii="Times New Roman" w:eastAsia="Times New Roman" w:hAnsi="Times New Roman" w:cs="Times New Roman"/>
          <w:sz w:val="24"/>
          <w:szCs w:val="24"/>
        </w:rPr>
        <w:t xml:space="preserve">und </w:t>
      </w:r>
      <w:r w:rsidR="20F0A0DB" w:rsidRPr="20F0A0DB">
        <w:rPr>
          <w:rFonts w:ascii="Times New Roman" w:eastAsia="Times New Roman" w:hAnsi="Times New Roman" w:cs="Times New Roman"/>
          <w:i/>
          <w:iCs/>
          <w:sz w:val="24"/>
          <w:szCs w:val="24"/>
        </w:rPr>
        <w:t xml:space="preserve">Konnten Sie alles um sich herum vergessen? </w:t>
      </w:r>
      <w:r w:rsidR="20F0A0DB" w:rsidRPr="20F0A0DB">
        <w:rPr>
          <w:rFonts w:ascii="Times New Roman" w:eastAsia="Times New Roman" w:hAnsi="Times New Roman" w:cs="Times New Roman"/>
          <w:sz w:val="24"/>
          <w:szCs w:val="24"/>
        </w:rPr>
        <w:t>Gestellt.</w:t>
      </w:r>
    </w:p>
    <w:p w14:paraId="56917C3F" w14:textId="04653965" w:rsidR="00101720" w:rsidRPr="00F670CF" w:rsidRDefault="5A825573" w:rsidP="000A237F">
      <w:pPr>
        <w:jc w:val="both"/>
        <w:rPr>
          <w:rFonts w:ascii="Times New Roman" w:hAnsi="Times New Roman" w:cs="Times New Roman"/>
          <w:sz w:val="24"/>
          <w:szCs w:val="24"/>
        </w:rPr>
      </w:pPr>
      <w:r>
        <w:rPr>
          <w:noProof/>
        </w:rPr>
        <w:drawing>
          <wp:inline distT="0" distB="0" distL="0" distR="0" wp14:anchorId="4E9E5191" wp14:editId="7748EABA">
            <wp:extent cx="5581648" cy="1114425"/>
            <wp:effectExtent l="0" t="0" r="0" b="0"/>
            <wp:docPr id="1663731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581648" cy="1114425"/>
                    </a:xfrm>
                    <a:prstGeom prst="rect">
                      <a:avLst/>
                    </a:prstGeom>
                  </pic:spPr>
                </pic:pic>
              </a:graphicData>
            </a:graphic>
          </wp:inline>
        </w:drawing>
      </w:r>
    </w:p>
    <w:p w14:paraId="51C2FC3A" w14:textId="04653965" w:rsidR="004C2EA0" w:rsidRPr="00DD5869" w:rsidRDefault="00DF68FC" w:rsidP="000A3B36">
      <w:pPr>
        <w:spacing w:line="240" w:lineRule="auto"/>
        <w:rPr>
          <w:rStyle w:val="IntensiveHervorhebung"/>
        </w:rPr>
      </w:pPr>
      <w:r w:rsidRPr="00DD5869">
        <w:rPr>
          <w:rStyle w:val="IntensiveHervorhebung"/>
        </w:rPr>
        <w:t>Tab</w:t>
      </w:r>
      <w:r w:rsidR="004C2EA0" w:rsidRPr="00DD5869">
        <w:rPr>
          <w:rStyle w:val="IntensiveHervorhebung"/>
        </w:rPr>
        <w:t>elle</w:t>
      </w:r>
      <w:r w:rsidRPr="00DD5869">
        <w:rPr>
          <w:rStyle w:val="IntensiveHervorhebung"/>
        </w:rPr>
        <w:t xml:space="preserve"> 3</w:t>
      </w:r>
      <w:r w:rsidR="004C2EA0" w:rsidRPr="00DD5869">
        <w:rPr>
          <w:rStyle w:val="IntensiveHervorhebung"/>
        </w:rPr>
        <w:t xml:space="preserve">: Wie empfanden Sie die Anwendung, bei der Sie einen echten Würfel </w:t>
      </w:r>
      <w:r w:rsidR="000A3B36" w:rsidRPr="00DD5869">
        <w:rPr>
          <w:rStyle w:val="IntensiveHervorhebung"/>
        </w:rPr>
        <w:t xml:space="preserve">bewegen </w:t>
      </w:r>
      <w:r w:rsidR="004C2EA0" w:rsidRPr="00DD5869">
        <w:rPr>
          <w:rStyle w:val="IntensiveHervorhebung"/>
        </w:rPr>
        <w:t>und ein echtes Bedienfeld benutzen konnten?</w:t>
      </w:r>
    </w:p>
    <w:p w14:paraId="4BD56B53" w14:textId="0C09B924" w:rsidR="004D2C43"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Aus den Ergebnissen lässt sich ableiten, dass sich die meisten Nutzer sehr gut bis gut in die virtuelle Welt einfühlen konnten. Nur vier Probanden konnten sich eher nicht oder gar nicht einfühlen und alles um sich herum vergessen.</w:t>
      </w:r>
    </w:p>
    <w:p w14:paraId="6D2AF5A0" w14:textId="38E94207" w:rsidR="00B36A27"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Im Folgenden wurden die Teilnehmer gefragt, ob sie die VR Brille in Zusammenhang mit der Handerkennung und im Zusammenhang mit realen Objekten, anderen VR Anwendungen vorziehen würden.</w:t>
      </w:r>
    </w:p>
    <w:p w14:paraId="7E71C19B" w14:textId="77777777" w:rsidR="00AE355C" w:rsidRDefault="5A825573" w:rsidP="00AE355C">
      <w:pPr>
        <w:keepNext/>
        <w:jc w:val="center"/>
      </w:pPr>
      <w:r w:rsidRPr="00F670CF">
        <w:rPr>
          <w:rFonts w:ascii="Times New Roman" w:hAnsi="Times New Roman" w:cs="Times New Roman"/>
          <w:noProof/>
          <w:sz w:val="20"/>
          <w:szCs w:val="20"/>
          <w:lang w:eastAsia="de-DE"/>
        </w:rPr>
        <w:drawing>
          <wp:inline distT="0" distB="0" distL="0" distR="0" wp14:anchorId="6DF051E9" wp14:editId="37794386">
            <wp:extent cx="5239910" cy="2008632"/>
            <wp:effectExtent l="0" t="0" r="0" b="0"/>
            <wp:docPr id="21341158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266064" cy="2018658"/>
                    </a:xfrm>
                    <a:prstGeom prst="rect">
                      <a:avLst/>
                    </a:prstGeom>
                  </pic:spPr>
                </pic:pic>
              </a:graphicData>
            </a:graphic>
          </wp:inline>
        </w:drawing>
      </w:r>
    </w:p>
    <w:p w14:paraId="1E16D045" w14:textId="18E12FDA" w:rsidR="00DF68FC" w:rsidRPr="00AE355C" w:rsidRDefault="00AE355C" w:rsidP="00AE355C">
      <w:pPr>
        <w:pStyle w:val="Beschriftung"/>
        <w:jc w:val="center"/>
        <w:rPr>
          <w:rFonts w:ascii="Times New Roman" w:hAnsi="Times New Roman" w:cs="Times New Roman"/>
          <w:sz w:val="20"/>
          <w:szCs w:val="20"/>
        </w:rPr>
      </w:pPr>
      <w:bookmarkStart w:id="270" w:name="_Toc494050656"/>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34</w:t>
      </w:r>
      <w:r w:rsidRPr="00AE355C">
        <w:rPr>
          <w:rFonts w:ascii="Times New Roman" w:hAnsi="Times New Roman" w:cs="Times New Roman"/>
        </w:rPr>
        <w:fldChar w:fldCharType="end"/>
      </w:r>
      <w:r w:rsidRPr="00AE355C">
        <w:rPr>
          <w:rFonts w:ascii="Times New Roman" w:hAnsi="Times New Roman" w:cs="Times New Roman"/>
        </w:rPr>
        <w:t xml:space="preserve">: Würden Sie den Gebrauch der VR-Brille + Leap Motion + Object Tracking anderen VR-Anwendungen vorziehen? Ja, weil (36 </w:t>
      </w:r>
      <w:r w:rsidR="00DD5869" w:rsidRPr="00AE355C">
        <w:rPr>
          <w:rFonts w:ascii="Times New Roman" w:hAnsi="Times New Roman" w:cs="Times New Roman"/>
        </w:rPr>
        <w:t>Teilnehmer</w:t>
      </w:r>
      <w:r w:rsidRPr="00AE355C">
        <w:rPr>
          <w:rFonts w:ascii="Times New Roman" w:hAnsi="Times New Roman" w:cs="Times New Roman"/>
        </w:rPr>
        <w:t>)</w:t>
      </w:r>
      <w:bookmarkEnd w:id="270"/>
    </w:p>
    <w:p w14:paraId="7BC7A7DA" w14:textId="451A9152" w:rsidR="009F75B4"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 xml:space="preserve">Der Großteil gab hier an, dass sie die getestete Anwendung bevorzugen, da sie es interessant finden, neue Technik zu erleben. Auch oft genannt wurde, dass die Interaktionsmöglichkeiten </w:t>
      </w:r>
      <w:r w:rsidRPr="00F670CF">
        <w:rPr>
          <w:rFonts w:ascii="Times New Roman" w:eastAsia="Times New Roman" w:hAnsi="Times New Roman" w:cs="Times New Roman"/>
          <w:sz w:val="24"/>
          <w:szCs w:val="24"/>
        </w:rPr>
        <w:lastRenderedPageBreak/>
        <w:t>größer sind und dass man sich in einem virtuellen Raum befindet, in der 3D Grafiken vorhanden sind.</w:t>
      </w:r>
    </w:p>
    <w:p w14:paraId="71D784BA" w14:textId="3D3E6A48" w:rsidR="5A825573" w:rsidRPr="00F670CF" w:rsidRDefault="1C140F3E" w:rsidP="20F0A0DB">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Im freien Antwortfeld beziehen sich die Gründe hauptsächlich auf das haptische Feedback. Durch dieses haptische Feedback fühlen sich die Probanden in ihrer Immersion bestärkt.</w:t>
      </w:r>
    </w:p>
    <w:p w14:paraId="067B1F63" w14:textId="77777777" w:rsidR="00AE355C" w:rsidRDefault="5A825573" w:rsidP="00AE355C">
      <w:pPr>
        <w:keepNext/>
        <w:jc w:val="center"/>
      </w:pPr>
      <w:r w:rsidRPr="00F670CF">
        <w:rPr>
          <w:rFonts w:ascii="Times New Roman" w:hAnsi="Times New Roman" w:cs="Times New Roman"/>
          <w:noProof/>
          <w:sz w:val="24"/>
          <w:szCs w:val="24"/>
          <w:lang w:eastAsia="de-DE"/>
        </w:rPr>
        <w:drawing>
          <wp:inline distT="0" distB="0" distL="0" distR="0" wp14:anchorId="3B97D4FD" wp14:editId="620F53BD">
            <wp:extent cx="5585256" cy="2152650"/>
            <wp:effectExtent l="0" t="0" r="0" b="0"/>
            <wp:docPr id="1703182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5585256" cy="2152650"/>
                    </a:xfrm>
                    <a:prstGeom prst="rect">
                      <a:avLst/>
                    </a:prstGeom>
                  </pic:spPr>
                </pic:pic>
              </a:graphicData>
            </a:graphic>
          </wp:inline>
        </w:drawing>
      </w:r>
    </w:p>
    <w:p w14:paraId="112A6BBA" w14:textId="5355D1C8" w:rsidR="00DF68FC" w:rsidRPr="00AE355C" w:rsidRDefault="00AE355C" w:rsidP="00AE355C">
      <w:pPr>
        <w:pStyle w:val="Beschriftung"/>
        <w:jc w:val="center"/>
        <w:rPr>
          <w:rFonts w:ascii="Times New Roman" w:hAnsi="Times New Roman" w:cs="Times New Roman"/>
        </w:rPr>
      </w:pPr>
      <w:bookmarkStart w:id="271" w:name="_Toc494050657"/>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35</w:t>
      </w:r>
      <w:r w:rsidRPr="00AE355C">
        <w:rPr>
          <w:rFonts w:ascii="Times New Roman" w:hAnsi="Times New Roman" w:cs="Times New Roman"/>
        </w:rPr>
        <w:fldChar w:fldCharType="end"/>
      </w:r>
      <w:r w:rsidRPr="00AE355C">
        <w:rPr>
          <w:rFonts w:ascii="Times New Roman" w:hAnsi="Times New Roman" w:cs="Times New Roman"/>
        </w:rPr>
        <w:t>: Würden Sie den Gebrauch der VR-Brille + Leap Motion + Object Tracking anderen VR-Anwendungen vorziehen? Nein, weil. (23 Teilnehmer)</w:t>
      </w:r>
      <w:bookmarkEnd w:id="271"/>
    </w:p>
    <w:p w14:paraId="355AFD4C" w14:textId="7D5BD54D" w:rsidR="36C0B1B4" w:rsidRPr="00F670CF" w:rsidRDefault="1C140F3E" w:rsidP="000A237F">
      <w:pPr>
        <w:spacing w:line="360" w:lineRule="auto"/>
        <w:jc w:val="both"/>
        <w:rPr>
          <w:rFonts w:ascii="Times New Roman" w:eastAsia="Times New Roman" w:hAnsi="Times New Roman" w:cs="Times New Roman"/>
          <w:sz w:val="24"/>
          <w:szCs w:val="24"/>
        </w:rPr>
      </w:pPr>
      <w:r w:rsidRPr="00F670CF">
        <w:rPr>
          <w:rFonts w:ascii="Times New Roman" w:eastAsia="Times New Roman" w:hAnsi="Times New Roman" w:cs="Times New Roman"/>
          <w:sz w:val="24"/>
          <w:szCs w:val="24"/>
        </w:rPr>
        <w:t>Die Probanden, die mit nein geantwortet haben, geben als Gründe hauptsächlich den unbequemen Tragekomfort und die eingeschränkte Bewegungsfreiheit an. Im freien Antwortfeld waren die Gründe insbesondere das als störend empfundene Kabel und die Angst, sich an den realen Gegenständen zu verletzen.</w:t>
      </w:r>
    </w:p>
    <w:p w14:paraId="26AD1725" w14:textId="77777777" w:rsidR="00D409F2" w:rsidRPr="00F670CF" w:rsidRDefault="00D409F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595DA2E8" w14:textId="0AD6311B" w:rsidR="00AA6305" w:rsidRPr="00CF29FD" w:rsidRDefault="1C140F3E" w:rsidP="000A237F">
      <w:pPr>
        <w:pStyle w:val="berschrift1"/>
        <w:spacing w:line="360" w:lineRule="auto"/>
        <w:jc w:val="both"/>
        <w:rPr>
          <w:rFonts w:ascii="Times New Roman" w:hAnsi="Times New Roman" w:cs="Times New Roman"/>
          <w:sz w:val="32"/>
          <w:szCs w:val="24"/>
        </w:rPr>
      </w:pPr>
      <w:bookmarkStart w:id="272" w:name="_Toc493682147"/>
      <w:bookmarkStart w:id="273" w:name="_Toc493693715"/>
      <w:bookmarkStart w:id="274" w:name="_Toc493696973"/>
      <w:bookmarkStart w:id="275" w:name="_Toc493699947"/>
      <w:bookmarkStart w:id="276" w:name="_Toc493701889"/>
      <w:bookmarkStart w:id="277" w:name="_Toc494055340"/>
      <w:r w:rsidRPr="00CF29FD">
        <w:rPr>
          <w:rFonts w:ascii="Times New Roman" w:hAnsi="Times New Roman" w:cs="Times New Roman"/>
          <w:sz w:val="32"/>
          <w:szCs w:val="24"/>
        </w:rPr>
        <w:lastRenderedPageBreak/>
        <w:t>Untersuchung der Immersion in einer VR-Anwendung mit erhöhter Latenzzeit</w:t>
      </w:r>
      <w:bookmarkEnd w:id="272"/>
      <w:bookmarkEnd w:id="273"/>
      <w:bookmarkEnd w:id="274"/>
      <w:bookmarkEnd w:id="275"/>
      <w:bookmarkEnd w:id="276"/>
      <w:bookmarkEnd w:id="277"/>
    </w:p>
    <w:p w14:paraId="56267CC6" w14:textId="77777777" w:rsidR="00DF68FC" w:rsidRPr="00F670CF" w:rsidRDefault="00DF68FC" w:rsidP="00DF68FC">
      <w:pPr>
        <w:rPr>
          <w:rFonts w:ascii="Times New Roman" w:hAnsi="Times New Roman" w:cs="Times New Roman"/>
        </w:rPr>
      </w:pPr>
    </w:p>
    <w:p w14:paraId="324A5DD2" w14:textId="45CDC715" w:rsidR="00755A40"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Diesem Versuch war das Ziel gesetzt</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empfundene Latenzzeit zu </w:t>
      </w:r>
      <w:r w:rsidR="18AE1812" w:rsidRPr="00F670CF">
        <w:rPr>
          <w:rFonts w:ascii="Times New Roman" w:hAnsi="Times New Roman" w:cs="Times New Roman"/>
          <w:sz w:val="24"/>
          <w:szCs w:val="24"/>
        </w:rPr>
        <w:t>messen</w:t>
      </w:r>
      <w:r w:rsidRPr="00F670CF">
        <w:rPr>
          <w:rFonts w:ascii="Times New Roman" w:hAnsi="Times New Roman" w:cs="Times New Roman"/>
          <w:sz w:val="24"/>
          <w:szCs w:val="24"/>
        </w:rPr>
        <w:t xml:space="preserve">. </w:t>
      </w:r>
    </w:p>
    <w:p w14:paraId="025B5BC8" w14:textId="00B1DBE0" w:rsidR="00DD5869" w:rsidRDefault="00DD5869">
      <w:pPr>
        <w:rPr>
          <w:rFonts w:ascii="Times New Roman" w:hAnsi="Times New Roman" w:cs="Times New Roman"/>
          <w:sz w:val="24"/>
          <w:szCs w:val="24"/>
        </w:rPr>
      </w:pPr>
      <w:r>
        <w:rPr>
          <w:rFonts w:ascii="Times New Roman" w:hAnsi="Times New Roman" w:cs="Times New Roman"/>
          <w:sz w:val="24"/>
          <w:szCs w:val="24"/>
        </w:rPr>
        <w:br w:type="page"/>
      </w:r>
    </w:p>
    <w:p w14:paraId="14F458B5" w14:textId="77777777" w:rsidR="00B55EEB" w:rsidRPr="0044117B" w:rsidRDefault="1C140F3E" w:rsidP="000A237F">
      <w:pPr>
        <w:pStyle w:val="berschrift2"/>
        <w:spacing w:line="360" w:lineRule="auto"/>
        <w:jc w:val="both"/>
        <w:rPr>
          <w:rFonts w:cs="Times New Roman"/>
          <w:sz w:val="28"/>
          <w:szCs w:val="24"/>
        </w:rPr>
      </w:pPr>
      <w:bookmarkStart w:id="278" w:name="_Toc493693716"/>
      <w:bookmarkStart w:id="279" w:name="_Toc493701890"/>
      <w:bookmarkStart w:id="280" w:name="_Toc493682148"/>
      <w:bookmarkStart w:id="281" w:name="_Toc493699948"/>
      <w:bookmarkStart w:id="282" w:name="_Toc493696974"/>
      <w:bookmarkStart w:id="283" w:name="_Toc494055341"/>
      <w:r w:rsidRPr="0044117B">
        <w:rPr>
          <w:rFonts w:cs="Times New Roman"/>
          <w:sz w:val="28"/>
          <w:szCs w:val="24"/>
        </w:rPr>
        <w:lastRenderedPageBreak/>
        <w:t>Problemstellung</w:t>
      </w:r>
      <w:bookmarkEnd w:id="283"/>
      <w:r w:rsidRPr="0044117B">
        <w:rPr>
          <w:rFonts w:cs="Times New Roman"/>
          <w:sz w:val="28"/>
          <w:szCs w:val="24"/>
        </w:rPr>
        <w:t xml:space="preserve"> </w:t>
      </w:r>
      <w:bookmarkEnd w:id="278"/>
      <w:bookmarkEnd w:id="279"/>
      <w:bookmarkEnd w:id="280"/>
      <w:bookmarkEnd w:id="281"/>
      <w:bookmarkEnd w:id="282"/>
    </w:p>
    <w:p w14:paraId="7CFBCE39" w14:textId="77777777" w:rsidR="00D409F2" w:rsidRPr="00F670CF" w:rsidRDefault="00D409F2" w:rsidP="000A237F">
      <w:pPr>
        <w:spacing w:line="360" w:lineRule="auto"/>
        <w:jc w:val="both"/>
        <w:rPr>
          <w:rFonts w:ascii="Times New Roman" w:hAnsi="Times New Roman" w:cs="Times New Roman"/>
          <w:sz w:val="24"/>
          <w:szCs w:val="24"/>
        </w:rPr>
      </w:pPr>
    </w:p>
    <w:p w14:paraId="10225CAF" w14:textId="59F097A0" w:rsidR="00513FE4"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Aufgabe war es</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belastbare Messwerte bezüglich der Empfindung der Latenzzeit zu erzeugen. Dazu war es notwendig</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eine konstante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-Zahl zu erzeugen.</w:t>
      </w:r>
    </w:p>
    <w:p w14:paraId="632362EE" w14:textId="0D64841D" w:rsidR="00DF68FC" w:rsidRPr="00F670CF" w:rsidRDefault="00DF68FC">
      <w:pPr>
        <w:rPr>
          <w:rFonts w:ascii="Times New Roman" w:eastAsiaTheme="majorEastAsia" w:hAnsi="Times New Roman" w:cs="Times New Roman"/>
          <w:color w:val="365F91" w:themeColor="accent1" w:themeShade="BF"/>
          <w:sz w:val="24"/>
          <w:szCs w:val="24"/>
        </w:rPr>
      </w:pPr>
      <w:r w:rsidRPr="00F670CF">
        <w:rPr>
          <w:rFonts w:ascii="Times New Roman" w:eastAsiaTheme="majorEastAsia" w:hAnsi="Times New Roman" w:cs="Times New Roman"/>
          <w:color w:val="365F91" w:themeColor="accent1" w:themeShade="BF"/>
          <w:sz w:val="24"/>
          <w:szCs w:val="24"/>
        </w:rPr>
        <w:br w:type="page"/>
      </w:r>
    </w:p>
    <w:p w14:paraId="5F9738F9" w14:textId="77777777" w:rsidR="00B55EEB" w:rsidRPr="0044117B" w:rsidRDefault="1C140F3E" w:rsidP="000A237F">
      <w:pPr>
        <w:pStyle w:val="berschrift2"/>
        <w:spacing w:line="360" w:lineRule="auto"/>
        <w:jc w:val="both"/>
        <w:rPr>
          <w:rFonts w:cs="Times New Roman"/>
          <w:sz w:val="28"/>
          <w:szCs w:val="24"/>
        </w:rPr>
      </w:pPr>
      <w:bookmarkStart w:id="284" w:name="_Toc493682149"/>
      <w:bookmarkStart w:id="285" w:name="_Toc493693717"/>
      <w:bookmarkStart w:id="286" w:name="_Toc493696975"/>
      <w:bookmarkStart w:id="287" w:name="_Toc493699949"/>
      <w:bookmarkStart w:id="288" w:name="_Toc493701891"/>
      <w:bookmarkStart w:id="289" w:name="_Toc494055342"/>
      <w:r w:rsidRPr="0044117B">
        <w:rPr>
          <w:rFonts w:cs="Times New Roman"/>
          <w:sz w:val="28"/>
          <w:szCs w:val="24"/>
        </w:rPr>
        <w:lastRenderedPageBreak/>
        <w:t>Versuchsaufbau</w:t>
      </w:r>
      <w:bookmarkEnd w:id="284"/>
      <w:bookmarkEnd w:id="285"/>
      <w:bookmarkEnd w:id="286"/>
      <w:bookmarkEnd w:id="287"/>
      <w:bookmarkEnd w:id="288"/>
      <w:bookmarkEnd w:id="289"/>
    </w:p>
    <w:p w14:paraId="4771939B" w14:textId="77777777" w:rsidR="00D409F2" w:rsidRPr="00F670CF" w:rsidRDefault="00D409F2" w:rsidP="000A237F">
      <w:pPr>
        <w:jc w:val="both"/>
        <w:rPr>
          <w:rFonts w:ascii="Times New Roman" w:hAnsi="Times New Roman" w:cs="Times New Roman"/>
          <w:sz w:val="24"/>
          <w:szCs w:val="24"/>
        </w:rPr>
      </w:pPr>
    </w:p>
    <w:p w14:paraId="41952D6D" w14:textId="5743FFAE" w:rsidR="00B40A35"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Um nun in der vorhandenen Szene </w:t>
      </w:r>
      <w:r w:rsidR="20F0A0DB" w:rsidRPr="20F0A0DB">
        <w:rPr>
          <w:rFonts w:ascii="Times New Roman" w:hAnsi="Times New Roman" w:cs="Times New Roman"/>
          <w:sz w:val="24"/>
          <w:szCs w:val="24"/>
        </w:rPr>
        <w:t>eine konstante</w:t>
      </w:r>
      <w:r w:rsidRPr="00F670CF">
        <w:rPr>
          <w:rFonts w:ascii="Times New Roman" w:hAnsi="Times New Roman" w:cs="Times New Roman"/>
          <w:sz w:val="24"/>
          <w:szCs w:val="24"/>
        </w:rPr>
        <w:t xml:space="preserv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-Zahl zu </w:t>
      </w:r>
      <w:r w:rsidR="18AE1812" w:rsidRPr="00F670CF">
        <w:rPr>
          <w:rFonts w:ascii="Times New Roman" w:hAnsi="Times New Roman" w:cs="Times New Roman"/>
          <w:sz w:val="24"/>
          <w:szCs w:val="24"/>
        </w:rPr>
        <w:t>erzeugen</w:t>
      </w:r>
      <w:r w:rsidRPr="00F670CF">
        <w:rPr>
          <w:rFonts w:ascii="Times New Roman" w:hAnsi="Times New Roman" w:cs="Times New Roman"/>
          <w:sz w:val="24"/>
          <w:szCs w:val="24"/>
        </w:rPr>
        <w:t xml:space="preserve">, war zunächst geplant die </w:t>
      </w:r>
      <w:r w:rsidR="00AA6336" w:rsidRPr="00F670CF">
        <w:rPr>
          <w:rFonts w:ascii="Times New Roman" w:hAnsi="Times New Roman" w:cs="Times New Roman"/>
          <w:i/>
          <w:sz w:val="24"/>
          <w:szCs w:val="24"/>
        </w:rPr>
        <w:t>Unity Engine</w:t>
      </w:r>
      <w:r w:rsidRPr="00F670CF">
        <w:rPr>
          <w:rFonts w:ascii="Times New Roman" w:hAnsi="Times New Roman" w:cs="Times New Roman"/>
          <w:sz w:val="24"/>
          <w:szCs w:val="24"/>
        </w:rPr>
        <w:t xml:space="preserve"> Klasse: </w:t>
      </w:r>
      <w:r w:rsidR="00DF68FC" w:rsidRPr="00F670CF">
        <w:rPr>
          <w:rFonts w:ascii="Times New Roman" w:hAnsi="Times New Roman" w:cs="Times New Roman"/>
          <w:sz w:val="24"/>
          <w:szCs w:val="24"/>
        </w:rPr>
        <w:t>„</w:t>
      </w:r>
      <w:r w:rsidR="00AA6336" w:rsidRPr="00F670CF">
        <w:rPr>
          <w:rFonts w:ascii="Times New Roman" w:hAnsi="Times New Roman" w:cs="Times New Roman"/>
          <w:sz w:val="24"/>
          <w:szCs w:val="24"/>
        </w:rPr>
        <w:t>App</w:t>
      </w:r>
      <w:r w:rsidRPr="00F670CF">
        <w:rPr>
          <w:rFonts w:ascii="Times New Roman" w:hAnsi="Times New Roman" w:cs="Times New Roman"/>
          <w:sz w:val="24"/>
          <w:szCs w:val="24"/>
        </w:rPr>
        <w:t>lication.targetFrameRate</w:t>
      </w:r>
      <w:r w:rsidR="00DF68FC" w:rsidRPr="00F670CF">
        <w:rPr>
          <w:rFonts w:ascii="Times New Roman" w:hAnsi="Times New Roman" w:cs="Times New Roman"/>
          <w:sz w:val="24"/>
          <w:szCs w:val="24"/>
        </w:rPr>
        <w:t>“</w:t>
      </w:r>
      <w:r w:rsidRPr="00F670CF">
        <w:rPr>
          <w:rFonts w:ascii="Times New Roman" w:hAnsi="Times New Roman" w:cs="Times New Roman"/>
          <w:sz w:val="24"/>
          <w:szCs w:val="24"/>
        </w:rPr>
        <w:t xml:space="preserve"> zu verwenden. Allerdings findet sich in der Dokumentation dieser Klasse folgender Satz:</w:t>
      </w:r>
    </w:p>
    <w:p w14:paraId="523D1E40" w14:textId="24A2FF35" w:rsidR="00EE6358" w:rsidRPr="00F670CF" w:rsidRDefault="00B40A35" w:rsidP="000A237F">
      <w:pPr>
        <w:spacing w:line="360" w:lineRule="auto"/>
        <w:jc w:val="both"/>
        <w:rPr>
          <w:rFonts w:ascii="Times New Roman" w:hAnsi="Times New Roman" w:cs="Times New Roman"/>
          <w:i/>
          <w:iCs/>
          <w:sz w:val="24"/>
          <w:szCs w:val="24"/>
        </w:rPr>
      </w:pPr>
      <w:r w:rsidRPr="00DD5869">
        <w:rPr>
          <w:rFonts w:ascii="Times New Roman" w:hAnsi="Times New Roman" w:cs="Times New Roman"/>
          <w:i/>
          <w:iCs/>
          <w:sz w:val="24"/>
          <w:szCs w:val="24"/>
        </w:rPr>
        <w:t>„When using VR Unity will use the target frame rate specified by the SDK and ignore values specified by the game.“</w:t>
      </w:r>
      <w:sdt>
        <w:sdtPr>
          <w:rPr>
            <w:rFonts w:ascii="Times New Roman" w:hAnsi="Times New Roman" w:cs="Times New Roman"/>
            <w:i/>
            <w:sz w:val="24"/>
            <w:szCs w:val="24"/>
          </w:rPr>
          <w:id w:val="-712190151"/>
          <w:citation/>
        </w:sdtPr>
        <w:sdtContent>
          <w:r w:rsidR="00534E6A" w:rsidRPr="00F670CF">
            <w:rPr>
              <w:rFonts w:ascii="Times New Roman" w:hAnsi="Times New Roman" w:cs="Times New Roman"/>
              <w:i/>
              <w:sz w:val="24"/>
              <w:szCs w:val="24"/>
            </w:rPr>
            <w:fldChar w:fldCharType="begin"/>
          </w:r>
          <w:r w:rsidR="00534E6A" w:rsidRPr="00F670CF">
            <w:rPr>
              <w:rFonts w:ascii="Times New Roman" w:hAnsi="Times New Roman" w:cs="Times New Roman"/>
              <w:i/>
              <w:sz w:val="24"/>
              <w:szCs w:val="24"/>
            </w:rPr>
            <w:instrText xml:space="preserve"> CITATION Uni17 \l 1031 </w:instrText>
          </w:r>
          <w:r w:rsidR="00534E6A" w:rsidRPr="00F670CF">
            <w:rPr>
              <w:rFonts w:ascii="Times New Roman" w:hAnsi="Times New Roman" w:cs="Times New Roman"/>
              <w:i/>
              <w:sz w:val="24"/>
              <w:szCs w:val="24"/>
            </w:rPr>
            <w:fldChar w:fldCharType="separate"/>
          </w:r>
          <w:r w:rsidR="008D67D5" w:rsidRPr="00F670CF">
            <w:rPr>
              <w:rFonts w:ascii="Times New Roman" w:hAnsi="Times New Roman" w:cs="Times New Roman"/>
              <w:i/>
              <w:sz w:val="24"/>
              <w:szCs w:val="24"/>
            </w:rPr>
            <w:t xml:space="preserve"> </w:t>
          </w:r>
          <w:r w:rsidR="008D67D5" w:rsidRPr="00F670CF">
            <w:rPr>
              <w:rFonts w:ascii="Times New Roman" w:hAnsi="Times New Roman" w:cs="Times New Roman"/>
              <w:sz w:val="24"/>
              <w:szCs w:val="24"/>
            </w:rPr>
            <w:t>(Unity3D, 2017)</w:t>
          </w:r>
          <w:r w:rsidR="00534E6A" w:rsidRPr="00F670CF">
            <w:rPr>
              <w:rFonts w:ascii="Times New Roman" w:hAnsi="Times New Roman" w:cs="Times New Roman"/>
              <w:i/>
              <w:sz w:val="24"/>
              <w:szCs w:val="24"/>
            </w:rPr>
            <w:fldChar w:fldCharType="end"/>
          </w:r>
        </w:sdtContent>
      </w:sdt>
    </w:p>
    <w:p w14:paraId="1650CE5C" w14:textId="6BB1E423" w:rsidR="00B40A35" w:rsidRPr="00F670CF" w:rsidRDefault="00B40A35"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Daraus schloss sich, dass die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nur mit dem in der </w:t>
      </w:r>
      <w:r w:rsidRPr="00F670CF">
        <w:rPr>
          <w:rFonts w:ascii="Times New Roman" w:hAnsi="Times New Roman" w:cs="Times New Roman"/>
          <w:i/>
          <w:iCs/>
          <w:sz w:val="24"/>
          <w:szCs w:val="24"/>
        </w:rPr>
        <w:t xml:space="preserve">UnityEngine </w:t>
      </w:r>
      <w:r w:rsidRPr="00F670CF">
        <w:rPr>
          <w:rFonts w:ascii="Times New Roman" w:hAnsi="Times New Roman" w:cs="Times New Roman"/>
          <w:sz w:val="24"/>
          <w:szCs w:val="24"/>
        </w:rPr>
        <w:t xml:space="preserve">befindlichen </w:t>
      </w:r>
      <w:r w:rsidR="00AA6336" w:rsidRPr="00F670CF">
        <w:rPr>
          <w:rFonts w:ascii="Times New Roman" w:hAnsi="Times New Roman" w:cs="Times New Roman"/>
          <w:i/>
          <w:iCs/>
          <w:sz w:val="24"/>
          <w:szCs w:val="24"/>
        </w:rPr>
        <w:t>SteamVR</w:t>
      </w:r>
      <w:r w:rsidRPr="00F670CF">
        <w:rPr>
          <w:rFonts w:ascii="Times New Roman" w:hAnsi="Times New Roman" w:cs="Times New Roman"/>
          <w:sz w:val="24"/>
          <w:szCs w:val="24"/>
        </w:rPr>
        <w:t xml:space="preserve"> </w:t>
      </w:r>
      <w:r w:rsidR="0023550C" w:rsidRPr="00F670CF">
        <w:rPr>
          <w:rFonts w:ascii="Times New Roman" w:hAnsi="Times New Roman" w:cs="Times New Roman"/>
          <w:sz w:val="24"/>
          <w:szCs w:val="24"/>
        </w:rPr>
        <w:t>Skript</w:t>
      </w:r>
      <w:r w:rsidRPr="00F670CF">
        <w:rPr>
          <w:rFonts w:ascii="Times New Roman" w:hAnsi="Times New Roman" w:cs="Times New Roman"/>
          <w:sz w:val="24"/>
          <w:szCs w:val="24"/>
        </w:rPr>
        <w:t xml:space="preserve"> ändern ließe.</w:t>
      </w:r>
      <w:r w:rsidR="009D5298" w:rsidRPr="00F670CF">
        <w:rPr>
          <w:rFonts w:ascii="Times New Roman" w:hAnsi="Times New Roman" w:cs="Times New Roman"/>
          <w:sz w:val="24"/>
          <w:szCs w:val="24"/>
        </w:rPr>
        <w:t xml:space="preserve"> In Abbildung (18) unten ist die entsprechende Stelle aufgeführt.</w:t>
      </w:r>
      <w:r w:rsidR="009D5298" w:rsidRPr="00F670CF">
        <w:rPr>
          <w:rStyle w:val="Funotenzeichen"/>
          <w:rFonts w:ascii="Times New Roman" w:hAnsi="Times New Roman" w:cs="Times New Roman"/>
          <w:sz w:val="24"/>
          <w:szCs w:val="24"/>
        </w:rPr>
        <w:footnoteReference w:id="18"/>
      </w:r>
    </w:p>
    <w:p w14:paraId="3663ACBC" w14:textId="77777777" w:rsidR="009D5298" w:rsidRPr="00F670CF" w:rsidRDefault="009D5298" w:rsidP="000A237F">
      <w:pPr>
        <w:jc w:val="both"/>
        <w:rPr>
          <w:rFonts w:ascii="Times New Roman" w:hAnsi="Times New Roman" w:cs="Times New Roman"/>
          <w:sz w:val="24"/>
          <w:szCs w:val="24"/>
        </w:rPr>
      </w:pPr>
    </w:p>
    <w:p w14:paraId="06C9CEB8" w14:textId="77777777" w:rsidR="00AE355C" w:rsidRDefault="009D5298" w:rsidP="00DD5869">
      <w:pPr>
        <w:keepNext/>
        <w:jc w:val="center"/>
      </w:pPr>
      <w:r w:rsidRPr="00F670CF">
        <w:rPr>
          <w:rFonts w:ascii="Times New Roman" w:hAnsi="Times New Roman" w:cs="Times New Roman"/>
          <w:noProof/>
          <w:sz w:val="24"/>
          <w:szCs w:val="24"/>
          <w:lang w:eastAsia="de-DE"/>
        </w:rPr>
        <w:drawing>
          <wp:inline distT="0" distB="0" distL="0" distR="0" wp14:anchorId="2ECA2CBE" wp14:editId="1B0A633A">
            <wp:extent cx="5288327" cy="987552"/>
            <wp:effectExtent l="0" t="0" r="7620" b="3175"/>
            <wp:docPr id="1571796266" name="picture" descr="C:\Users\schnu\AppData\Local\Microsoft\Windows\INetCache\Content.Word\Application_TargetFrameRate_Steam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5288327" cy="987552"/>
                    </a:xfrm>
                    <a:prstGeom prst="rect">
                      <a:avLst/>
                    </a:prstGeom>
                  </pic:spPr>
                </pic:pic>
              </a:graphicData>
            </a:graphic>
          </wp:inline>
        </w:drawing>
      </w:r>
    </w:p>
    <w:p w14:paraId="72900DA3" w14:textId="0CD45272" w:rsidR="009D5298" w:rsidRPr="00AE355C" w:rsidRDefault="00AE355C" w:rsidP="00DD5869">
      <w:pPr>
        <w:pStyle w:val="Beschriftung"/>
        <w:jc w:val="center"/>
        <w:rPr>
          <w:rFonts w:ascii="Times New Roman" w:hAnsi="Times New Roman" w:cs="Times New Roman"/>
          <w:sz w:val="24"/>
          <w:szCs w:val="24"/>
        </w:rPr>
      </w:pPr>
      <w:bookmarkStart w:id="290" w:name="_Toc494050658"/>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36</w:t>
      </w:r>
      <w:r w:rsidRPr="00AE355C">
        <w:rPr>
          <w:rFonts w:ascii="Times New Roman" w:hAnsi="Times New Roman" w:cs="Times New Roman"/>
        </w:rPr>
        <w:fldChar w:fldCharType="end"/>
      </w:r>
      <w:r w:rsidRPr="00AE355C">
        <w:rPr>
          <w:rFonts w:ascii="Times New Roman" w:hAnsi="Times New Roman" w:cs="Times New Roman"/>
        </w:rPr>
        <w:t>: Application_TargetFrameRate_SteamVR</w:t>
      </w:r>
      <w:bookmarkEnd w:id="290"/>
    </w:p>
    <w:p w14:paraId="404F7F49" w14:textId="77777777" w:rsidR="00B40A35" w:rsidRPr="00F670CF" w:rsidRDefault="00B40A35" w:rsidP="000A237F">
      <w:pPr>
        <w:jc w:val="both"/>
        <w:rPr>
          <w:rFonts w:ascii="Times New Roman" w:hAnsi="Times New Roman" w:cs="Times New Roman"/>
          <w:sz w:val="24"/>
          <w:szCs w:val="24"/>
        </w:rPr>
      </w:pPr>
    </w:p>
    <w:p w14:paraId="2850C825" w14:textId="7CCEBA9C" w:rsidR="00114B62" w:rsidRPr="00F670CF" w:rsidRDefault="009D5298" w:rsidP="000A237F">
      <w:pPr>
        <w:spacing w:line="360" w:lineRule="auto"/>
        <w:jc w:val="both"/>
        <w:rPr>
          <w:rFonts w:ascii="Times New Roman" w:hAnsi="Times New Roman" w:cs="Times New Roman"/>
          <w:sz w:val="24"/>
          <w:szCs w:val="24"/>
          <w:highlight w:val="yellow"/>
        </w:rPr>
      </w:pPr>
      <w:r w:rsidRPr="00F670CF">
        <w:rPr>
          <w:rFonts w:ascii="Times New Roman" w:hAnsi="Times New Roman" w:cs="Times New Roman"/>
          <w:sz w:val="24"/>
          <w:szCs w:val="24"/>
        </w:rPr>
        <w:t>Da die Änderung des Codes in Zeile 394, keine Wirkung zeigte, wurde ein Alternativplan entworfen. Dieser sah vor, die gerenderten Bilder der Kamera direkt zu b</w:t>
      </w:r>
      <w:r w:rsidR="00C95E83" w:rsidRPr="00F670CF">
        <w:rPr>
          <w:rFonts w:ascii="Times New Roman" w:hAnsi="Times New Roman" w:cs="Times New Roman"/>
          <w:sz w:val="24"/>
          <w:szCs w:val="24"/>
        </w:rPr>
        <w:t xml:space="preserve">eeinflussen. Dies wurde mit dem </w:t>
      </w:r>
      <w:r w:rsidR="0023550C" w:rsidRPr="00F670CF">
        <w:rPr>
          <w:rFonts w:ascii="Times New Roman" w:hAnsi="Times New Roman" w:cs="Times New Roman"/>
          <w:sz w:val="24"/>
          <w:szCs w:val="24"/>
        </w:rPr>
        <w:t>Skript</w:t>
      </w:r>
      <w:r w:rsidR="00C95E83" w:rsidRPr="00F670CF">
        <w:rPr>
          <w:rFonts w:ascii="Times New Roman" w:hAnsi="Times New Roman" w:cs="Times New Roman"/>
          <w:sz w:val="24"/>
          <w:szCs w:val="24"/>
        </w:rPr>
        <w:t xml:space="preserve">: </w:t>
      </w:r>
      <w:r w:rsidR="008320BC" w:rsidRPr="00F670CF">
        <w:rPr>
          <w:rFonts w:ascii="Times New Roman" w:hAnsi="Times New Roman" w:cs="Times New Roman"/>
          <w:sz w:val="24"/>
          <w:szCs w:val="24"/>
        </w:rPr>
        <w:t>fps</w:t>
      </w:r>
      <w:r w:rsidR="00C95E83" w:rsidRPr="00F670CF">
        <w:rPr>
          <w:rFonts w:ascii="Times New Roman" w:hAnsi="Times New Roman" w:cs="Times New Roman"/>
          <w:sz w:val="24"/>
          <w:szCs w:val="24"/>
        </w:rPr>
        <w:t>_manipulator</w:t>
      </w:r>
      <w:r w:rsidR="00B01F8C" w:rsidRPr="00F670CF">
        <w:rPr>
          <w:rStyle w:val="Funotenzeichen"/>
          <w:rFonts w:ascii="Times New Roman" w:hAnsi="Times New Roman" w:cs="Times New Roman"/>
          <w:sz w:val="24"/>
          <w:szCs w:val="24"/>
        </w:rPr>
        <w:footnoteReference w:id="19"/>
      </w:r>
      <w:r w:rsidR="00C95E83" w:rsidRPr="00F670CF">
        <w:rPr>
          <w:rFonts w:ascii="Times New Roman" w:hAnsi="Times New Roman" w:cs="Times New Roman"/>
          <w:sz w:val="24"/>
          <w:szCs w:val="24"/>
        </w:rPr>
        <w:t xml:space="preserve"> bewerkstelligt.</w:t>
      </w:r>
      <w:r w:rsidR="00E17757" w:rsidRPr="00F670CF">
        <w:rPr>
          <w:rFonts w:ascii="Times New Roman" w:hAnsi="Times New Roman" w:cs="Times New Roman"/>
          <w:sz w:val="24"/>
          <w:szCs w:val="24"/>
        </w:rPr>
        <w:t xml:space="preserve"> Dieses </w:t>
      </w:r>
      <w:r w:rsidR="0023550C" w:rsidRPr="00F670CF">
        <w:rPr>
          <w:rFonts w:ascii="Times New Roman" w:hAnsi="Times New Roman" w:cs="Times New Roman"/>
          <w:sz w:val="24"/>
          <w:szCs w:val="24"/>
        </w:rPr>
        <w:t>Skript</w:t>
      </w:r>
      <w:r w:rsidR="00E17757" w:rsidRPr="00F670CF">
        <w:rPr>
          <w:rFonts w:ascii="Times New Roman" w:hAnsi="Times New Roman" w:cs="Times New Roman"/>
          <w:sz w:val="24"/>
          <w:szCs w:val="24"/>
        </w:rPr>
        <w:t xml:space="preserve"> war in einer leeren Unity Szene dazu in der Lage, die </w:t>
      </w:r>
      <w:r w:rsidR="008320BC" w:rsidRPr="00F670CF">
        <w:rPr>
          <w:rFonts w:ascii="Times New Roman" w:hAnsi="Times New Roman" w:cs="Times New Roman"/>
          <w:sz w:val="24"/>
          <w:szCs w:val="24"/>
        </w:rPr>
        <w:t>fps</w:t>
      </w:r>
      <w:r w:rsidR="00E17757" w:rsidRPr="00F670CF">
        <w:rPr>
          <w:rFonts w:ascii="Times New Roman" w:hAnsi="Times New Roman" w:cs="Times New Roman"/>
          <w:sz w:val="24"/>
          <w:szCs w:val="24"/>
        </w:rPr>
        <w:t xml:space="preserve">-Zahl relativ konstant </w:t>
      </w:r>
      <w:r w:rsidR="008F7579" w:rsidRPr="00F670CF">
        <w:rPr>
          <w:rFonts w:ascii="Times New Roman" w:hAnsi="Times New Roman" w:cs="Times New Roman"/>
          <w:sz w:val="24"/>
          <w:szCs w:val="24"/>
        </w:rPr>
        <w:t xml:space="preserve">bei einem eingestellten </w:t>
      </w:r>
      <w:r w:rsidR="00980238" w:rsidRPr="00F670CF">
        <w:rPr>
          <w:rFonts w:ascii="Times New Roman" w:hAnsi="Times New Roman" w:cs="Times New Roman"/>
          <w:sz w:val="24"/>
          <w:szCs w:val="24"/>
        </w:rPr>
        <w:t>Wert</w:t>
      </w:r>
      <w:r w:rsidR="008F7579" w:rsidRPr="00F670CF">
        <w:rPr>
          <w:rFonts w:ascii="Times New Roman" w:hAnsi="Times New Roman" w:cs="Times New Roman"/>
          <w:sz w:val="24"/>
          <w:szCs w:val="24"/>
        </w:rPr>
        <w:t xml:space="preserve"> von 92 als Target-</w:t>
      </w:r>
      <w:r w:rsidR="008320BC" w:rsidRPr="00F670CF">
        <w:rPr>
          <w:rFonts w:ascii="Times New Roman" w:hAnsi="Times New Roman" w:cs="Times New Roman"/>
          <w:sz w:val="24"/>
          <w:szCs w:val="24"/>
        </w:rPr>
        <w:t>fps</w:t>
      </w:r>
      <w:r w:rsidR="008F7579" w:rsidRPr="00F670CF">
        <w:rPr>
          <w:rFonts w:ascii="Times New Roman" w:hAnsi="Times New Roman" w:cs="Times New Roman"/>
          <w:sz w:val="24"/>
          <w:szCs w:val="24"/>
        </w:rPr>
        <w:t xml:space="preserve"> im </w:t>
      </w:r>
      <w:r w:rsidR="008320BC" w:rsidRPr="00F670CF">
        <w:rPr>
          <w:rFonts w:ascii="Times New Roman" w:hAnsi="Times New Roman" w:cs="Times New Roman"/>
          <w:sz w:val="24"/>
          <w:szCs w:val="24"/>
        </w:rPr>
        <w:t>fps</w:t>
      </w:r>
      <w:r w:rsidR="008F7579" w:rsidRPr="00F670CF">
        <w:rPr>
          <w:rFonts w:ascii="Times New Roman" w:hAnsi="Times New Roman" w:cs="Times New Roman"/>
          <w:sz w:val="24"/>
          <w:szCs w:val="24"/>
        </w:rPr>
        <w:t>_manipulator</w:t>
      </w:r>
      <w:r w:rsidR="00E17757" w:rsidRPr="00F670CF">
        <w:rPr>
          <w:rFonts w:ascii="Times New Roman" w:hAnsi="Times New Roman" w:cs="Times New Roman"/>
          <w:sz w:val="24"/>
          <w:szCs w:val="24"/>
        </w:rPr>
        <w:t xml:space="preserve"> </w:t>
      </w:r>
      <w:r w:rsidR="00835B14" w:rsidRPr="00F670CF">
        <w:rPr>
          <w:rFonts w:ascii="Times New Roman" w:hAnsi="Times New Roman" w:cs="Times New Roman"/>
          <w:sz w:val="24"/>
          <w:szCs w:val="24"/>
        </w:rPr>
        <w:t xml:space="preserve">bei einem Mittelwert von </w:t>
      </w:r>
      <w:r w:rsidR="008F7579" w:rsidRPr="00F670CF">
        <w:rPr>
          <w:rFonts w:ascii="Times New Roman" w:hAnsi="Times New Roman" w:cs="Times New Roman"/>
          <w:sz w:val="24"/>
          <w:szCs w:val="24"/>
        </w:rPr>
        <w:t>44,86</w:t>
      </w:r>
      <w:r w:rsidR="008320BC" w:rsidRPr="00F670CF">
        <w:rPr>
          <w:rFonts w:ascii="Times New Roman" w:hAnsi="Times New Roman" w:cs="Times New Roman"/>
          <w:sz w:val="24"/>
          <w:szCs w:val="24"/>
        </w:rPr>
        <w:t>fps</w:t>
      </w:r>
      <w:r w:rsidR="008F7579" w:rsidRPr="00F670CF">
        <w:rPr>
          <w:rFonts w:ascii="Times New Roman" w:hAnsi="Times New Roman" w:cs="Times New Roman"/>
          <w:sz w:val="24"/>
          <w:szCs w:val="24"/>
        </w:rPr>
        <w:t xml:space="preserve"> und einer Standartabweichung von 1,15, </w:t>
      </w:r>
      <w:r w:rsidR="00E17757" w:rsidRPr="00F670CF">
        <w:rPr>
          <w:rFonts w:ascii="Times New Roman" w:hAnsi="Times New Roman" w:cs="Times New Roman"/>
          <w:sz w:val="24"/>
          <w:szCs w:val="24"/>
        </w:rPr>
        <w:t>zu halten.</w:t>
      </w:r>
      <w:r w:rsidR="003472DB" w:rsidRPr="00F670CF">
        <w:rPr>
          <w:rFonts w:ascii="Times New Roman" w:hAnsi="Times New Roman" w:cs="Times New Roman"/>
          <w:sz w:val="24"/>
          <w:szCs w:val="24"/>
        </w:rPr>
        <w:t xml:space="preserve"> Die Target-</w:t>
      </w:r>
      <w:r w:rsidR="008320BC" w:rsidRPr="00F670CF">
        <w:rPr>
          <w:rFonts w:ascii="Times New Roman" w:hAnsi="Times New Roman" w:cs="Times New Roman"/>
          <w:sz w:val="24"/>
          <w:szCs w:val="24"/>
        </w:rPr>
        <w:t>fps</w:t>
      </w:r>
      <w:r w:rsidR="003472DB" w:rsidRPr="00F670CF">
        <w:rPr>
          <w:rFonts w:ascii="Times New Roman" w:hAnsi="Times New Roman" w:cs="Times New Roman"/>
          <w:sz w:val="24"/>
          <w:szCs w:val="24"/>
        </w:rPr>
        <w:t xml:space="preserve"> entspracht nicht den </w:t>
      </w:r>
      <w:r w:rsidR="00A936C0" w:rsidRPr="00F670CF">
        <w:rPr>
          <w:rFonts w:ascii="Times New Roman" w:hAnsi="Times New Roman" w:cs="Times New Roman"/>
          <w:sz w:val="24"/>
          <w:szCs w:val="24"/>
        </w:rPr>
        <w:t xml:space="preserve">geplanten </w:t>
      </w:r>
      <w:r w:rsidR="008320BC" w:rsidRPr="00F670CF">
        <w:rPr>
          <w:rFonts w:ascii="Times New Roman" w:hAnsi="Times New Roman" w:cs="Times New Roman"/>
          <w:sz w:val="24"/>
          <w:szCs w:val="24"/>
        </w:rPr>
        <w:t>fps</w:t>
      </w:r>
      <w:r w:rsidR="00A936C0" w:rsidRPr="00F670CF">
        <w:rPr>
          <w:rFonts w:ascii="Times New Roman" w:hAnsi="Times New Roman" w:cs="Times New Roman"/>
          <w:sz w:val="24"/>
          <w:szCs w:val="24"/>
        </w:rPr>
        <w:t xml:space="preserve">, </w:t>
      </w:r>
      <w:r w:rsidR="002057AC" w:rsidRPr="00F670CF">
        <w:rPr>
          <w:rFonts w:ascii="Times New Roman" w:hAnsi="Times New Roman" w:cs="Times New Roman"/>
          <w:sz w:val="24"/>
          <w:szCs w:val="24"/>
        </w:rPr>
        <w:t xml:space="preserve">war aber wie erwähnt </w:t>
      </w:r>
      <w:r w:rsidR="00E258CE" w:rsidRPr="00F670CF">
        <w:rPr>
          <w:rFonts w:ascii="Times New Roman" w:hAnsi="Times New Roman" w:cs="Times New Roman"/>
          <w:sz w:val="24"/>
          <w:szCs w:val="24"/>
        </w:rPr>
        <w:t xml:space="preserve">dazu in der Lage, diese relativ konstant zu halten. </w:t>
      </w:r>
      <w:r w:rsidR="00114B62" w:rsidRPr="00F670CF">
        <w:rPr>
          <w:rFonts w:ascii="Times New Roman" w:hAnsi="Times New Roman" w:cs="Times New Roman"/>
          <w:sz w:val="24"/>
          <w:szCs w:val="24"/>
        </w:rPr>
        <w:t>Die Varianz betrug in diesem Fall 1,32. Bei diesen Werten wurden die anfänglichen Abweichungen bei 0 – 160</w:t>
      </w:r>
      <w:r w:rsidR="008320BC" w:rsidRPr="00F670CF">
        <w:rPr>
          <w:rFonts w:ascii="Times New Roman" w:hAnsi="Times New Roman" w:cs="Times New Roman"/>
          <w:sz w:val="24"/>
          <w:szCs w:val="24"/>
        </w:rPr>
        <w:t>fps</w:t>
      </w:r>
      <w:r w:rsidR="00114B62" w:rsidRPr="00F670CF">
        <w:rPr>
          <w:rFonts w:ascii="Times New Roman" w:hAnsi="Times New Roman" w:cs="Times New Roman"/>
          <w:sz w:val="24"/>
          <w:szCs w:val="24"/>
        </w:rPr>
        <w:t xml:space="preserve"> ausgelassen, da diese den Mittelwert stark verfälschten, wie aus der Tabelle 4 und den </w:t>
      </w:r>
      <w:r w:rsidR="00DD5869">
        <w:rPr>
          <w:rFonts w:ascii="Times New Roman" w:hAnsi="Times New Roman" w:cs="Times New Roman"/>
          <w:sz w:val="24"/>
          <w:szCs w:val="24"/>
        </w:rPr>
        <w:t xml:space="preserve">Abbildungen 37 und 38 </w:t>
      </w:r>
      <w:r w:rsidR="00114B62" w:rsidRPr="00F670CF">
        <w:rPr>
          <w:rFonts w:ascii="Times New Roman" w:hAnsi="Times New Roman" w:cs="Times New Roman"/>
          <w:sz w:val="24"/>
          <w:szCs w:val="24"/>
        </w:rPr>
        <w:t>ersichtlich ist.</w:t>
      </w:r>
    </w:p>
    <w:p w14:paraId="76BB457F" w14:textId="02357121" w:rsidR="00DA0807" w:rsidRPr="00F670CF" w:rsidRDefault="00E258C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An dieser Stelle muss erwähnt werden</w:t>
      </w:r>
      <w:r w:rsidR="0075678F" w:rsidRPr="00F670CF">
        <w:rPr>
          <w:rFonts w:ascii="Times New Roman" w:hAnsi="Times New Roman" w:cs="Times New Roman"/>
          <w:sz w:val="24"/>
          <w:szCs w:val="24"/>
        </w:rPr>
        <w:t>,</w:t>
      </w:r>
      <w:r w:rsidRPr="00F670CF">
        <w:rPr>
          <w:rFonts w:ascii="Times New Roman" w:hAnsi="Times New Roman" w:cs="Times New Roman"/>
          <w:sz w:val="24"/>
          <w:szCs w:val="24"/>
        </w:rPr>
        <w:t xml:space="preserve"> da</w:t>
      </w:r>
      <w:r w:rsidR="0075678F" w:rsidRPr="00F670CF">
        <w:rPr>
          <w:rFonts w:ascii="Times New Roman" w:hAnsi="Times New Roman" w:cs="Times New Roman"/>
          <w:sz w:val="24"/>
          <w:szCs w:val="24"/>
        </w:rPr>
        <w:t>s</w:t>
      </w:r>
      <w:r w:rsidRPr="00F670CF">
        <w:rPr>
          <w:rFonts w:ascii="Times New Roman" w:hAnsi="Times New Roman" w:cs="Times New Roman"/>
          <w:sz w:val="24"/>
          <w:szCs w:val="24"/>
        </w:rPr>
        <w:t xml:space="preserve">s </w:t>
      </w:r>
      <w:r w:rsidR="007B5F04" w:rsidRPr="00F670CF">
        <w:rPr>
          <w:rFonts w:ascii="Times New Roman" w:hAnsi="Times New Roman" w:cs="Times New Roman"/>
          <w:sz w:val="24"/>
          <w:szCs w:val="24"/>
        </w:rPr>
        <w:t xml:space="preserve">die von der </w:t>
      </w:r>
      <w:r w:rsidR="00AA6336" w:rsidRPr="00F670CF">
        <w:rPr>
          <w:rFonts w:ascii="Times New Roman" w:hAnsi="Times New Roman" w:cs="Times New Roman"/>
          <w:i/>
          <w:sz w:val="24"/>
          <w:szCs w:val="24"/>
        </w:rPr>
        <w:t>Unity Engine</w:t>
      </w:r>
      <w:r w:rsidR="007B5F04" w:rsidRPr="00F670CF">
        <w:rPr>
          <w:rFonts w:ascii="Times New Roman" w:hAnsi="Times New Roman" w:cs="Times New Roman"/>
          <w:sz w:val="24"/>
          <w:szCs w:val="24"/>
        </w:rPr>
        <w:t xml:space="preserve"> mit dem </w:t>
      </w:r>
      <w:r w:rsidR="0023550C" w:rsidRPr="00F670CF">
        <w:rPr>
          <w:rFonts w:ascii="Times New Roman" w:hAnsi="Times New Roman" w:cs="Times New Roman"/>
          <w:sz w:val="24"/>
          <w:szCs w:val="24"/>
        </w:rPr>
        <w:t>Skript</w:t>
      </w:r>
      <w:r w:rsidR="007B5F04" w:rsidRPr="00F670CF">
        <w:rPr>
          <w:rFonts w:ascii="Times New Roman" w:hAnsi="Times New Roman" w:cs="Times New Roman"/>
          <w:sz w:val="24"/>
          <w:szCs w:val="24"/>
        </w:rPr>
        <w:t xml:space="preserve"> </w:t>
      </w:r>
      <w:r w:rsidR="0075678F" w:rsidRPr="00F670CF">
        <w:rPr>
          <w:rFonts w:ascii="Times New Roman" w:hAnsi="Times New Roman" w:cs="Times New Roman"/>
          <w:sz w:val="24"/>
          <w:szCs w:val="24"/>
        </w:rPr>
        <w:t xml:space="preserve">gemessenen </w:t>
      </w:r>
      <w:r w:rsidR="007B5F04" w:rsidRPr="00F670CF">
        <w:rPr>
          <w:rFonts w:ascii="Times New Roman" w:hAnsi="Times New Roman" w:cs="Times New Roman"/>
          <w:sz w:val="24"/>
          <w:szCs w:val="24"/>
        </w:rPr>
        <w:t xml:space="preserve">und </w:t>
      </w:r>
      <w:r w:rsidR="0075678F" w:rsidRPr="00F670CF">
        <w:rPr>
          <w:rFonts w:ascii="Times New Roman" w:hAnsi="Times New Roman" w:cs="Times New Roman"/>
          <w:sz w:val="24"/>
          <w:szCs w:val="24"/>
        </w:rPr>
        <w:t xml:space="preserve">im </w:t>
      </w:r>
      <w:r w:rsidR="007B5F04" w:rsidRPr="00F670CF">
        <w:rPr>
          <w:rFonts w:ascii="Times New Roman" w:hAnsi="Times New Roman" w:cs="Times New Roman"/>
          <w:sz w:val="24"/>
          <w:szCs w:val="24"/>
        </w:rPr>
        <w:t xml:space="preserve">angezeigten </w:t>
      </w:r>
      <w:r w:rsidR="0075678F" w:rsidRPr="00F670CF">
        <w:rPr>
          <w:rFonts w:ascii="Times New Roman" w:hAnsi="Times New Roman" w:cs="Times New Roman"/>
          <w:sz w:val="24"/>
          <w:szCs w:val="24"/>
        </w:rPr>
        <w:t>Rendering Statistics Window</w:t>
      </w:r>
      <w:r w:rsidR="00EE6F8D" w:rsidRPr="00F670CF">
        <w:rPr>
          <w:rStyle w:val="Funotenzeichen"/>
          <w:rFonts w:ascii="Times New Roman" w:hAnsi="Times New Roman" w:cs="Times New Roman"/>
          <w:sz w:val="24"/>
          <w:szCs w:val="24"/>
        </w:rPr>
        <w:footnoteReference w:id="20"/>
      </w:r>
      <w:r w:rsidR="007B5F04" w:rsidRPr="00F670CF">
        <w:rPr>
          <w:rFonts w:ascii="Times New Roman" w:hAnsi="Times New Roman" w:cs="Times New Roman"/>
          <w:sz w:val="24"/>
          <w:szCs w:val="24"/>
        </w:rPr>
        <w:t xml:space="preserve"> </w:t>
      </w:r>
      <w:r w:rsidR="00847F10" w:rsidRPr="00F670CF">
        <w:rPr>
          <w:rFonts w:ascii="Times New Roman" w:hAnsi="Times New Roman" w:cs="Times New Roman"/>
          <w:sz w:val="24"/>
          <w:szCs w:val="24"/>
        </w:rPr>
        <w:t>nicht den Bildern pro Sekunde entspricht, sondern</w:t>
      </w:r>
      <w:r w:rsidR="008530B7" w:rsidRPr="00F670CF">
        <w:rPr>
          <w:rFonts w:ascii="Times New Roman" w:hAnsi="Times New Roman" w:cs="Times New Roman"/>
          <w:sz w:val="24"/>
          <w:szCs w:val="24"/>
        </w:rPr>
        <w:t xml:space="preserve">: </w:t>
      </w:r>
    </w:p>
    <w:p w14:paraId="6CCF30E4" w14:textId="254C159F" w:rsidR="00DD7134" w:rsidRPr="00DD5869" w:rsidRDefault="008530B7" w:rsidP="000A237F">
      <w:pPr>
        <w:spacing w:line="360" w:lineRule="auto"/>
        <w:jc w:val="both"/>
        <w:rPr>
          <w:rFonts w:ascii="Times New Roman" w:hAnsi="Times New Roman" w:cs="Times New Roman"/>
          <w:sz w:val="24"/>
          <w:szCs w:val="24"/>
        </w:rPr>
      </w:pPr>
      <w:r w:rsidRPr="00DD5869">
        <w:rPr>
          <w:rFonts w:ascii="Times New Roman" w:hAnsi="Times New Roman" w:cs="Times New Roman"/>
          <w:sz w:val="24"/>
          <w:szCs w:val="24"/>
        </w:rPr>
        <w:lastRenderedPageBreak/>
        <w:t>„The amount of time taken to process and render one game frame (and its reciprocal, frames per second). Note that this number only includes the time taken to do the frame update and render the game view; it does not include the time taken in the editor to draw the scene view, inspector and other editor-only processing.“</w:t>
      </w:r>
      <w:sdt>
        <w:sdtPr>
          <w:rPr>
            <w:rFonts w:ascii="Times New Roman" w:hAnsi="Times New Roman" w:cs="Times New Roman"/>
            <w:sz w:val="24"/>
            <w:szCs w:val="24"/>
          </w:rPr>
          <w:id w:val="556289432"/>
          <w:citation/>
        </w:sdtPr>
        <w:sdtContent>
          <w:r w:rsidRPr="00DD5869">
            <w:rPr>
              <w:rFonts w:ascii="Times New Roman" w:hAnsi="Times New Roman" w:cs="Times New Roman"/>
              <w:sz w:val="24"/>
              <w:szCs w:val="24"/>
            </w:rPr>
            <w:fldChar w:fldCharType="begin"/>
          </w:r>
          <w:r w:rsidRPr="00DD5869">
            <w:rPr>
              <w:rFonts w:ascii="Times New Roman" w:hAnsi="Times New Roman" w:cs="Times New Roman"/>
              <w:sz w:val="24"/>
              <w:szCs w:val="24"/>
            </w:rPr>
            <w:instrText xml:space="preserve"> CITATION Uni17 \l 1031 </w:instrText>
          </w:r>
          <w:r w:rsidRPr="00DD5869">
            <w:rPr>
              <w:rFonts w:ascii="Times New Roman" w:hAnsi="Times New Roman" w:cs="Times New Roman"/>
              <w:sz w:val="24"/>
              <w:szCs w:val="24"/>
            </w:rPr>
            <w:fldChar w:fldCharType="separate"/>
          </w:r>
          <w:r w:rsidR="008D67D5" w:rsidRPr="00DD5869">
            <w:rPr>
              <w:rFonts w:ascii="Times New Roman" w:hAnsi="Times New Roman" w:cs="Times New Roman"/>
              <w:sz w:val="24"/>
              <w:szCs w:val="24"/>
            </w:rPr>
            <w:t xml:space="preserve"> (Unity3D, 2017)</w:t>
          </w:r>
          <w:r w:rsidRPr="00DD5869">
            <w:rPr>
              <w:rFonts w:ascii="Times New Roman" w:hAnsi="Times New Roman" w:cs="Times New Roman"/>
              <w:sz w:val="24"/>
              <w:szCs w:val="24"/>
            </w:rPr>
            <w:fldChar w:fldCharType="end"/>
          </w:r>
        </w:sdtContent>
      </w:sdt>
    </w:p>
    <w:p w14:paraId="42064094" w14:textId="513A84BD" w:rsidR="00DD7134"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Daraus folgt</w:t>
      </w:r>
      <w:r w:rsidR="18AE1812" w:rsidRPr="00F670CF">
        <w:rPr>
          <w:rFonts w:ascii="Times New Roman" w:hAnsi="Times New Roman" w:cs="Times New Roman"/>
          <w:sz w:val="24"/>
          <w:szCs w:val="24"/>
        </w:rPr>
        <w:t>, dass</w:t>
      </w:r>
      <w:r w:rsidRPr="00F670CF">
        <w:rPr>
          <w:rFonts w:ascii="Times New Roman" w:hAnsi="Times New Roman" w:cs="Times New Roman"/>
          <w:sz w:val="24"/>
          <w:szCs w:val="24"/>
        </w:rPr>
        <w:t xml:space="preserve"> die gemessenen Werte nicht den Bildern pro Sekunde entsprechen, sondern der Zeit</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ein Frame braucht</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um sich zu aktualisieren und im Gameview der </w:t>
      </w:r>
      <w:r w:rsidR="00AA6336" w:rsidRPr="00F670CF">
        <w:rPr>
          <w:rFonts w:ascii="Times New Roman" w:hAnsi="Times New Roman" w:cs="Times New Roman"/>
          <w:i/>
          <w:iCs/>
          <w:sz w:val="24"/>
          <w:szCs w:val="24"/>
        </w:rPr>
        <w:t>Unity Engine</w:t>
      </w:r>
      <w:r w:rsidRPr="00F670CF">
        <w:rPr>
          <w:rFonts w:ascii="Times New Roman" w:hAnsi="Times New Roman" w:cs="Times New Roman"/>
          <w:sz w:val="24"/>
          <w:szCs w:val="24"/>
        </w:rPr>
        <w:t xml:space="preserve"> darzustellen. Die Messdauer war bei jeder Messung auf 1000 Frames beschränkt.</w:t>
      </w:r>
    </w:p>
    <w:tbl>
      <w:tblPr>
        <w:tblStyle w:val="Tabellenraster"/>
        <w:tblW w:w="0" w:type="auto"/>
        <w:tblLook w:val="04A0" w:firstRow="1" w:lastRow="0" w:firstColumn="1" w:lastColumn="0" w:noHBand="0" w:noVBand="1"/>
      </w:tblPr>
      <w:tblGrid>
        <w:gridCol w:w="2265"/>
        <w:gridCol w:w="2265"/>
        <w:gridCol w:w="2265"/>
        <w:gridCol w:w="2266"/>
      </w:tblGrid>
      <w:tr w:rsidR="000D68B3" w:rsidRPr="00F670CF" w14:paraId="506770D1" w14:textId="77777777" w:rsidTr="1C140F3E">
        <w:tc>
          <w:tcPr>
            <w:tcW w:w="2265" w:type="dxa"/>
          </w:tcPr>
          <w:p w14:paraId="1731DED3" w14:textId="77777777" w:rsidR="000D68B3" w:rsidRPr="00F670CF" w:rsidRDefault="000D68B3" w:rsidP="000A237F">
            <w:pPr>
              <w:jc w:val="both"/>
              <w:rPr>
                <w:rFonts w:ascii="Times New Roman" w:hAnsi="Times New Roman" w:cs="Times New Roman"/>
                <w:sz w:val="24"/>
                <w:szCs w:val="24"/>
              </w:rPr>
            </w:pPr>
          </w:p>
        </w:tc>
        <w:tc>
          <w:tcPr>
            <w:tcW w:w="2265" w:type="dxa"/>
          </w:tcPr>
          <w:p w14:paraId="6F3E05B0" w14:textId="5257AF84" w:rsidR="000D68B3"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5" w:type="dxa"/>
          </w:tcPr>
          <w:p w14:paraId="396D2441" w14:textId="4789D662" w:rsidR="000D68B3"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tc>
        <w:tc>
          <w:tcPr>
            <w:tcW w:w="2266" w:type="dxa"/>
          </w:tcPr>
          <w:p w14:paraId="2B149A12" w14:textId="4B703908" w:rsidR="000D68B3"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tc>
      </w:tr>
      <w:tr w:rsidR="000D68B3" w:rsidRPr="00F670CF" w14:paraId="30FC5AA6" w14:textId="77777777" w:rsidTr="1C140F3E">
        <w:tc>
          <w:tcPr>
            <w:tcW w:w="2265" w:type="dxa"/>
          </w:tcPr>
          <w:p w14:paraId="2F1B0EF3" w14:textId="297595E3" w:rsidR="000D68B3" w:rsidRPr="00F670CF" w:rsidRDefault="008320BC" w:rsidP="000A237F">
            <w:pPr>
              <w:jc w:val="both"/>
              <w:rPr>
                <w:rFonts w:ascii="Times New Roman" w:hAnsi="Times New Roman" w:cs="Times New Roman"/>
                <w:sz w:val="24"/>
                <w:szCs w:val="24"/>
              </w:rPr>
            </w:pPr>
            <w:r w:rsidRPr="00F670CF">
              <w:rPr>
                <w:rFonts w:ascii="Times New Roman" w:hAnsi="Times New Roman" w:cs="Times New Roman"/>
                <w:sz w:val="24"/>
                <w:szCs w:val="24"/>
              </w:rPr>
              <w:t>fps</w:t>
            </w:r>
            <w:r w:rsidR="1C140F3E" w:rsidRPr="00F670CF">
              <w:rPr>
                <w:rFonts w:ascii="Times New Roman" w:hAnsi="Times New Roman" w:cs="Times New Roman"/>
                <w:sz w:val="24"/>
                <w:szCs w:val="24"/>
              </w:rPr>
              <w:t>: 0- 1000</w:t>
            </w:r>
          </w:p>
        </w:tc>
        <w:tc>
          <w:tcPr>
            <w:tcW w:w="2265" w:type="dxa"/>
          </w:tcPr>
          <w:p w14:paraId="3C193B3F" w14:textId="488854AD" w:rsidR="000D68B3" w:rsidRPr="00F670CF" w:rsidRDefault="1C140F3E" w:rsidP="000A237F">
            <w:pPr>
              <w:jc w:val="both"/>
              <w:rPr>
                <w:rFonts w:ascii="Times New Roman" w:hAnsi="Times New Roman" w:cs="Times New Roman"/>
                <w:color w:val="000000" w:themeColor="text1"/>
                <w:sz w:val="24"/>
                <w:szCs w:val="24"/>
              </w:rPr>
            </w:pPr>
            <w:r w:rsidRPr="00F670CF">
              <w:rPr>
                <w:rFonts w:ascii="Times New Roman" w:hAnsi="Times New Roman" w:cs="Times New Roman"/>
                <w:color w:val="000000" w:themeColor="text1"/>
                <w:sz w:val="24"/>
                <w:szCs w:val="24"/>
              </w:rPr>
              <w:t>51,9109109</w:t>
            </w:r>
          </w:p>
        </w:tc>
        <w:tc>
          <w:tcPr>
            <w:tcW w:w="2265" w:type="dxa"/>
          </w:tcPr>
          <w:p w14:paraId="7C1AC82D" w14:textId="77777777" w:rsidR="000D68B3" w:rsidRPr="00F670CF" w:rsidRDefault="1C140F3E" w:rsidP="000A237F">
            <w:pPr>
              <w:jc w:val="both"/>
              <w:rPr>
                <w:rFonts w:ascii="Times New Roman" w:hAnsi="Times New Roman" w:cs="Times New Roman"/>
                <w:color w:val="000000" w:themeColor="text1"/>
                <w:sz w:val="24"/>
                <w:szCs w:val="24"/>
              </w:rPr>
            </w:pPr>
            <w:r w:rsidRPr="00F670CF">
              <w:rPr>
                <w:rFonts w:ascii="Times New Roman" w:hAnsi="Times New Roman" w:cs="Times New Roman"/>
                <w:color w:val="000000" w:themeColor="text1"/>
                <w:sz w:val="24"/>
                <w:szCs w:val="24"/>
              </w:rPr>
              <w:t>17,44705909</w:t>
            </w:r>
          </w:p>
          <w:p w14:paraId="2F02B7DB" w14:textId="77777777" w:rsidR="000D68B3" w:rsidRPr="00F670CF" w:rsidRDefault="000D68B3" w:rsidP="000A237F">
            <w:pPr>
              <w:jc w:val="both"/>
              <w:rPr>
                <w:rFonts w:ascii="Times New Roman" w:hAnsi="Times New Roman" w:cs="Times New Roman"/>
                <w:sz w:val="24"/>
                <w:szCs w:val="24"/>
              </w:rPr>
            </w:pPr>
          </w:p>
        </w:tc>
        <w:tc>
          <w:tcPr>
            <w:tcW w:w="2266" w:type="dxa"/>
          </w:tcPr>
          <w:p w14:paraId="34129197" w14:textId="77777777" w:rsidR="000D68B3" w:rsidRPr="00F670CF" w:rsidRDefault="1C140F3E" w:rsidP="000A237F">
            <w:pPr>
              <w:jc w:val="both"/>
              <w:rPr>
                <w:rFonts w:ascii="Times New Roman" w:hAnsi="Times New Roman" w:cs="Times New Roman"/>
                <w:color w:val="000000" w:themeColor="text1"/>
                <w:sz w:val="24"/>
                <w:szCs w:val="24"/>
              </w:rPr>
            </w:pPr>
            <w:r w:rsidRPr="00F670CF">
              <w:rPr>
                <w:rFonts w:ascii="Times New Roman" w:hAnsi="Times New Roman" w:cs="Times New Roman"/>
                <w:color w:val="000000" w:themeColor="text1"/>
                <w:sz w:val="24"/>
                <w:szCs w:val="24"/>
              </w:rPr>
              <w:t>304,399871</w:t>
            </w:r>
          </w:p>
          <w:p w14:paraId="1654097A" w14:textId="77777777" w:rsidR="000D68B3" w:rsidRPr="00F670CF" w:rsidRDefault="000D68B3" w:rsidP="000A237F">
            <w:pPr>
              <w:jc w:val="both"/>
              <w:rPr>
                <w:rFonts w:ascii="Times New Roman" w:hAnsi="Times New Roman" w:cs="Times New Roman"/>
                <w:sz w:val="24"/>
                <w:szCs w:val="24"/>
              </w:rPr>
            </w:pPr>
          </w:p>
        </w:tc>
      </w:tr>
      <w:tr w:rsidR="000D68B3" w:rsidRPr="00F670CF" w14:paraId="249BE2BE" w14:textId="77777777" w:rsidTr="1C140F3E">
        <w:tc>
          <w:tcPr>
            <w:tcW w:w="2265" w:type="dxa"/>
          </w:tcPr>
          <w:p w14:paraId="2B5FD852" w14:textId="72897D01" w:rsidR="000D68B3" w:rsidRPr="00F670CF" w:rsidRDefault="008320BC" w:rsidP="000A237F">
            <w:pPr>
              <w:jc w:val="both"/>
              <w:rPr>
                <w:rFonts w:ascii="Times New Roman" w:hAnsi="Times New Roman" w:cs="Times New Roman"/>
                <w:sz w:val="24"/>
                <w:szCs w:val="24"/>
              </w:rPr>
            </w:pPr>
            <w:r w:rsidRPr="00F670CF">
              <w:rPr>
                <w:rFonts w:ascii="Times New Roman" w:hAnsi="Times New Roman" w:cs="Times New Roman"/>
                <w:sz w:val="24"/>
                <w:szCs w:val="24"/>
              </w:rPr>
              <w:t>fps</w:t>
            </w:r>
            <w:r w:rsidR="1C140F3E" w:rsidRPr="00F670CF">
              <w:rPr>
                <w:rFonts w:ascii="Times New Roman" w:hAnsi="Times New Roman" w:cs="Times New Roman"/>
                <w:sz w:val="24"/>
                <w:szCs w:val="24"/>
              </w:rPr>
              <w:t>: 160 - 1000</w:t>
            </w:r>
          </w:p>
        </w:tc>
        <w:tc>
          <w:tcPr>
            <w:tcW w:w="2265" w:type="dxa"/>
          </w:tcPr>
          <w:p w14:paraId="6DAD109F" w14:textId="77777777" w:rsidR="000D68B3" w:rsidRPr="00F670CF" w:rsidRDefault="1C140F3E" w:rsidP="000A237F">
            <w:pPr>
              <w:jc w:val="both"/>
              <w:rPr>
                <w:rFonts w:ascii="Times New Roman" w:hAnsi="Times New Roman" w:cs="Times New Roman"/>
                <w:color w:val="000000" w:themeColor="text1"/>
                <w:sz w:val="24"/>
                <w:szCs w:val="24"/>
              </w:rPr>
            </w:pPr>
            <w:r w:rsidRPr="00F670CF">
              <w:rPr>
                <w:rFonts w:ascii="Times New Roman" w:hAnsi="Times New Roman" w:cs="Times New Roman"/>
                <w:color w:val="000000" w:themeColor="text1"/>
                <w:sz w:val="24"/>
                <w:szCs w:val="24"/>
              </w:rPr>
              <w:t>44,863258</w:t>
            </w:r>
          </w:p>
          <w:p w14:paraId="16FA85D4" w14:textId="77777777" w:rsidR="000D68B3" w:rsidRPr="00F670CF" w:rsidRDefault="000D68B3" w:rsidP="000A237F">
            <w:pPr>
              <w:jc w:val="both"/>
              <w:rPr>
                <w:rFonts w:ascii="Times New Roman" w:hAnsi="Times New Roman" w:cs="Times New Roman"/>
                <w:sz w:val="24"/>
                <w:szCs w:val="24"/>
              </w:rPr>
            </w:pPr>
          </w:p>
        </w:tc>
        <w:tc>
          <w:tcPr>
            <w:tcW w:w="2265" w:type="dxa"/>
          </w:tcPr>
          <w:p w14:paraId="4C9A2740" w14:textId="77777777" w:rsidR="000D68B3" w:rsidRPr="00F670CF" w:rsidRDefault="1C140F3E" w:rsidP="000A237F">
            <w:pPr>
              <w:jc w:val="both"/>
              <w:rPr>
                <w:rFonts w:ascii="Times New Roman" w:hAnsi="Times New Roman" w:cs="Times New Roman"/>
                <w:color w:val="000000" w:themeColor="text1"/>
                <w:sz w:val="24"/>
                <w:szCs w:val="24"/>
              </w:rPr>
            </w:pPr>
            <w:r w:rsidRPr="00F670CF">
              <w:rPr>
                <w:rFonts w:ascii="Times New Roman" w:hAnsi="Times New Roman" w:cs="Times New Roman"/>
                <w:color w:val="000000" w:themeColor="text1"/>
                <w:sz w:val="24"/>
                <w:szCs w:val="24"/>
              </w:rPr>
              <w:t>1,152262099</w:t>
            </w:r>
          </w:p>
          <w:p w14:paraId="23ECC6CC" w14:textId="77777777" w:rsidR="000D68B3" w:rsidRPr="00F670CF" w:rsidRDefault="000D68B3" w:rsidP="000A237F">
            <w:pPr>
              <w:jc w:val="both"/>
              <w:rPr>
                <w:rFonts w:ascii="Times New Roman" w:hAnsi="Times New Roman" w:cs="Times New Roman"/>
                <w:sz w:val="24"/>
                <w:szCs w:val="24"/>
              </w:rPr>
            </w:pPr>
          </w:p>
        </w:tc>
        <w:tc>
          <w:tcPr>
            <w:tcW w:w="2266" w:type="dxa"/>
          </w:tcPr>
          <w:p w14:paraId="00861D11" w14:textId="77777777" w:rsidR="000D68B3" w:rsidRPr="00F670CF" w:rsidRDefault="1C140F3E" w:rsidP="000A237F">
            <w:pPr>
              <w:jc w:val="both"/>
              <w:rPr>
                <w:rFonts w:ascii="Times New Roman" w:hAnsi="Times New Roman" w:cs="Times New Roman"/>
                <w:color w:val="000000" w:themeColor="text1"/>
                <w:sz w:val="24"/>
                <w:szCs w:val="24"/>
              </w:rPr>
            </w:pPr>
            <w:r w:rsidRPr="00F670CF">
              <w:rPr>
                <w:rFonts w:ascii="Times New Roman" w:hAnsi="Times New Roman" w:cs="Times New Roman"/>
                <w:color w:val="000000" w:themeColor="text1"/>
                <w:sz w:val="24"/>
                <w:szCs w:val="24"/>
              </w:rPr>
              <w:t>1,32770794</w:t>
            </w:r>
          </w:p>
          <w:p w14:paraId="4D933D1A" w14:textId="77777777" w:rsidR="000D68B3" w:rsidRPr="00F670CF" w:rsidRDefault="000D68B3" w:rsidP="000A237F">
            <w:pPr>
              <w:jc w:val="both"/>
              <w:rPr>
                <w:rFonts w:ascii="Times New Roman" w:hAnsi="Times New Roman" w:cs="Times New Roman"/>
                <w:sz w:val="24"/>
                <w:szCs w:val="24"/>
              </w:rPr>
            </w:pPr>
          </w:p>
        </w:tc>
      </w:tr>
    </w:tbl>
    <w:p w14:paraId="3C624F57" w14:textId="34CFCAA6" w:rsidR="00A104FC" w:rsidRPr="00DD5869" w:rsidRDefault="00D51468" w:rsidP="00DD5869">
      <w:pPr>
        <w:rPr>
          <w:rStyle w:val="IntensiveHervorhebung"/>
        </w:rPr>
      </w:pPr>
      <w:r w:rsidRPr="00DD5869">
        <w:rPr>
          <w:rStyle w:val="IntensiveHervorhebung"/>
        </w:rPr>
        <w:t>Tabelle 4</w:t>
      </w:r>
      <w:r w:rsidR="00A104FC" w:rsidRPr="00DD5869">
        <w:rPr>
          <w:rStyle w:val="IntensiveHervorhebung"/>
        </w:rPr>
        <w:t xml:space="preserve">: </w:t>
      </w:r>
      <w:r w:rsidR="000A3B36" w:rsidRPr="00DD5869">
        <w:rPr>
          <w:rStyle w:val="IntensiveHervorhebung"/>
        </w:rPr>
        <w:t xml:space="preserve">Messung der fps </w:t>
      </w:r>
      <w:r w:rsidR="00A104FC" w:rsidRPr="00DD5869">
        <w:rPr>
          <w:rStyle w:val="IntensiveHervorhebung"/>
        </w:rPr>
        <w:t>-</w:t>
      </w:r>
      <w:r w:rsidR="000A3B36" w:rsidRPr="00DD5869">
        <w:rPr>
          <w:rStyle w:val="IntensiveHervorhebung"/>
        </w:rPr>
        <w:t xml:space="preserve"> </w:t>
      </w:r>
      <w:r w:rsidR="00A104FC" w:rsidRPr="00DD5869">
        <w:rPr>
          <w:rStyle w:val="IntensiveHervorhebung"/>
        </w:rPr>
        <w:t>Zahl einer leeren UnitySzene</w:t>
      </w:r>
    </w:p>
    <w:p w14:paraId="78202DE0" w14:textId="3469C083" w:rsidR="000D68B3" w:rsidRPr="00F670CF" w:rsidRDefault="000D68B3" w:rsidP="00DF68FC">
      <w:pPr>
        <w:jc w:val="right"/>
        <w:rPr>
          <w:rFonts w:ascii="Times New Roman" w:hAnsi="Times New Roman" w:cs="Times New Roman"/>
          <w:sz w:val="24"/>
          <w:szCs w:val="24"/>
        </w:rPr>
      </w:pPr>
    </w:p>
    <w:p w14:paraId="70E706C1" w14:textId="77777777" w:rsidR="00AE355C" w:rsidRDefault="00980238" w:rsidP="00AE355C">
      <w:pPr>
        <w:keepNext/>
        <w:jc w:val="center"/>
      </w:pPr>
      <w:r w:rsidRPr="00F670CF">
        <w:rPr>
          <w:rFonts w:ascii="Times New Roman" w:hAnsi="Times New Roman" w:cs="Times New Roman"/>
          <w:noProof/>
          <w:sz w:val="24"/>
          <w:szCs w:val="24"/>
          <w:lang w:eastAsia="de-DE"/>
        </w:rPr>
        <w:drawing>
          <wp:inline distT="0" distB="0" distL="0" distR="0" wp14:anchorId="29FA3116" wp14:editId="6B9B5B2B">
            <wp:extent cx="4572000" cy="2743200"/>
            <wp:effectExtent l="0" t="0" r="0" b="0"/>
            <wp:docPr id="30" name="Diagramm 30">
              <a:extLst xmlns:a="http://schemas.openxmlformats.org/drawingml/2006/main">
                <a:ext uri="{FF2B5EF4-FFF2-40B4-BE49-F238E27FC236}">
                  <a16:creationId xmlns:a16="http://schemas.microsoft.com/office/drawing/2014/main" id="{86012705-18B3-4C63-9DF9-06B2CDE505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D14D46E" w14:textId="23724B44" w:rsidR="00DF68FC" w:rsidRPr="00AE355C" w:rsidRDefault="00AE355C" w:rsidP="00AE355C">
      <w:pPr>
        <w:pStyle w:val="Beschriftung"/>
        <w:jc w:val="center"/>
        <w:rPr>
          <w:rFonts w:ascii="Times New Roman" w:hAnsi="Times New Roman" w:cs="Times New Roman"/>
        </w:rPr>
      </w:pPr>
      <w:bookmarkStart w:id="291" w:name="_Toc494050659"/>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37</w:t>
      </w:r>
      <w:r w:rsidRPr="00AE355C">
        <w:rPr>
          <w:rFonts w:ascii="Times New Roman" w:hAnsi="Times New Roman" w:cs="Times New Roman"/>
        </w:rPr>
        <w:fldChar w:fldCharType="end"/>
      </w:r>
      <w:r w:rsidRPr="00AE355C">
        <w:rPr>
          <w:rFonts w:ascii="Times New Roman" w:hAnsi="Times New Roman" w:cs="Times New Roman"/>
        </w:rPr>
        <w:t>: Messung der fps-Zahl einer leeren UnitySzene (Mit Anfangsschwankungen)</w:t>
      </w:r>
      <w:bookmarkEnd w:id="291"/>
    </w:p>
    <w:p w14:paraId="7CEF4BAE" w14:textId="77777777" w:rsidR="00AE355C" w:rsidRDefault="00980238" w:rsidP="00AE355C">
      <w:pPr>
        <w:keepNext/>
        <w:jc w:val="center"/>
      </w:pPr>
      <w:r w:rsidRPr="00F670CF">
        <w:rPr>
          <w:rFonts w:ascii="Times New Roman" w:hAnsi="Times New Roman" w:cs="Times New Roman"/>
          <w:noProof/>
          <w:sz w:val="24"/>
          <w:szCs w:val="24"/>
          <w:lang w:eastAsia="de-DE"/>
        </w:rPr>
        <w:lastRenderedPageBreak/>
        <w:drawing>
          <wp:inline distT="0" distB="0" distL="0" distR="0" wp14:anchorId="0423F376" wp14:editId="125ABE0C">
            <wp:extent cx="4572000" cy="2743200"/>
            <wp:effectExtent l="0" t="0" r="0" b="0"/>
            <wp:docPr id="31" name="Diagramm 31">
              <a:extLst xmlns:a="http://schemas.openxmlformats.org/drawingml/2006/main">
                <a:ext uri="{FF2B5EF4-FFF2-40B4-BE49-F238E27FC236}">
                  <a16:creationId xmlns:a16="http://schemas.microsoft.com/office/drawing/2014/main" id="{11BA5B95-A438-4A13-A22D-C44D280750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8D91B81" w14:textId="2EB17571" w:rsidR="008320BC" w:rsidRPr="00AE355C" w:rsidRDefault="00AE355C" w:rsidP="00AE355C">
      <w:pPr>
        <w:pStyle w:val="Beschriftung"/>
        <w:jc w:val="center"/>
        <w:rPr>
          <w:rFonts w:ascii="Times New Roman" w:hAnsi="Times New Roman" w:cs="Times New Roman"/>
        </w:rPr>
      </w:pPr>
      <w:bookmarkStart w:id="292" w:name="_Toc494050660"/>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38</w:t>
      </w:r>
      <w:r w:rsidRPr="00AE355C">
        <w:rPr>
          <w:rFonts w:ascii="Times New Roman" w:hAnsi="Times New Roman" w:cs="Times New Roman"/>
        </w:rPr>
        <w:fldChar w:fldCharType="end"/>
      </w:r>
      <w:r w:rsidRPr="00AE355C">
        <w:rPr>
          <w:rFonts w:ascii="Times New Roman" w:hAnsi="Times New Roman" w:cs="Times New Roman"/>
        </w:rPr>
        <w:t>: Messung der fps-Zahl einer leeren UnitySzene (Ohne Anfangsschwankungen)</w:t>
      </w:r>
      <w:bookmarkEnd w:id="292"/>
    </w:p>
    <w:p w14:paraId="3832433E" w14:textId="5DBB9855" w:rsidR="000C4D7A"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Diese in der leeren Unity Szene erzeugten Messwerte lieferten die Grundlage für das weitere Vorgehen. Was außer Acht gelassen wurde</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waren die Schwankungen</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in der Versuchsszene auftraten. Diese wurden in der Versuchsumgebung ausschließlich visuell über das </w:t>
      </w:r>
      <w:r w:rsidR="008320BC" w:rsidRPr="00F670CF">
        <w:rPr>
          <w:rFonts w:ascii="Times New Roman" w:hAnsi="Times New Roman" w:cs="Times New Roman"/>
          <w:sz w:val="24"/>
          <w:szCs w:val="24"/>
        </w:rPr>
        <w:t>„</w:t>
      </w:r>
      <w:r w:rsidRPr="00F670CF">
        <w:rPr>
          <w:rFonts w:ascii="Times New Roman" w:hAnsi="Times New Roman" w:cs="Times New Roman"/>
          <w:color w:val="1B2229"/>
          <w:sz w:val="24"/>
          <w:szCs w:val="24"/>
        </w:rPr>
        <w:t>Rendering Statistics Window</w:t>
      </w:r>
      <w:r w:rsidR="008320BC" w:rsidRPr="00F670CF">
        <w:rPr>
          <w:rFonts w:ascii="Times New Roman" w:hAnsi="Times New Roman" w:cs="Times New Roman"/>
          <w:color w:val="1B2229"/>
          <w:sz w:val="24"/>
          <w:szCs w:val="24"/>
        </w:rPr>
        <w:t>“</w:t>
      </w:r>
      <w:r w:rsidRPr="00F670CF">
        <w:rPr>
          <w:rFonts w:ascii="Times New Roman" w:hAnsi="Times New Roman" w:cs="Times New Roman"/>
          <w:sz w:val="24"/>
          <w:szCs w:val="24"/>
        </w:rPr>
        <w:t xml:space="preserve"> </w:t>
      </w:r>
      <w:r w:rsidR="18AE1812" w:rsidRPr="00F670CF">
        <w:rPr>
          <w:rFonts w:ascii="Times New Roman" w:hAnsi="Times New Roman" w:cs="Times New Roman"/>
          <w:sz w:val="24"/>
          <w:szCs w:val="24"/>
        </w:rPr>
        <w:t>überwacht.</w:t>
      </w:r>
      <w:r w:rsidRPr="00F670CF">
        <w:rPr>
          <w:rFonts w:ascii="Times New Roman" w:hAnsi="Times New Roman" w:cs="Times New Roman"/>
          <w:sz w:val="24"/>
          <w:szCs w:val="24"/>
        </w:rPr>
        <w:t xml:space="preserve"> Diese Schwankungen sind in der Versuchsauswertung genauer aufgeführt.</w:t>
      </w:r>
    </w:p>
    <w:p w14:paraId="54900628" w14:textId="63413B9A" w:rsidR="00250BC3"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Aus Gründen der Vereinfachung erschien es </w:t>
      </w:r>
      <w:r w:rsidR="18AE1812" w:rsidRPr="00F670CF">
        <w:rPr>
          <w:rFonts w:ascii="Times New Roman" w:hAnsi="Times New Roman" w:cs="Times New Roman"/>
          <w:sz w:val="24"/>
          <w:szCs w:val="24"/>
        </w:rPr>
        <w:t>sinnvoll,</w:t>
      </w:r>
      <w:r w:rsidRPr="00F670CF">
        <w:rPr>
          <w:rFonts w:ascii="Times New Roman" w:hAnsi="Times New Roman" w:cs="Times New Roman"/>
          <w:sz w:val="24"/>
          <w:szCs w:val="24"/>
        </w:rPr>
        <w:t xml:space="preserve"> den Probanden bei der </w:t>
      </w:r>
      <w:r w:rsidR="008320BC" w:rsidRPr="00F670CF">
        <w:rPr>
          <w:rFonts w:ascii="Times New Roman" w:hAnsi="Times New Roman" w:cs="Times New Roman"/>
          <w:sz w:val="24"/>
          <w:szCs w:val="24"/>
        </w:rPr>
        <w:t>fps</w:t>
      </w:r>
      <w:r w:rsidR="20F0A0DB" w:rsidRPr="20F0A0DB">
        <w:rPr>
          <w:rFonts w:ascii="Times New Roman" w:hAnsi="Times New Roman" w:cs="Times New Roman"/>
          <w:sz w:val="24"/>
          <w:szCs w:val="24"/>
        </w:rPr>
        <w:t>-</w:t>
      </w:r>
      <w:r w:rsidRPr="00F670CF">
        <w:rPr>
          <w:rFonts w:ascii="Times New Roman" w:hAnsi="Times New Roman" w:cs="Times New Roman"/>
          <w:sz w:val="24"/>
          <w:szCs w:val="24"/>
        </w:rPr>
        <w:t xml:space="preserve">Schätzung eine Hilfestellung zu geben. </w:t>
      </w:r>
      <w:r w:rsidR="20F0A0DB" w:rsidRPr="20F0A0DB">
        <w:rPr>
          <w:rFonts w:ascii="Times New Roman" w:hAnsi="Times New Roman" w:cs="Times New Roman"/>
          <w:sz w:val="24"/>
          <w:szCs w:val="24"/>
        </w:rPr>
        <w:t>Deshalb wurden</w:t>
      </w:r>
      <w:r w:rsidRPr="00F670CF">
        <w:rPr>
          <w:rFonts w:ascii="Times New Roman" w:hAnsi="Times New Roman" w:cs="Times New Roman"/>
          <w:sz w:val="24"/>
          <w:szCs w:val="24"/>
        </w:rPr>
        <w:t xml:space="preserve"> wie auch dem Anhang</w:t>
      </w:r>
      <w:r w:rsidR="20F0A0DB" w:rsidRPr="20F0A0DB">
        <w:rPr>
          <w:rFonts w:ascii="Times New Roman" w:hAnsi="Times New Roman" w:cs="Times New Roman"/>
          <w:sz w:val="24"/>
          <w:szCs w:val="24"/>
        </w:rPr>
        <w:t xml:space="preserve"> </w:t>
      </w:r>
      <w:r w:rsidRPr="00F670CF">
        <w:rPr>
          <w:rFonts w:ascii="Times New Roman" w:hAnsi="Times New Roman" w:cs="Times New Roman"/>
          <w:sz w:val="24"/>
          <w:szCs w:val="24"/>
        </w:rPr>
        <w:t>(Probandentest) zu entnehmen ist, Zehnerschritten zwischen 10 und 50</w:t>
      </w:r>
      <w:r w:rsidR="20F0A0DB" w:rsidRPr="20F0A0DB">
        <w:rPr>
          <w:rFonts w:ascii="Times New Roman" w:hAnsi="Times New Roman" w:cs="Times New Roman"/>
          <w:sz w:val="24"/>
          <w:szCs w:val="24"/>
        </w:rPr>
        <w:t xml:space="preserve"> vorgegeben</w:t>
      </w:r>
      <w:r w:rsidRPr="00F670CF">
        <w:rPr>
          <w:rFonts w:ascii="Times New Roman" w:hAnsi="Times New Roman" w:cs="Times New Roman"/>
          <w:sz w:val="24"/>
          <w:szCs w:val="24"/>
        </w:rPr>
        <w:t xml:space="preserve">. </w:t>
      </w:r>
    </w:p>
    <w:p w14:paraId="6B387168" w14:textId="77777777" w:rsidR="00D409F2" w:rsidRPr="00F670CF" w:rsidRDefault="00D409F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6F638349" w14:textId="1AA4806E" w:rsidR="00B55EEB" w:rsidRDefault="1C140F3E" w:rsidP="000A237F">
      <w:pPr>
        <w:pStyle w:val="berschrift2"/>
        <w:spacing w:line="360" w:lineRule="auto"/>
        <w:jc w:val="both"/>
        <w:rPr>
          <w:rFonts w:cs="Times New Roman"/>
          <w:sz w:val="28"/>
          <w:szCs w:val="24"/>
        </w:rPr>
      </w:pPr>
      <w:bookmarkStart w:id="293" w:name="_Toc493682150"/>
      <w:bookmarkStart w:id="294" w:name="_Toc493693718"/>
      <w:bookmarkStart w:id="295" w:name="_Toc493696976"/>
      <w:bookmarkStart w:id="296" w:name="_Toc493699950"/>
      <w:bookmarkStart w:id="297" w:name="_Toc493701892"/>
      <w:bookmarkStart w:id="298" w:name="_Toc494055343"/>
      <w:r w:rsidRPr="0044117B">
        <w:rPr>
          <w:rFonts w:cs="Times New Roman"/>
          <w:sz w:val="28"/>
          <w:szCs w:val="24"/>
        </w:rPr>
        <w:lastRenderedPageBreak/>
        <w:t>Versuchsablauf</w:t>
      </w:r>
      <w:bookmarkEnd w:id="293"/>
      <w:bookmarkEnd w:id="294"/>
      <w:bookmarkEnd w:id="295"/>
      <w:bookmarkEnd w:id="296"/>
      <w:bookmarkEnd w:id="297"/>
      <w:bookmarkEnd w:id="298"/>
    </w:p>
    <w:p w14:paraId="33DFB429" w14:textId="77777777" w:rsidR="0044117B" w:rsidRPr="0044117B" w:rsidRDefault="0044117B" w:rsidP="0044117B"/>
    <w:p w14:paraId="57B085EC" w14:textId="52E1C457" w:rsidR="00B456BD" w:rsidRPr="00F670CF" w:rsidRDefault="00F00364"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Wie schon erwähnt, wurde für diesen Versuch auf die Szene</w:t>
      </w:r>
      <w:r w:rsidR="00B86364" w:rsidRPr="00F670CF">
        <w:rPr>
          <w:rFonts w:ascii="Times New Roman" w:hAnsi="Times New Roman" w:cs="Times New Roman"/>
          <w:sz w:val="24"/>
          <w:szCs w:val="24"/>
        </w:rPr>
        <w:t xml:space="preserve"> </w:t>
      </w:r>
      <w:r w:rsidR="00F8508A" w:rsidRPr="00F670CF">
        <w:rPr>
          <w:rFonts w:ascii="Times New Roman" w:hAnsi="Times New Roman" w:cs="Times New Roman"/>
          <w:sz w:val="24"/>
          <w:szCs w:val="24"/>
        </w:rPr>
        <w:t>des rein visuellen</w:t>
      </w:r>
      <w:r w:rsidR="008320BC" w:rsidRPr="00F670CF">
        <w:rPr>
          <w:rFonts w:ascii="Times New Roman" w:hAnsi="Times New Roman" w:cs="Times New Roman"/>
          <w:sz w:val="24"/>
          <w:szCs w:val="24"/>
        </w:rPr>
        <w:t xml:space="preserve"> Feedbacks zurückgegriffen</w:t>
      </w:r>
      <w:r w:rsidR="008320BC" w:rsidRPr="00F670CF">
        <w:rPr>
          <w:rStyle w:val="Funotenzeichen"/>
          <w:rFonts w:ascii="Times New Roman" w:hAnsi="Times New Roman" w:cs="Times New Roman"/>
          <w:sz w:val="24"/>
          <w:szCs w:val="24"/>
        </w:rPr>
        <w:footnoteReference w:id="21"/>
      </w:r>
      <w:r w:rsidR="00BA253F" w:rsidRPr="00F670CF">
        <w:rPr>
          <w:rFonts w:ascii="Times New Roman" w:hAnsi="Times New Roman" w:cs="Times New Roman"/>
          <w:sz w:val="24"/>
          <w:szCs w:val="24"/>
        </w:rPr>
        <w:t>, um den Probanden einen möglichst gute</w:t>
      </w:r>
      <w:r w:rsidR="00692C5B" w:rsidRPr="00F670CF">
        <w:rPr>
          <w:rFonts w:ascii="Times New Roman" w:hAnsi="Times New Roman" w:cs="Times New Roman"/>
          <w:sz w:val="24"/>
          <w:szCs w:val="24"/>
        </w:rPr>
        <w:t>n</w:t>
      </w:r>
      <w:r w:rsidR="00BA253F" w:rsidRPr="00F670CF">
        <w:rPr>
          <w:rFonts w:ascii="Times New Roman" w:hAnsi="Times New Roman" w:cs="Times New Roman"/>
          <w:sz w:val="24"/>
          <w:szCs w:val="24"/>
        </w:rPr>
        <w:t xml:space="preserve"> Vergleichswert</w:t>
      </w:r>
      <w:r w:rsidR="007D6A83" w:rsidRPr="00F670CF">
        <w:rPr>
          <w:rFonts w:ascii="Times New Roman" w:hAnsi="Times New Roman" w:cs="Times New Roman"/>
          <w:sz w:val="24"/>
          <w:szCs w:val="24"/>
        </w:rPr>
        <w:t xml:space="preserve"> zwischen einer Szene ohne </w:t>
      </w:r>
      <w:r w:rsidR="00A02A32" w:rsidRPr="00F670CF">
        <w:rPr>
          <w:rFonts w:ascii="Times New Roman" w:hAnsi="Times New Roman" w:cs="Times New Roman"/>
          <w:sz w:val="24"/>
          <w:szCs w:val="24"/>
        </w:rPr>
        <w:t xml:space="preserve">voreingestellte </w:t>
      </w:r>
      <w:r w:rsidR="008320BC" w:rsidRPr="00F670CF">
        <w:rPr>
          <w:rFonts w:ascii="Times New Roman" w:hAnsi="Times New Roman" w:cs="Times New Roman"/>
          <w:sz w:val="24"/>
          <w:szCs w:val="24"/>
        </w:rPr>
        <w:t>fps</w:t>
      </w:r>
      <w:r w:rsidR="00A02A32" w:rsidRPr="00F670CF">
        <w:rPr>
          <w:rFonts w:ascii="Times New Roman" w:hAnsi="Times New Roman" w:cs="Times New Roman"/>
          <w:sz w:val="24"/>
          <w:szCs w:val="24"/>
        </w:rPr>
        <w:t>-Zahl</w:t>
      </w:r>
      <w:r w:rsidR="007D6A83" w:rsidRPr="00F670CF">
        <w:rPr>
          <w:rFonts w:ascii="Times New Roman" w:hAnsi="Times New Roman" w:cs="Times New Roman"/>
          <w:sz w:val="24"/>
          <w:szCs w:val="24"/>
        </w:rPr>
        <w:t xml:space="preserve"> und </w:t>
      </w:r>
      <w:r w:rsidR="00BE222A" w:rsidRPr="00F670CF">
        <w:rPr>
          <w:rFonts w:ascii="Times New Roman" w:hAnsi="Times New Roman" w:cs="Times New Roman"/>
          <w:sz w:val="24"/>
          <w:szCs w:val="24"/>
        </w:rPr>
        <w:t xml:space="preserve">mit </w:t>
      </w:r>
      <w:r w:rsidR="00A02A32" w:rsidRPr="00F670CF">
        <w:rPr>
          <w:rFonts w:ascii="Times New Roman" w:hAnsi="Times New Roman" w:cs="Times New Roman"/>
          <w:sz w:val="24"/>
          <w:szCs w:val="24"/>
        </w:rPr>
        <w:t xml:space="preserve">voreingestellter </w:t>
      </w:r>
      <w:r w:rsidR="008320BC" w:rsidRPr="00F670CF">
        <w:rPr>
          <w:rFonts w:ascii="Times New Roman" w:hAnsi="Times New Roman" w:cs="Times New Roman"/>
          <w:sz w:val="24"/>
          <w:szCs w:val="24"/>
        </w:rPr>
        <w:t>fps</w:t>
      </w:r>
      <w:r w:rsidR="00A02A32" w:rsidRPr="00F670CF">
        <w:rPr>
          <w:rFonts w:ascii="Times New Roman" w:hAnsi="Times New Roman" w:cs="Times New Roman"/>
          <w:sz w:val="24"/>
          <w:szCs w:val="24"/>
        </w:rPr>
        <w:t>-Zahl</w:t>
      </w:r>
      <w:r w:rsidR="00BA253F" w:rsidRPr="00F670CF">
        <w:rPr>
          <w:rFonts w:ascii="Times New Roman" w:hAnsi="Times New Roman" w:cs="Times New Roman"/>
          <w:sz w:val="24"/>
          <w:szCs w:val="24"/>
        </w:rPr>
        <w:t xml:space="preserve"> zu bieten.</w:t>
      </w:r>
    </w:p>
    <w:p w14:paraId="73AE756D" w14:textId="5914959A" w:rsidR="00A02A32"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Bei der Abfrage der einzelnen </w:t>
      </w:r>
      <w:r w:rsidR="008320BC" w:rsidRPr="00F670CF">
        <w:rPr>
          <w:rFonts w:ascii="Times New Roman" w:hAnsi="Times New Roman" w:cs="Times New Roman"/>
          <w:sz w:val="24"/>
          <w:szCs w:val="24"/>
        </w:rPr>
        <w:t>fps</w:t>
      </w:r>
      <w:r w:rsidR="20F0A0DB" w:rsidRPr="20F0A0DB">
        <w:rPr>
          <w:rFonts w:ascii="Times New Roman" w:hAnsi="Times New Roman" w:cs="Times New Roman"/>
          <w:sz w:val="24"/>
          <w:szCs w:val="24"/>
        </w:rPr>
        <w:t>-</w:t>
      </w:r>
      <w:r w:rsidRPr="00F670CF">
        <w:rPr>
          <w:rFonts w:ascii="Times New Roman" w:hAnsi="Times New Roman" w:cs="Times New Roman"/>
          <w:sz w:val="24"/>
          <w:szCs w:val="24"/>
        </w:rPr>
        <w:t xml:space="preserve">Werte, wurde zuerst eine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-Zahl erzeugt. War diese konstant</w:t>
      </w:r>
      <w:r w:rsidR="18AE1812" w:rsidRPr="00F670CF">
        <w:rPr>
          <w:rFonts w:ascii="Times New Roman" w:hAnsi="Times New Roman" w:cs="Times New Roman"/>
          <w:sz w:val="24"/>
          <w:szCs w:val="24"/>
        </w:rPr>
        <w:t>,</w:t>
      </w:r>
      <w:r w:rsidRPr="00F670CF">
        <w:rPr>
          <w:rFonts w:ascii="Times New Roman" w:hAnsi="Times New Roman" w:cs="Times New Roman"/>
          <w:sz w:val="24"/>
          <w:szCs w:val="24"/>
        </w:rPr>
        <w:t xml:space="preserve"> wurde die Schätzung des Probanden abgefragt. In mehreren Testläufen ergab sich, </w:t>
      </w:r>
      <w:r w:rsidR="18AE1812" w:rsidRPr="00F670CF">
        <w:rPr>
          <w:rFonts w:ascii="Times New Roman" w:hAnsi="Times New Roman" w:cs="Times New Roman"/>
          <w:sz w:val="24"/>
          <w:szCs w:val="24"/>
        </w:rPr>
        <w:t>dass</w:t>
      </w:r>
      <w:r w:rsidRPr="00F670CF">
        <w:rPr>
          <w:rFonts w:ascii="Times New Roman" w:hAnsi="Times New Roman" w:cs="Times New Roman"/>
          <w:sz w:val="24"/>
          <w:szCs w:val="24"/>
        </w:rPr>
        <w:t xml:space="preserve"> gewisse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-Zahlen nicht konstant gehalten werden konnten, wenn bestimmte Interaktionen vollzogen wurden. Z.B. fiel die voreingestellte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-Zahl von 50, auf ca. 30</w:t>
      </w:r>
      <w:r w:rsidR="20F0A0DB" w:rsidRPr="20F0A0DB">
        <w:rPr>
          <w:rFonts w:ascii="Times New Roman" w:hAnsi="Times New Roman" w:cs="Times New Roman"/>
          <w:sz w:val="24"/>
          <w:szCs w:val="24"/>
        </w:rPr>
        <w:t>-</w:t>
      </w:r>
      <w:r w:rsidRPr="00F670CF">
        <w:rPr>
          <w:rFonts w:ascii="Times New Roman" w:hAnsi="Times New Roman" w:cs="Times New Roman"/>
          <w:sz w:val="24"/>
          <w:szCs w:val="24"/>
        </w:rPr>
        <w:t>40</w:t>
      </w:r>
      <w:r w:rsidR="1022669B" w:rsidRPr="00F670CF">
        <w:rPr>
          <w:rFonts w:ascii="Times New Roman" w:hAnsi="Times New Roman" w:cs="Times New Roman"/>
          <w:sz w:val="24"/>
          <w:szCs w:val="24"/>
        </w:rPr>
        <w:t>,</w:t>
      </w:r>
      <w:r w:rsidRPr="00F670CF">
        <w:rPr>
          <w:rFonts w:ascii="Times New Roman" w:hAnsi="Times New Roman" w:cs="Times New Roman"/>
          <w:sz w:val="24"/>
          <w:szCs w:val="24"/>
        </w:rPr>
        <w:t xml:space="preserve"> sobald die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die Hände erkannt hatte. Dies führte dazu</w:t>
      </w:r>
      <w:r w:rsidR="1022669B" w:rsidRPr="00F670CF">
        <w:rPr>
          <w:rFonts w:ascii="Times New Roman" w:hAnsi="Times New Roman" w:cs="Times New Roman"/>
          <w:sz w:val="24"/>
          <w:szCs w:val="24"/>
        </w:rPr>
        <w:t>, dass</w:t>
      </w:r>
      <w:r w:rsidRPr="00F670CF">
        <w:rPr>
          <w:rFonts w:ascii="Times New Roman" w:hAnsi="Times New Roman" w:cs="Times New Roman"/>
          <w:sz w:val="24"/>
          <w:szCs w:val="24"/>
        </w:rPr>
        <w:t xml:space="preserve"> die Probanden um entsprechende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zu sehen</w:t>
      </w:r>
      <w:r w:rsidR="1022669B" w:rsidRPr="00F670CF">
        <w:rPr>
          <w:rFonts w:ascii="Times New Roman" w:hAnsi="Times New Roman" w:cs="Times New Roman"/>
          <w:sz w:val="24"/>
          <w:szCs w:val="24"/>
        </w:rPr>
        <w:t>,</w:t>
      </w:r>
      <w:r w:rsidRPr="00F670CF">
        <w:rPr>
          <w:rFonts w:ascii="Times New Roman" w:hAnsi="Times New Roman" w:cs="Times New Roman"/>
          <w:sz w:val="24"/>
          <w:szCs w:val="24"/>
        </w:rPr>
        <w:t xml:space="preserve"> bestimmten Anweisungen folgen mussten. </w:t>
      </w:r>
    </w:p>
    <w:p w14:paraId="45FB391C" w14:textId="6A3C3E37" w:rsidR="005511FC"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Für 50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durfte ausschließlich </w:t>
      </w:r>
      <w:r w:rsidR="20F0A0DB" w:rsidRPr="20F0A0DB">
        <w:rPr>
          <w:rFonts w:ascii="Times New Roman" w:hAnsi="Times New Roman" w:cs="Times New Roman"/>
          <w:sz w:val="24"/>
          <w:szCs w:val="24"/>
        </w:rPr>
        <w:t>geradeaus</w:t>
      </w:r>
      <w:r w:rsidRPr="00F670CF">
        <w:rPr>
          <w:rFonts w:ascii="Times New Roman" w:hAnsi="Times New Roman" w:cs="Times New Roman"/>
          <w:sz w:val="24"/>
          <w:szCs w:val="24"/>
        </w:rPr>
        <w:t xml:space="preserve"> auf die Würfelmatrix geschaut werden und der Kopf nach rechts und links bewegt werden.</w:t>
      </w:r>
    </w:p>
    <w:p w14:paraId="0D4CB218" w14:textId="3A2B9D98" w:rsidR="00BF37A8"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Für 40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durfte ausschließlich mit dem virtuellen Würfel Tisch interagiert werden und </w:t>
      </w:r>
      <w:r w:rsidR="05BF6EF1" w:rsidRPr="00F670CF">
        <w:rPr>
          <w:rFonts w:ascii="Times New Roman" w:hAnsi="Times New Roman" w:cs="Times New Roman"/>
          <w:sz w:val="24"/>
          <w:szCs w:val="24"/>
        </w:rPr>
        <w:t>danach</w:t>
      </w:r>
      <w:r w:rsidRPr="00F670CF">
        <w:rPr>
          <w:rFonts w:ascii="Times New Roman" w:hAnsi="Times New Roman" w:cs="Times New Roman"/>
          <w:sz w:val="24"/>
          <w:szCs w:val="24"/>
        </w:rPr>
        <w:t xml:space="preserve"> die Hände aus dem Bild genommen werden.</w:t>
      </w:r>
    </w:p>
    <w:p w14:paraId="488BE2F0" w14:textId="41A3A36B" w:rsidR="00755E69"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Für 30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durften ausschließlich die Hände vor dem Gesicht bewegt werden.</w:t>
      </w:r>
    </w:p>
    <w:p w14:paraId="653CE974" w14:textId="7B341E27" w:rsidR="006F6374"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Für 20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durfte jegliche Interaktion ausgeführt werden, da diese augenscheinlich konstant waren</w:t>
      </w:r>
      <w:r w:rsidR="6EC65EBC" w:rsidRPr="6EC65EBC">
        <w:rPr>
          <w:rFonts w:ascii="Times New Roman" w:hAnsi="Times New Roman" w:cs="Times New Roman"/>
          <w:sz w:val="24"/>
          <w:szCs w:val="24"/>
        </w:rPr>
        <w:t>.</w:t>
      </w:r>
    </w:p>
    <w:p w14:paraId="0286E6E2" w14:textId="063EA567" w:rsidR="0036262D"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Für 10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galt das </w:t>
      </w:r>
      <w:r w:rsidR="05BF6EF1" w:rsidRPr="00F670CF">
        <w:rPr>
          <w:rFonts w:ascii="Times New Roman" w:hAnsi="Times New Roman" w:cs="Times New Roman"/>
          <w:sz w:val="24"/>
          <w:szCs w:val="24"/>
        </w:rPr>
        <w:t>Selbe</w:t>
      </w:r>
      <w:r w:rsidRPr="00F670CF">
        <w:rPr>
          <w:rFonts w:ascii="Times New Roman" w:hAnsi="Times New Roman" w:cs="Times New Roman"/>
          <w:sz w:val="24"/>
          <w:szCs w:val="24"/>
        </w:rPr>
        <w:t xml:space="preserve">, wie für 20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w:t>
      </w:r>
    </w:p>
    <w:p w14:paraId="0D658653" w14:textId="20A995D2" w:rsidR="00963FE4"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Um die visuell </w:t>
      </w:r>
      <w:r w:rsidR="05BF6EF1" w:rsidRPr="00F670CF">
        <w:rPr>
          <w:rFonts w:ascii="Times New Roman" w:hAnsi="Times New Roman" w:cs="Times New Roman"/>
          <w:sz w:val="24"/>
          <w:szCs w:val="24"/>
        </w:rPr>
        <w:t>überwachten</w:t>
      </w:r>
      <w:r w:rsidRPr="00F670CF">
        <w:rPr>
          <w:rFonts w:ascii="Times New Roman" w:hAnsi="Times New Roman" w:cs="Times New Roman"/>
          <w:sz w:val="24"/>
          <w:szCs w:val="24"/>
        </w:rPr>
        <w:t xml:space="preserve"> Schwankungen </w:t>
      </w:r>
      <w:r w:rsidR="34EB49A1" w:rsidRPr="34EB49A1">
        <w:rPr>
          <w:rFonts w:ascii="Times New Roman" w:hAnsi="Times New Roman" w:cs="Times New Roman"/>
          <w:sz w:val="24"/>
          <w:szCs w:val="24"/>
        </w:rPr>
        <w:t xml:space="preserve">dennoch </w:t>
      </w:r>
      <w:r w:rsidRPr="00F670CF">
        <w:rPr>
          <w:rFonts w:ascii="Times New Roman" w:hAnsi="Times New Roman" w:cs="Times New Roman"/>
          <w:sz w:val="24"/>
          <w:szCs w:val="24"/>
        </w:rPr>
        <w:t xml:space="preserve">einer Latenzzeit </w:t>
      </w:r>
      <w:r w:rsidR="008320BC" w:rsidRPr="00F670CF">
        <w:rPr>
          <w:rFonts w:ascii="Times New Roman" w:hAnsi="Times New Roman" w:cs="Times New Roman"/>
          <w:sz w:val="24"/>
          <w:szCs w:val="24"/>
        </w:rPr>
        <w:t>zuzuordnen</w:t>
      </w:r>
      <w:r w:rsidR="05BF6EF1" w:rsidRPr="00F670CF">
        <w:rPr>
          <w:rFonts w:ascii="Times New Roman" w:hAnsi="Times New Roman" w:cs="Times New Roman"/>
          <w:sz w:val="24"/>
          <w:szCs w:val="24"/>
        </w:rPr>
        <w:t>,</w:t>
      </w:r>
      <w:r w:rsidRPr="00F670CF">
        <w:rPr>
          <w:rFonts w:ascii="Times New Roman" w:hAnsi="Times New Roman" w:cs="Times New Roman"/>
          <w:sz w:val="24"/>
          <w:szCs w:val="24"/>
        </w:rPr>
        <w:t xml:space="preserve"> wurde entsprechend des Wertes </w:t>
      </w:r>
      <w:r w:rsidR="05BF6EF1" w:rsidRPr="00F670CF">
        <w:rPr>
          <w:rFonts w:ascii="Times New Roman" w:hAnsi="Times New Roman" w:cs="Times New Roman"/>
          <w:sz w:val="24"/>
          <w:szCs w:val="24"/>
        </w:rPr>
        <w:t>auf</w:t>
      </w:r>
      <w:r w:rsidRPr="00F670CF">
        <w:rPr>
          <w:rFonts w:ascii="Times New Roman" w:hAnsi="Times New Roman" w:cs="Times New Roman"/>
          <w:sz w:val="24"/>
          <w:szCs w:val="24"/>
        </w:rPr>
        <w:t xml:space="preserve">- oder </w:t>
      </w:r>
      <w:r w:rsidR="05BF6EF1" w:rsidRPr="00F670CF">
        <w:rPr>
          <w:rFonts w:ascii="Times New Roman" w:hAnsi="Times New Roman" w:cs="Times New Roman"/>
          <w:sz w:val="24"/>
          <w:szCs w:val="24"/>
        </w:rPr>
        <w:t>abgerundet.</w:t>
      </w:r>
      <w:r w:rsidRPr="00F670CF">
        <w:rPr>
          <w:rFonts w:ascii="Times New Roman" w:hAnsi="Times New Roman" w:cs="Times New Roman"/>
          <w:sz w:val="24"/>
          <w:szCs w:val="24"/>
        </w:rPr>
        <w:t xml:space="preserve"> Lag ein Wert </w:t>
      </w:r>
      <w:r w:rsidR="05BF6EF1" w:rsidRPr="00F670CF">
        <w:rPr>
          <w:rFonts w:ascii="Times New Roman" w:hAnsi="Times New Roman" w:cs="Times New Roman"/>
          <w:sz w:val="24"/>
          <w:szCs w:val="24"/>
        </w:rPr>
        <w:t xml:space="preserve">beispielsweise bei ca. </w:t>
      </w:r>
      <w:r w:rsidRPr="00F670CF">
        <w:rPr>
          <w:rFonts w:ascii="Times New Roman" w:hAnsi="Times New Roman" w:cs="Times New Roman"/>
          <w:sz w:val="24"/>
          <w:szCs w:val="24"/>
        </w:rPr>
        <w:t>46</w:t>
      </w:r>
      <w:r w:rsidR="008320BC" w:rsidRPr="00F670CF">
        <w:rPr>
          <w:rFonts w:ascii="Times New Roman" w:hAnsi="Times New Roman" w:cs="Times New Roman"/>
          <w:sz w:val="24"/>
          <w:szCs w:val="24"/>
        </w:rPr>
        <w:t>fps</w:t>
      </w:r>
      <w:r w:rsidR="05BF6EF1" w:rsidRPr="00F670CF">
        <w:rPr>
          <w:rFonts w:ascii="Times New Roman" w:hAnsi="Times New Roman" w:cs="Times New Roman"/>
          <w:sz w:val="24"/>
          <w:szCs w:val="24"/>
        </w:rPr>
        <w:t>,</w:t>
      </w:r>
      <w:r w:rsidRPr="00F670CF">
        <w:rPr>
          <w:rFonts w:ascii="Times New Roman" w:hAnsi="Times New Roman" w:cs="Times New Roman"/>
          <w:sz w:val="24"/>
          <w:szCs w:val="24"/>
        </w:rPr>
        <w:t xml:space="preserve"> so wurde in der Messwerttabelle 50 eingetragen.</w:t>
      </w:r>
    </w:p>
    <w:p w14:paraId="05DE1181" w14:textId="27F9997C" w:rsidR="0036262D" w:rsidRDefault="00FA3C2A"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Nachdem </w:t>
      </w:r>
      <w:r w:rsidR="000D6E91" w:rsidRPr="00F670CF">
        <w:rPr>
          <w:rFonts w:ascii="Times New Roman" w:hAnsi="Times New Roman" w:cs="Times New Roman"/>
          <w:sz w:val="24"/>
          <w:szCs w:val="24"/>
        </w:rPr>
        <w:t xml:space="preserve">die Probanden </w:t>
      </w:r>
      <w:r w:rsidR="00BB7656" w:rsidRPr="00F670CF">
        <w:rPr>
          <w:rFonts w:ascii="Times New Roman" w:hAnsi="Times New Roman" w:cs="Times New Roman"/>
          <w:sz w:val="24"/>
          <w:szCs w:val="24"/>
        </w:rPr>
        <w:t xml:space="preserve">ihre </w:t>
      </w:r>
      <w:r w:rsidR="00543EC4" w:rsidRPr="00F670CF">
        <w:rPr>
          <w:rFonts w:ascii="Times New Roman" w:hAnsi="Times New Roman" w:cs="Times New Roman"/>
          <w:sz w:val="24"/>
          <w:szCs w:val="24"/>
        </w:rPr>
        <w:t>S</w:t>
      </w:r>
      <w:r w:rsidR="00BB7656" w:rsidRPr="00F670CF">
        <w:rPr>
          <w:rFonts w:ascii="Times New Roman" w:hAnsi="Times New Roman" w:cs="Times New Roman"/>
          <w:sz w:val="24"/>
          <w:szCs w:val="24"/>
        </w:rPr>
        <w:t xml:space="preserve">chätzung für einen </w:t>
      </w:r>
      <w:r w:rsidR="008320BC" w:rsidRPr="00F670CF">
        <w:rPr>
          <w:rFonts w:ascii="Times New Roman" w:hAnsi="Times New Roman" w:cs="Times New Roman"/>
          <w:sz w:val="24"/>
          <w:szCs w:val="24"/>
        </w:rPr>
        <w:t>fps</w:t>
      </w:r>
      <w:r w:rsidR="00BB7656" w:rsidRPr="00F670CF">
        <w:rPr>
          <w:rFonts w:ascii="Times New Roman" w:hAnsi="Times New Roman" w:cs="Times New Roman"/>
          <w:sz w:val="24"/>
          <w:szCs w:val="24"/>
        </w:rPr>
        <w:t xml:space="preserve">-Wert abgegeben hatten, wurden sie jeweils dazu </w:t>
      </w:r>
      <w:r w:rsidR="008E40E5" w:rsidRPr="00F670CF">
        <w:rPr>
          <w:rFonts w:ascii="Times New Roman" w:hAnsi="Times New Roman" w:cs="Times New Roman"/>
          <w:sz w:val="24"/>
          <w:szCs w:val="24"/>
        </w:rPr>
        <w:t>b</w:t>
      </w:r>
      <w:r w:rsidR="00BB7656" w:rsidRPr="00F670CF">
        <w:rPr>
          <w:rFonts w:ascii="Times New Roman" w:hAnsi="Times New Roman" w:cs="Times New Roman"/>
          <w:sz w:val="24"/>
          <w:szCs w:val="24"/>
        </w:rPr>
        <w:t>efragt</w:t>
      </w:r>
      <w:r w:rsidR="008E40E5" w:rsidRPr="00F670CF">
        <w:rPr>
          <w:rFonts w:ascii="Times New Roman" w:hAnsi="Times New Roman" w:cs="Times New Roman"/>
          <w:sz w:val="24"/>
          <w:szCs w:val="24"/>
        </w:rPr>
        <w:t>,</w:t>
      </w:r>
      <w:r w:rsidR="00BB7656" w:rsidRPr="00F670CF">
        <w:rPr>
          <w:rFonts w:ascii="Times New Roman" w:hAnsi="Times New Roman" w:cs="Times New Roman"/>
          <w:sz w:val="24"/>
          <w:szCs w:val="24"/>
        </w:rPr>
        <w:t xml:space="preserve"> in wie weit </w:t>
      </w:r>
      <w:r w:rsidR="008E40E5" w:rsidRPr="00F670CF">
        <w:rPr>
          <w:rFonts w:ascii="Times New Roman" w:hAnsi="Times New Roman" w:cs="Times New Roman"/>
          <w:sz w:val="24"/>
          <w:szCs w:val="24"/>
        </w:rPr>
        <w:t xml:space="preserve">sie sich von dieser Framerate </w:t>
      </w:r>
      <w:r w:rsidR="00B52D77" w:rsidRPr="00F670CF">
        <w:rPr>
          <w:rFonts w:ascii="Times New Roman" w:hAnsi="Times New Roman" w:cs="Times New Roman"/>
          <w:sz w:val="24"/>
          <w:szCs w:val="24"/>
        </w:rPr>
        <w:t>in ihrem Spielerlebnis beeinflusst fühlten</w:t>
      </w:r>
      <w:r w:rsidR="008320BC" w:rsidRPr="00F670CF">
        <w:rPr>
          <w:rStyle w:val="Funotenzeichen"/>
          <w:rFonts w:ascii="Times New Roman" w:hAnsi="Times New Roman" w:cs="Times New Roman"/>
          <w:sz w:val="24"/>
          <w:szCs w:val="24"/>
        </w:rPr>
        <w:footnoteReference w:id="22"/>
      </w:r>
      <w:r w:rsidR="00B52D77" w:rsidRPr="00F670CF">
        <w:rPr>
          <w:rFonts w:ascii="Times New Roman" w:hAnsi="Times New Roman" w:cs="Times New Roman"/>
          <w:sz w:val="24"/>
          <w:szCs w:val="24"/>
        </w:rPr>
        <w:t>.</w:t>
      </w:r>
    </w:p>
    <w:p w14:paraId="2D81E46B" w14:textId="3F4597FB" w:rsidR="00DD5869" w:rsidRDefault="00DD5869">
      <w:pPr>
        <w:rPr>
          <w:rFonts w:ascii="Times New Roman" w:hAnsi="Times New Roman" w:cs="Times New Roman"/>
          <w:sz w:val="24"/>
          <w:szCs w:val="24"/>
        </w:rPr>
      </w:pPr>
      <w:r>
        <w:rPr>
          <w:rFonts w:ascii="Times New Roman" w:hAnsi="Times New Roman" w:cs="Times New Roman"/>
          <w:sz w:val="24"/>
          <w:szCs w:val="24"/>
        </w:rPr>
        <w:br w:type="page"/>
      </w:r>
    </w:p>
    <w:p w14:paraId="39C10A51" w14:textId="5718D3CB" w:rsidR="00BA10C7" w:rsidRPr="00F670CF" w:rsidRDefault="00BB53F9"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Diese Skala war aufgeteilt in</w:t>
      </w:r>
      <w:r w:rsidRPr="00DD5869">
        <w:rPr>
          <w:rFonts w:ascii="Times New Roman" w:hAnsi="Times New Roman" w:cs="Times New Roman"/>
          <w:sz w:val="24"/>
          <w:szCs w:val="24"/>
        </w:rPr>
        <w:t>:</w:t>
      </w:r>
      <w:r w:rsidR="00C72CA0" w:rsidRPr="00DD5869">
        <w:rPr>
          <w:rFonts w:ascii="Times New Roman" w:hAnsi="Times New Roman" w:cs="Times New Roman"/>
          <w:bCs/>
          <w:color w:val="000000"/>
          <w:sz w:val="24"/>
          <w:szCs w:val="24"/>
          <w:shd w:val="clear" w:color="auto" w:fill="FFFFFF"/>
        </w:rPr>
        <w:t xml:space="preserve"> </w:t>
      </w:r>
      <w:r w:rsidR="00C72CA0" w:rsidRPr="00DD5869">
        <w:rPr>
          <w:rStyle w:val="editabletextarea"/>
          <w:rFonts w:ascii="Times New Roman" w:hAnsi="Times New Roman" w:cs="Times New Roman"/>
          <w:bCs/>
          <w:color w:val="000000"/>
          <w:sz w:val="24"/>
          <w:szCs w:val="24"/>
          <w:shd w:val="clear" w:color="auto" w:fill="FFFFFF"/>
        </w:rPr>
        <w:t>Wie sehr hat diese Framerate Ihr Spielerlebnis beeinflusst?</w:t>
      </w:r>
    </w:p>
    <w:p w14:paraId="6D3736D3" w14:textId="6EDF93E7" w:rsidR="00BB53F9"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Gar nicht</w:t>
      </w:r>
    </w:p>
    <w:p w14:paraId="0C503A98" w14:textId="25DCC625" w:rsidR="00963FE4"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Ein bisschen</w:t>
      </w:r>
    </w:p>
    <w:p w14:paraId="7265502E" w14:textId="0FB3B7FD" w:rsidR="00963FE4"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Stark</w:t>
      </w:r>
    </w:p>
    <w:p w14:paraId="32E02AC6" w14:textId="538657B5" w:rsidR="00963FE4"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Sehr stark</w:t>
      </w:r>
    </w:p>
    <w:p w14:paraId="1A4680B7" w14:textId="7E1B566A" w:rsidR="00D43232" w:rsidRPr="00F670CF" w:rsidRDefault="005F25B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Wobei im Datensatz</w:t>
      </w:r>
      <w:r w:rsidR="00D43232" w:rsidRPr="00F670CF">
        <w:rPr>
          <w:rStyle w:val="Funotenzeichen"/>
          <w:rFonts w:ascii="Times New Roman" w:hAnsi="Times New Roman" w:cs="Times New Roman"/>
          <w:sz w:val="24"/>
          <w:szCs w:val="24"/>
        </w:rPr>
        <w:footnoteReference w:id="23"/>
      </w:r>
      <w:r w:rsidR="00D43232" w:rsidRPr="00F670CF">
        <w:rPr>
          <w:rFonts w:ascii="Times New Roman" w:hAnsi="Times New Roman" w:cs="Times New Roman"/>
          <w:sz w:val="24"/>
          <w:szCs w:val="24"/>
        </w:rPr>
        <w:t xml:space="preserve"> zur besseren Verarbeitung </w:t>
      </w:r>
      <w:r w:rsidR="004E0FB6" w:rsidRPr="00F670CF">
        <w:rPr>
          <w:rFonts w:ascii="Times New Roman" w:hAnsi="Times New Roman" w:cs="Times New Roman"/>
          <w:sz w:val="24"/>
          <w:szCs w:val="24"/>
        </w:rPr>
        <w:t xml:space="preserve">den Aussagen folgende Werte </w:t>
      </w:r>
      <w:r w:rsidR="005F255D" w:rsidRPr="00F670CF">
        <w:rPr>
          <w:rFonts w:ascii="Times New Roman" w:hAnsi="Times New Roman" w:cs="Times New Roman"/>
          <w:sz w:val="24"/>
          <w:szCs w:val="24"/>
        </w:rPr>
        <w:t>zugeordnet</w:t>
      </w:r>
      <w:r w:rsidR="004E0FB6" w:rsidRPr="00F670CF">
        <w:rPr>
          <w:rFonts w:ascii="Times New Roman" w:hAnsi="Times New Roman" w:cs="Times New Roman"/>
          <w:sz w:val="24"/>
          <w:szCs w:val="24"/>
        </w:rPr>
        <w:t xml:space="preserve"> wurden:</w:t>
      </w:r>
    </w:p>
    <w:p w14:paraId="339B9664" w14:textId="06491909" w:rsidR="004E0FB6"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Gar nicht = 0</w:t>
      </w:r>
    </w:p>
    <w:p w14:paraId="72E54015" w14:textId="51FB768F" w:rsidR="004E0FB6"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Ein bisschen = 1</w:t>
      </w:r>
    </w:p>
    <w:p w14:paraId="5FD869F3" w14:textId="5B2C09CD" w:rsidR="004E0FB6"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Stark = 2</w:t>
      </w:r>
    </w:p>
    <w:p w14:paraId="35AC513D" w14:textId="77777777" w:rsidR="001E4DBC"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Sehr stark = 3</w:t>
      </w:r>
    </w:p>
    <w:p w14:paraId="33C78551" w14:textId="22DA442A" w:rsidR="004E0FB6" w:rsidRPr="00F670CF" w:rsidRDefault="004E0FB6"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Um diese dann anschließend </w:t>
      </w:r>
      <w:r w:rsidR="007262BC" w:rsidRPr="00F670CF">
        <w:rPr>
          <w:rFonts w:ascii="Times New Roman" w:hAnsi="Times New Roman" w:cs="Times New Roman"/>
          <w:sz w:val="24"/>
          <w:szCs w:val="24"/>
        </w:rPr>
        <w:t>sinnvoll in die Auswertung zu integrieren, wurden diese mit (*-10) multipliziert.</w:t>
      </w:r>
    </w:p>
    <w:p w14:paraId="5DC38E53" w14:textId="7BFD238B" w:rsidR="00BD6ABF" w:rsidRPr="00F670CF" w:rsidRDefault="00BD6ABF" w:rsidP="000A237F">
      <w:pPr>
        <w:spacing w:line="360" w:lineRule="auto"/>
        <w:jc w:val="both"/>
        <w:rPr>
          <w:rFonts w:ascii="Times New Roman" w:eastAsiaTheme="majorEastAsia" w:hAnsi="Times New Roman" w:cs="Times New Roman"/>
          <w:color w:val="365F91" w:themeColor="accent1" w:themeShade="BF"/>
          <w:sz w:val="24"/>
          <w:szCs w:val="24"/>
        </w:rPr>
      </w:pPr>
      <w:bookmarkStart w:id="299" w:name="_Versuchsauswertung_Latenzversuch"/>
      <w:bookmarkStart w:id="300" w:name="_Toc493682151"/>
      <w:bookmarkStart w:id="301" w:name="_Toc493693719"/>
      <w:bookmarkStart w:id="302" w:name="_Toc493696977"/>
      <w:bookmarkStart w:id="303" w:name="_Toc493699951"/>
      <w:bookmarkStart w:id="304" w:name="_Toc493701893"/>
      <w:bookmarkEnd w:id="299"/>
      <w:r w:rsidRPr="00F670CF">
        <w:rPr>
          <w:rFonts w:ascii="Times New Roman" w:hAnsi="Times New Roman" w:cs="Times New Roman"/>
          <w:sz w:val="24"/>
          <w:szCs w:val="24"/>
        </w:rPr>
        <w:br w:type="page"/>
      </w:r>
    </w:p>
    <w:p w14:paraId="0D12A4A0" w14:textId="62766851" w:rsidR="00841AA4" w:rsidRPr="0044117B" w:rsidRDefault="1C140F3E" w:rsidP="000A237F">
      <w:pPr>
        <w:pStyle w:val="berschrift2"/>
        <w:spacing w:line="360" w:lineRule="auto"/>
        <w:jc w:val="both"/>
        <w:rPr>
          <w:rFonts w:cs="Times New Roman"/>
          <w:sz w:val="28"/>
          <w:szCs w:val="24"/>
        </w:rPr>
      </w:pPr>
      <w:bookmarkStart w:id="305" w:name="_Toc494055344"/>
      <w:r w:rsidRPr="0044117B">
        <w:rPr>
          <w:rFonts w:cs="Times New Roman"/>
          <w:sz w:val="28"/>
          <w:szCs w:val="24"/>
        </w:rPr>
        <w:lastRenderedPageBreak/>
        <w:t>Versuchsauswertung Latenzversuch</w:t>
      </w:r>
      <w:bookmarkEnd w:id="300"/>
      <w:bookmarkEnd w:id="301"/>
      <w:bookmarkEnd w:id="302"/>
      <w:bookmarkEnd w:id="303"/>
      <w:bookmarkEnd w:id="304"/>
      <w:bookmarkEnd w:id="305"/>
    </w:p>
    <w:p w14:paraId="15F3C51D" w14:textId="77777777" w:rsidR="00637C19" w:rsidRPr="00F670CF" w:rsidRDefault="00637C19" w:rsidP="000A237F">
      <w:pPr>
        <w:jc w:val="both"/>
        <w:rPr>
          <w:rFonts w:ascii="Times New Roman" w:hAnsi="Times New Roman" w:cs="Times New Roman"/>
          <w:sz w:val="24"/>
          <w:szCs w:val="24"/>
        </w:rPr>
      </w:pPr>
    </w:p>
    <w:p w14:paraId="1A9BAA95" w14:textId="079C0B9E" w:rsidR="004F5972"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nun folgenden Kapitel beschreiben die einzelnen Versuchsreihen von </w:t>
      </w:r>
      <w:r w:rsidR="64787400" w:rsidRPr="64787400">
        <w:rPr>
          <w:rFonts w:ascii="Times New Roman" w:hAnsi="Times New Roman" w:cs="Times New Roman"/>
          <w:sz w:val="24"/>
          <w:szCs w:val="24"/>
        </w:rPr>
        <w:t>50</w:t>
      </w:r>
      <w:r w:rsidRPr="00F670CF">
        <w:rPr>
          <w:rFonts w:ascii="Times New Roman" w:hAnsi="Times New Roman" w:cs="Times New Roman"/>
          <w:sz w:val="24"/>
          <w:szCs w:val="24"/>
        </w:rPr>
        <w:t xml:space="preserve"> </w:t>
      </w:r>
      <w:r w:rsidR="008320BC" w:rsidRPr="00F670CF">
        <w:rPr>
          <w:rFonts w:ascii="Times New Roman" w:hAnsi="Times New Roman" w:cs="Times New Roman"/>
          <w:sz w:val="24"/>
          <w:szCs w:val="24"/>
        </w:rPr>
        <w:t>fps</w:t>
      </w:r>
      <w:r w:rsidR="64787400" w:rsidRPr="64787400">
        <w:rPr>
          <w:rFonts w:ascii="Times New Roman" w:hAnsi="Times New Roman" w:cs="Times New Roman"/>
          <w:sz w:val="24"/>
          <w:szCs w:val="24"/>
        </w:rPr>
        <w:t>-10 fps.</w:t>
      </w:r>
      <w:r w:rsidRPr="00F670CF">
        <w:rPr>
          <w:rFonts w:ascii="Times New Roman" w:hAnsi="Times New Roman" w:cs="Times New Roman"/>
          <w:sz w:val="24"/>
          <w:szCs w:val="24"/>
        </w:rPr>
        <w:t xml:space="preserve"> Um diese jeweils auszuwerten</w:t>
      </w:r>
      <w:r w:rsidR="05BF6EF1" w:rsidRPr="00F670CF">
        <w:rPr>
          <w:rFonts w:ascii="Times New Roman" w:hAnsi="Times New Roman" w:cs="Times New Roman"/>
          <w:sz w:val="24"/>
          <w:szCs w:val="24"/>
        </w:rPr>
        <w:t>,</w:t>
      </w:r>
      <w:r w:rsidRPr="00F670CF">
        <w:rPr>
          <w:rFonts w:ascii="Times New Roman" w:hAnsi="Times New Roman" w:cs="Times New Roman"/>
          <w:sz w:val="24"/>
          <w:szCs w:val="24"/>
        </w:rPr>
        <w:t xml:space="preserve"> wurden sie nach dem Versuch bereinigt und </w:t>
      </w:r>
      <w:r w:rsidR="05BF6EF1" w:rsidRPr="00F670CF">
        <w:rPr>
          <w:rFonts w:ascii="Times New Roman" w:hAnsi="Times New Roman" w:cs="Times New Roman"/>
          <w:sz w:val="24"/>
          <w:szCs w:val="24"/>
        </w:rPr>
        <w:t>überarbeitet.</w:t>
      </w:r>
      <w:r w:rsidRPr="00F670CF">
        <w:rPr>
          <w:rFonts w:ascii="Times New Roman" w:hAnsi="Times New Roman" w:cs="Times New Roman"/>
          <w:sz w:val="24"/>
          <w:szCs w:val="24"/>
        </w:rPr>
        <w:t xml:space="preserve"> Auch hier wurden die Messungen </w:t>
      </w:r>
      <w:r w:rsidR="05BF6EF1" w:rsidRPr="00F670CF">
        <w:rPr>
          <w:rFonts w:ascii="Times New Roman" w:hAnsi="Times New Roman" w:cs="Times New Roman"/>
          <w:sz w:val="24"/>
          <w:szCs w:val="24"/>
        </w:rPr>
        <w:t>randomisiert.</w:t>
      </w:r>
    </w:p>
    <w:p w14:paraId="65911FAB" w14:textId="5D47F008" w:rsidR="004F5972" w:rsidRPr="00F670CF" w:rsidRDefault="004F597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71730BC4" w14:textId="77777777" w:rsidR="004F5972" w:rsidRPr="0044117B" w:rsidRDefault="1C140F3E" w:rsidP="000A237F">
      <w:pPr>
        <w:pStyle w:val="berschrift3"/>
        <w:spacing w:line="360" w:lineRule="auto"/>
        <w:jc w:val="both"/>
        <w:rPr>
          <w:rFonts w:ascii="Times New Roman" w:hAnsi="Times New Roman" w:cs="Times New Roman"/>
          <w:sz w:val="26"/>
          <w:szCs w:val="26"/>
        </w:rPr>
      </w:pPr>
      <w:bookmarkStart w:id="306" w:name="_Toc494055345"/>
      <w:r w:rsidRPr="0044117B">
        <w:rPr>
          <w:rFonts w:ascii="Times New Roman" w:hAnsi="Times New Roman" w:cs="Times New Roman"/>
          <w:sz w:val="26"/>
          <w:szCs w:val="26"/>
        </w:rPr>
        <w:lastRenderedPageBreak/>
        <w:t>Messung mit 50 Bildern pro Sekunde</w:t>
      </w:r>
      <w:bookmarkEnd w:id="306"/>
    </w:p>
    <w:p w14:paraId="20AA19D9" w14:textId="77777777" w:rsidR="004C3919" w:rsidRPr="00F670CF" w:rsidRDefault="004C3919" w:rsidP="000A237F">
      <w:pPr>
        <w:spacing w:line="360" w:lineRule="auto"/>
        <w:jc w:val="both"/>
        <w:rPr>
          <w:rFonts w:ascii="Times New Roman" w:hAnsi="Times New Roman" w:cs="Times New Roman"/>
          <w:sz w:val="24"/>
          <w:szCs w:val="24"/>
        </w:rPr>
      </w:pPr>
    </w:p>
    <w:p w14:paraId="2C958FBF" w14:textId="0286902F" w:rsidR="009D63F0" w:rsidRPr="00F670CF" w:rsidRDefault="009D63F0"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Auswirkung der Latenz auf die Immersion und ihre entsprechende Schätzung </w:t>
      </w:r>
      <w:r w:rsidR="00FA4594" w:rsidRPr="00F670CF">
        <w:rPr>
          <w:rFonts w:ascii="Times New Roman" w:hAnsi="Times New Roman" w:cs="Times New Roman"/>
          <w:sz w:val="24"/>
          <w:szCs w:val="24"/>
        </w:rPr>
        <w:t>ist im folgenden Diagramm aufgeführt.</w:t>
      </w:r>
      <w:r w:rsidR="00CC1CEC" w:rsidRPr="00F670CF">
        <w:rPr>
          <w:rFonts w:ascii="Times New Roman" w:hAnsi="Times New Roman" w:cs="Times New Roman"/>
          <w:sz w:val="24"/>
          <w:szCs w:val="24"/>
        </w:rPr>
        <w:t xml:space="preserve"> Hier ist zu </w:t>
      </w:r>
      <w:r w:rsidR="005A6345" w:rsidRPr="00F670CF">
        <w:rPr>
          <w:rFonts w:ascii="Times New Roman" w:hAnsi="Times New Roman" w:cs="Times New Roman"/>
          <w:sz w:val="24"/>
          <w:szCs w:val="24"/>
        </w:rPr>
        <w:t>erwähnen,</w:t>
      </w:r>
      <w:r w:rsidR="00CC1CEC" w:rsidRPr="00F670CF">
        <w:rPr>
          <w:rFonts w:ascii="Times New Roman" w:hAnsi="Times New Roman" w:cs="Times New Roman"/>
          <w:sz w:val="24"/>
          <w:szCs w:val="24"/>
        </w:rPr>
        <w:t xml:space="preserve"> </w:t>
      </w:r>
      <w:r w:rsidR="00FC7C1B" w:rsidRPr="00F670CF">
        <w:rPr>
          <w:rFonts w:ascii="Times New Roman" w:hAnsi="Times New Roman" w:cs="Times New Roman"/>
          <w:sz w:val="24"/>
          <w:szCs w:val="24"/>
        </w:rPr>
        <w:t>dass</w:t>
      </w:r>
      <w:r w:rsidR="00CC1CEC" w:rsidRPr="00F670CF">
        <w:rPr>
          <w:rFonts w:ascii="Times New Roman" w:hAnsi="Times New Roman" w:cs="Times New Roman"/>
          <w:sz w:val="24"/>
          <w:szCs w:val="24"/>
        </w:rPr>
        <w:t xml:space="preserve"> </w:t>
      </w:r>
      <w:r w:rsidR="00FC7C1B" w:rsidRPr="00F670CF">
        <w:rPr>
          <w:rFonts w:ascii="Times New Roman" w:hAnsi="Times New Roman" w:cs="Times New Roman"/>
          <w:sz w:val="24"/>
          <w:szCs w:val="24"/>
        </w:rPr>
        <w:t xml:space="preserve">bei allen </w:t>
      </w:r>
      <w:r w:rsidR="00F238D5" w:rsidRPr="00F670CF">
        <w:rPr>
          <w:rFonts w:ascii="Times New Roman" w:hAnsi="Times New Roman" w:cs="Times New Roman"/>
          <w:sz w:val="24"/>
          <w:szCs w:val="24"/>
        </w:rPr>
        <w:t>Diagrammen zu diesem Versuch die ungültigen</w:t>
      </w:r>
      <w:r w:rsidR="00CC1CEC" w:rsidRPr="00F670CF">
        <w:rPr>
          <w:rFonts w:ascii="Times New Roman" w:hAnsi="Times New Roman" w:cs="Times New Roman"/>
          <w:sz w:val="24"/>
          <w:szCs w:val="24"/>
        </w:rPr>
        <w:t xml:space="preserve"> Wert</w:t>
      </w:r>
      <w:r w:rsidR="00F238D5" w:rsidRPr="00F670CF">
        <w:rPr>
          <w:rFonts w:ascii="Times New Roman" w:hAnsi="Times New Roman" w:cs="Times New Roman"/>
          <w:sz w:val="24"/>
          <w:szCs w:val="24"/>
        </w:rPr>
        <w:t>e</w:t>
      </w:r>
      <w:r w:rsidR="00CC1CEC" w:rsidRPr="00F670CF">
        <w:rPr>
          <w:rFonts w:ascii="Times New Roman" w:hAnsi="Times New Roman" w:cs="Times New Roman"/>
          <w:sz w:val="24"/>
          <w:szCs w:val="24"/>
        </w:rPr>
        <w:t xml:space="preserve"> </w:t>
      </w:r>
      <w:r w:rsidR="00FD12EA" w:rsidRPr="00F670CF">
        <w:rPr>
          <w:rFonts w:ascii="Times New Roman" w:hAnsi="Times New Roman" w:cs="Times New Roman"/>
          <w:sz w:val="24"/>
          <w:szCs w:val="24"/>
        </w:rPr>
        <w:t>entfernt wurden</w:t>
      </w:r>
      <w:r w:rsidR="00F238D5" w:rsidRPr="00F670CF">
        <w:rPr>
          <w:rFonts w:ascii="Times New Roman" w:hAnsi="Times New Roman" w:cs="Times New Roman"/>
          <w:sz w:val="24"/>
          <w:szCs w:val="24"/>
        </w:rPr>
        <w:t xml:space="preserve">. </w:t>
      </w:r>
      <w:r w:rsidR="005A6345" w:rsidRPr="00F670CF">
        <w:rPr>
          <w:rFonts w:ascii="Times New Roman" w:hAnsi="Times New Roman" w:cs="Times New Roman"/>
          <w:sz w:val="24"/>
          <w:szCs w:val="24"/>
        </w:rPr>
        <w:t xml:space="preserve">Dies hat die Ursache, dass </w:t>
      </w:r>
      <w:r w:rsidR="00FD12EA" w:rsidRPr="00F670CF">
        <w:rPr>
          <w:rFonts w:ascii="Times New Roman" w:hAnsi="Times New Roman" w:cs="Times New Roman"/>
          <w:sz w:val="24"/>
          <w:szCs w:val="24"/>
        </w:rPr>
        <w:t xml:space="preserve">zur Zeit </w:t>
      </w:r>
      <w:r w:rsidR="005A6345" w:rsidRPr="00F670CF">
        <w:rPr>
          <w:rFonts w:ascii="Times New Roman" w:hAnsi="Times New Roman" w:cs="Times New Roman"/>
          <w:sz w:val="24"/>
          <w:szCs w:val="24"/>
        </w:rPr>
        <w:t>des Probandentestes</w:t>
      </w:r>
      <w:r w:rsidR="00FD12EA" w:rsidRPr="00F670CF">
        <w:rPr>
          <w:rFonts w:ascii="Times New Roman" w:hAnsi="Times New Roman" w:cs="Times New Roman"/>
          <w:sz w:val="24"/>
          <w:szCs w:val="24"/>
        </w:rPr>
        <w:t xml:space="preserve"> bei dieser Einstellung kein konstanter Wert generiert werden konnte</w:t>
      </w:r>
      <w:r w:rsidR="009B1F76" w:rsidRPr="00F670CF">
        <w:rPr>
          <w:rFonts w:ascii="Times New Roman" w:hAnsi="Times New Roman" w:cs="Times New Roman"/>
          <w:sz w:val="24"/>
          <w:szCs w:val="24"/>
        </w:rPr>
        <w:t xml:space="preserve"> und diese Messung für ungültig erklärt wurde</w:t>
      </w:r>
      <w:r w:rsidR="009B1F76" w:rsidRPr="00F670CF">
        <w:rPr>
          <w:rStyle w:val="Funotenzeichen"/>
          <w:rFonts w:ascii="Times New Roman" w:hAnsi="Times New Roman" w:cs="Times New Roman"/>
          <w:sz w:val="24"/>
          <w:szCs w:val="24"/>
        </w:rPr>
        <w:footnoteReference w:id="24"/>
      </w:r>
      <w:r w:rsidR="009B1F76" w:rsidRPr="00F670CF">
        <w:rPr>
          <w:rFonts w:ascii="Times New Roman" w:hAnsi="Times New Roman" w:cs="Times New Roman"/>
          <w:sz w:val="24"/>
          <w:szCs w:val="24"/>
        </w:rPr>
        <w:t>.</w:t>
      </w:r>
    </w:p>
    <w:p w14:paraId="61051615" w14:textId="77777777" w:rsidR="00AE355C" w:rsidRDefault="004F5972" w:rsidP="00AE355C">
      <w:pPr>
        <w:keepNext/>
        <w:jc w:val="center"/>
      </w:pPr>
      <w:r w:rsidRPr="00F670CF">
        <w:rPr>
          <w:rFonts w:ascii="Times New Roman" w:hAnsi="Times New Roman" w:cs="Times New Roman"/>
          <w:noProof/>
          <w:sz w:val="24"/>
          <w:szCs w:val="24"/>
          <w:lang w:eastAsia="de-DE"/>
        </w:rPr>
        <w:drawing>
          <wp:inline distT="0" distB="0" distL="0" distR="0" wp14:anchorId="332BA996" wp14:editId="40533412">
            <wp:extent cx="4572000" cy="2743200"/>
            <wp:effectExtent l="0" t="0" r="0" b="0"/>
            <wp:docPr id="3" name="Diagramm 3">
              <a:extLst xmlns:a="http://schemas.openxmlformats.org/drawingml/2006/main">
                <a:ext uri="{FF2B5EF4-FFF2-40B4-BE49-F238E27FC236}">
                  <a16:creationId xmlns:a16="http://schemas.microsoft.com/office/drawing/2014/main" id="{1CB1FBCF-E34B-4384-A4B5-6D1E541B21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98E00FA" w14:textId="1F760A7F" w:rsidR="008320BC" w:rsidRPr="00AE355C" w:rsidRDefault="00AE355C" w:rsidP="00AE355C">
      <w:pPr>
        <w:pStyle w:val="Beschriftung"/>
        <w:jc w:val="center"/>
        <w:rPr>
          <w:rFonts w:ascii="Times New Roman" w:hAnsi="Times New Roman" w:cs="Times New Roman"/>
        </w:rPr>
      </w:pPr>
      <w:bookmarkStart w:id="307" w:name="_Toc494050661"/>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39</w:t>
      </w:r>
      <w:r w:rsidRPr="00AE355C">
        <w:rPr>
          <w:rFonts w:ascii="Times New Roman" w:hAnsi="Times New Roman" w:cs="Times New Roman"/>
        </w:rPr>
        <w:fldChar w:fldCharType="end"/>
      </w:r>
      <w:r w:rsidRPr="00AE355C">
        <w:rPr>
          <w:rFonts w:ascii="Times New Roman" w:hAnsi="Times New Roman" w:cs="Times New Roman"/>
        </w:rPr>
        <w:t>: Gemessene gegenüber empfundenen fps und deren Einfluss auf das Spielerlebnis bei 50Fps</w:t>
      </w:r>
      <w:bookmarkEnd w:id="307"/>
    </w:p>
    <w:p w14:paraId="4131AB41" w14:textId="443E1C1C" w:rsidR="00255A84" w:rsidRPr="00F670CF" w:rsidRDefault="00DC4D19"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gemessenen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wurden hier</w:t>
      </w:r>
      <w:r w:rsidR="002529C1" w:rsidRPr="00F670CF">
        <w:rPr>
          <w:rFonts w:ascii="Times New Roman" w:hAnsi="Times New Roman" w:cs="Times New Roman"/>
          <w:sz w:val="24"/>
          <w:szCs w:val="24"/>
        </w:rPr>
        <w:t xml:space="preserve"> wie im Kapitel Versuchsaufbau erwähnt,</w:t>
      </w:r>
      <w:r w:rsidRPr="00F670CF">
        <w:rPr>
          <w:rFonts w:ascii="Times New Roman" w:hAnsi="Times New Roman" w:cs="Times New Roman"/>
          <w:sz w:val="24"/>
          <w:szCs w:val="24"/>
        </w:rPr>
        <w:t xml:space="preserve"> </w:t>
      </w:r>
      <w:r w:rsidR="005F25BE" w:rsidRPr="00F670CF">
        <w:rPr>
          <w:rFonts w:ascii="Times New Roman" w:hAnsi="Times New Roman" w:cs="Times New Roman"/>
          <w:sz w:val="24"/>
          <w:szCs w:val="24"/>
        </w:rPr>
        <w:t>visuell überwacht und entsprechend gerundet.</w:t>
      </w:r>
      <w:r w:rsidR="00EB0622" w:rsidRPr="00F670CF">
        <w:rPr>
          <w:rFonts w:ascii="Times New Roman" w:hAnsi="Times New Roman" w:cs="Times New Roman"/>
          <w:sz w:val="24"/>
          <w:szCs w:val="24"/>
        </w:rPr>
        <w:t xml:space="preserve"> Daher bildet sie </w:t>
      </w:r>
      <w:r w:rsidR="00E13E61" w:rsidRPr="00F670CF">
        <w:rPr>
          <w:rFonts w:ascii="Times New Roman" w:hAnsi="Times New Roman" w:cs="Times New Roman"/>
          <w:sz w:val="24"/>
          <w:szCs w:val="24"/>
        </w:rPr>
        <w:t>trotz</w:t>
      </w:r>
      <w:r w:rsidR="00EB0622" w:rsidRPr="00F670CF">
        <w:rPr>
          <w:rFonts w:ascii="Times New Roman" w:hAnsi="Times New Roman" w:cs="Times New Roman"/>
          <w:sz w:val="24"/>
          <w:szCs w:val="24"/>
        </w:rPr>
        <w:t xml:space="preserve"> der gemessenen Abweichungen</w:t>
      </w:r>
      <w:r w:rsidR="00EB0622" w:rsidRPr="00F670CF">
        <w:rPr>
          <w:rStyle w:val="Funotenzeichen"/>
          <w:rFonts w:ascii="Times New Roman" w:hAnsi="Times New Roman" w:cs="Times New Roman"/>
          <w:sz w:val="24"/>
          <w:szCs w:val="24"/>
        </w:rPr>
        <w:footnoteReference w:id="25"/>
      </w:r>
      <w:r w:rsidR="00E13E61" w:rsidRPr="00F670CF">
        <w:rPr>
          <w:rFonts w:ascii="Times New Roman" w:hAnsi="Times New Roman" w:cs="Times New Roman"/>
          <w:sz w:val="24"/>
          <w:szCs w:val="24"/>
        </w:rPr>
        <w:t xml:space="preserve"> eine konstante Linie</w:t>
      </w:r>
      <w:r w:rsidR="005F25BE" w:rsidRPr="00F670CF">
        <w:rPr>
          <w:rFonts w:ascii="Times New Roman" w:hAnsi="Times New Roman" w:cs="Times New Roman"/>
          <w:sz w:val="24"/>
          <w:szCs w:val="24"/>
        </w:rPr>
        <w:t>.</w:t>
      </w:r>
      <w:r w:rsidR="00B55592" w:rsidRPr="00F670CF">
        <w:rPr>
          <w:rFonts w:ascii="Times New Roman" w:hAnsi="Times New Roman" w:cs="Times New Roman"/>
          <w:sz w:val="24"/>
          <w:szCs w:val="24"/>
        </w:rPr>
        <w:t xml:space="preserve"> Die empfundene Latenzzeit</w:t>
      </w:r>
      <w:r w:rsidR="00981763" w:rsidRPr="00F670CF">
        <w:rPr>
          <w:rFonts w:ascii="Times New Roman" w:hAnsi="Times New Roman" w:cs="Times New Roman"/>
          <w:sz w:val="24"/>
          <w:szCs w:val="24"/>
        </w:rPr>
        <w:t xml:space="preserve"> </w:t>
      </w:r>
      <w:r w:rsidR="007D3D2E" w:rsidRPr="00F670CF">
        <w:rPr>
          <w:rFonts w:ascii="Times New Roman" w:hAnsi="Times New Roman" w:cs="Times New Roman"/>
          <w:sz w:val="24"/>
          <w:szCs w:val="24"/>
        </w:rPr>
        <w:t>ist hier der</w:t>
      </w:r>
      <w:r w:rsidR="005F255D" w:rsidRPr="00F670CF">
        <w:rPr>
          <w:rFonts w:ascii="Times New Roman" w:hAnsi="Times New Roman" w:cs="Times New Roman"/>
          <w:sz w:val="24"/>
          <w:szCs w:val="24"/>
        </w:rPr>
        <w:t xml:space="preserve"> negativen</w:t>
      </w:r>
      <w:r w:rsidR="007D3D2E" w:rsidRPr="00F670CF">
        <w:rPr>
          <w:rFonts w:ascii="Times New Roman" w:hAnsi="Times New Roman" w:cs="Times New Roman"/>
          <w:sz w:val="24"/>
          <w:szCs w:val="24"/>
        </w:rPr>
        <w:t xml:space="preserve"> Auswirkung</w:t>
      </w:r>
      <w:r w:rsidR="005F255D" w:rsidRPr="00F670CF">
        <w:rPr>
          <w:rFonts w:ascii="Times New Roman" w:hAnsi="Times New Roman" w:cs="Times New Roman"/>
          <w:sz w:val="24"/>
          <w:szCs w:val="24"/>
        </w:rPr>
        <w:t xml:space="preserve"> </w:t>
      </w:r>
      <w:r w:rsidR="009923AE" w:rsidRPr="00F670CF">
        <w:rPr>
          <w:rFonts w:ascii="Times New Roman" w:hAnsi="Times New Roman" w:cs="Times New Roman"/>
          <w:sz w:val="24"/>
          <w:szCs w:val="24"/>
        </w:rPr>
        <w:t>auf das Spielerlebnis gegenübergestellt.</w:t>
      </w:r>
      <w:r w:rsidR="00566211" w:rsidRPr="00F670CF">
        <w:rPr>
          <w:rFonts w:ascii="Times New Roman" w:hAnsi="Times New Roman" w:cs="Times New Roman"/>
          <w:sz w:val="24"/>
          <w:szCs w:val="24"/>
        </w:rPr>
        <w:t xml:space="preserve"> </w:t>
      </w:r>
      <w:r w:rsidR="009923AE" w:rsidRPr="00F670CF">
        <w:rPr>
          <w:rFonts w:ascii="Times New Roman" w:hAnsi="Times New Roman" w:cs="Times New Roman"/>
          <w:sz w:val="24"/>
          <w:szCs w:val="24"/>
        </w:rPr>
        <w:t>Da die Auswirkungswerte aus den Fragebögen,</w:t>
      </w:r>
      <w:r w:rsidR="00DC2B6F" w:rsidRPr="00F670CF">
        <w:rPr>
          <w:rFonts w:ascii="Times New Roman" w:hAnsi="Times New Roman" w:cs="Times New Roman"/>
          <w:sz w:val="24"/>
          <w:szCs w:val="24"/>
        </w:rPr>
        <w:t xml:space="preserve"> </w:t>
      </w:r>
      <w:r w:rsidR="0002136E" w:rsidRPr="00F670CF">
        <w:rPr>
          <w:rFonts w:ascii="Times New Roman" w:hAnsi="Times New Roman" w:cs="Times New Roman"/>
          <w:sz w:val="24"/>
          <w:szCs w:val="24"/>
        </w:rPr>
        <w:t>wie im Versuchsablauf beschrieben,</w:t>
      </w:r>
      <w:r w:rsidR="00B75591" w:rsidRPr="00F670CF">
        <w:rPr>
          <w:rFonts w:ascii="Times New Roman" w:hAnsi="Times New Roman" w:cs="Times New Roman"/>
          <w:sz w:val="24"/>
          <w:szCs w:val="24"/>
        </w:rPr>
        <w:t xml:space="preserve"> von Null bis Vier reichen, wurden diese zur verbesserten Darstellung mit </w:t>
      </w:r>
      <w:r w:rsidR="00A32D18" w:rsidRPr="00F670CF">
        <w:rPr>
          <w:rFonts w:ascii="Times New Roman" w:hAnsi="Times New Roman" w:cs="Times New Roman"/>
          <w:sz w:val="24"/>
          <w:szCs w:val="24"/>
        </w:rPr>
        <w:t>-10 multipliziert.</w:t>
      </w:r>
      <w:r w:rsidR="00A424C4" w:rsidRPr="00F670CF">
        <w:rPr>
          <w:rFonts w:ascii="Times New Roman" w:hAnsi="Times New Roman" w:cs="Times New Roman"/>
          <w:sz w:val="24"/>
          <w:szCs w:val="24"/>
        </w:rPr>
        <w:t xml:space="preserve"> In dem oben dargestellten Diagramm </w:t>
      </w:r>
      <w:r w:rsidR="00D428C8" w:rsidRPr="00F670CF">
        <w:rPr>
          <w:rFonts w:ascii="Times New Roman" w:hAnsi="Times New Roman" w:cs="Times New Roman"/>
          <w:sz w:val="24"/>
          <w:szCs w:val="24"/>
        </w:rPr>
        <w:t>heißt das also, umso tiefer der Ausw</w:t>
      </w:r>
      <w:r w:rsidR="008F5B7B" w:rsidRPr="00F670CF">
        <w:rPr>
          <w:rFonts w:ascii="Times New Roman" w:hAnsi="Times New Roman" w:cs="Times New Roman"/>
          <w:sz w:val="24"/>
          <w:szCs w:val="24"/>
        </w:rPr>
        <w:t>i</w:t>
      </w:r>
      <w:r w:rsidR="00D428C8" w:rsidRPr="00F670CF">
        <w:rPr>
          <w:rFonts w:ascii="Times New Roman" w:hAnsi="Times New Roman" w:cs="Times New Roman"/>
          <w:sz w:val="24"/>
          <w:szCs w:val="24"/>
        </w:rPr>
        <w:t xml:space="preserve">rkungswert liegt, umso </w:t>
      </w:r>
      <w:r w:rsidR="008F5B7B" w:rsidRPr="00F670CF">
        <w:rPr>
          <w:rFonts w:ascii="Times New Roman" w:hAnsi="Times New Roman" w:cs="Times New Roman"/>
          <w:sz w:val="24"/>
          <w:szCs w:val="24"/>
        </w:rPr>
        <w:t xml:space="preserve">störender empfanden die Probanden die empfundene </w:t>
      </w:r>
      <w:r w:rsidR="008320BC" w:rsidRPr="00F670CF">
        <w:rPr>
          <w:rFonts w:ascii="Times New Roman" w:hAnsi="Times New Roman" w:cs="Times New Roman"/>
          <w:sz w:val="24"/>
          <w:szCs w:val="24"/>
        </w:rPr>
        <w:t>fps</w:t>
      </w:r>
      <w:r w:rsidR="008F5B7B" w:rsidRPr="00F670CF">
        <w:rPr>
          <w:rFonts w:ascii="Times New Roman" w:hAnsi="Times New Roman" w:cs="Times New Roman"/>
          <w:sz w:val="24"/>
          <w:szCs w:val="24"/>
        </w:rPr>
        <w:t>-Zahl.</w:t>
      </w:r>
    </w:p>
    <w:p w14:paraId="1AAF90BF" w14:textId="2E5C98FD" w:rsidR="00DD78F2"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Eine tiefergehende Auswertung hat bei dieser Latenzzeituntersuchung nicht stattgefunden. Dies begründet sich darin, dass </w:t>
      </w:r>
      <w:r w:rsidR="2ADDEC45" w:rsidRPr="2ADDEC45">
        <w:rPr>
          <w:rFonts w:ascii="Times New Roman" w:hAnsi="Times New Roman" w:cs="Times New Roman"/>
          <w:sz w:val="24"/>
          <w:szCs w:val="24"/>
        </w:rPr>
        <w:t xml:space="preserve">sich </w:t>
      </w:r>
      <w:r w:rsidRPr="00F670CF">
        <w:rPr>
          <w:rFonts w:ascii="Times New Roman" w:hAnsi="Times New Roman" w:cs="Times New Roman"/>
          <w:sz w:val="24"/>
          <w:szCs w:val="24"/>
        </w:rPr>
        <w:t>bei einer Überprüfung der unten aufgeführten Messung, Zweifel an der Aussagekraft des Versuchs ergaben.</w:t>
      </w:r>
    </w:p>
    <w:p w14:paraId="6BFE23B7" w14:textId="1B149C8E" w:rsidR="0000087D" w:rsidRPr="00F670CF" w:rsidRDefault="00AE32E2"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 xml:space="preserve">Um die </w:t>
      </w:r>
      <w:r w:rsidR="009A607F" w:rsidRPr="00F670CF">
        <w:rPr>
          <w:rFonts w:ascii="Times New Roman" w:hAnsi="Times New Roman" w:cs="Times New Roman"/>
          <w:sz w:val="24"/>
          <w:szCs w:val="24"/>
        </w:rPr>
        <w:t>Aussagekraft des Versuch</w:t>
      </w:r>
      <w:r w:rsidRPr="00F670CF">
        <w:rPr>
          <w:rFonts w:ascii="Times New Roman" w:hAnsi="Times New Roman" w:cs="Times New Roman"/>
          <w:sz w:val="24"/>
          <w:szCs w:val="24"/>
        </w:rPr>
        <w:t>e</w:t>
      </w:r>
      <w:r w:rsidR="009A607F" w:rsidRPr="00F670CF">
        <w:rPr>
          <w:rFonts w:ascii="Times New Roman" w:hAnsi="Times New Roman" w:cs="Times New Roman"/>
          <w:sz w:val="24"/>
          <w:szCs w:val="24"/>
        </w:rPr>
        <w:t>s zu belegen</w:t>
      </w:r>
      <w:r w:rsidRPr="00F670CF">
        <w:rPr>
          <w:rFonts w:ascii="Times New Roman" w:hAnsi="Times New Roman" w:cs="Times New Roman"/>
          <w:sz w:val="24"/>
          <w:szCs w:val="24"/>
        </w:rPr>
        <w:t xml:space="preserve">, wurde eine Messung </w:t>
      </w:r>
      <w:r w:rsidR="00D420F9" w:rsidRPr="00F670CF">
        <w:rPr>
          <w:rFonts w:ascii="Times New Roman" w:hAnsi="Times New Roman" w:cs="Times New Roman"/>
          <w:sz w:val="24"/>
          <w:szCs w:val="24"/>
        </w:rPr>
        <w:t xml:space="preserve">durchgeführt, ob die </w:t>
      </w:r>
      <w:r w:rsidR="008320BC" w:rsidRPr="00F670CF">
        <w:rPr>
          <w:rFonts w:ascii="Times New Roman" w:hAnsi="Times New Roman" w:cs="Times New Roman"/>
          <w:sz w:val="24"/>
          <w:szCs w:val="24"/>
        </w:rPr>
        <w:t>fps</w:t>
      </w:r>
      <w:r w:rsidR="00D420F9" w:rsidRPr="00F670CF">
        <w:rPr>
          <w:rFonts w:ascii="Times New Roman" w:hAnsi="Times New Roman" w:cs="Times New Roman"/>
          <w:sz w:val="24"/>
          <w:szCs w:val="24"/>
        </w:rPr>
        <w:t xml:space="preserve"> konstant genug sind,</w:t>
      </w:r>
      <w:r w:rsidR="00E02923" w:rsidRPr="00F670CF">
        <w:rPr>
          <w:rFonts w:ascii="Times New Roman" w:hAnsi="Times New Roman" w:cs="Times New Roman"/>
          <w:sz w:val="24"/>
          <w:szCs w:val="24"/>
        </w:rPr>
        <w:t xml:space="preserve"> um ein belastbares Ergebnis zu liefern.</w:t>
      </w:r>
      <w:r w:rsidR="007C0763" w:rsidRPr="00F670CF">
        <w:rPr>
          <w:rFonts w:ascii="Times New Roman" w:hAnsi="Times New Roman" w:cs="Times New Roman"/>
          <w:sz w:val="24"/>
          <w:szCs w:val="24"/>
        </w:rPr>
        <w:t xml:space="preserve"> </w:t>
      </w:r>
      <w:r w:rsidR="008E3379" w:rsidRPr="00F670CF">
        <w:rPr>
          <w:rFonts w:ascii="Times New Roman" w:hAnsi="Times New Roman" w:cs="Times New Roman"/>
          <w:sz w:val="24"/>
          <w:szCs w:val="24"/>
        </w:rPr>
        <w:t>Die hier erhobenen Daten</w:t>
      </w:r>
      <w:r w:rsidR="009A607F" w:rsidRPr="00F670CF">
        <w:rPr>
          <w:rFonts w:ascii="Times New Roman" w:hAnsi="Times New Roman" w:cs="Times New Roman"/>
          <w:sz w:val="24"/>
          <w:szCs w:val="24"/>
        </w:rPr>
        <w:t xml:space="preserve"> </w:t>
      </w:r>
      <w:r w:rsidR="00637C19" w:rsidRPr="00F670CF">
        <w:rPr>
          <w:rFonts w:ascii="Times New Roman" w:hAnsi="Times New Roman" w:cs="Times New Roman"/>
          <w:sz w:val="24"/>
          <w:szCs w:val="24"/>
        </w:rPr>
        <w:t xml:space="preserve">wurden </w:t>
      </w:r>
      <w:r w:rsidR="00BD177A" w:rsidRPr="00F670CF">
        <w:rPr>
          <w:rFonts w:ascii="Times New Roman" w:hAnsi="Times New Roman" w:cs="Times New Roman"/>
          <w:sz w:val="24"/>
          <w:szCs w:val="24"/>
        </w:rPr>
        <w:t xml:space="preserve">wie in den folgenden Diagrammen aufgeführt und </w:t>
      </w:r>
      <w:r w:rsidR="00637C19" w:rsidRPr="00F670CF">
        <w:rPr>
          <w:rFonts w:ascii="Times New Roman" w:hAnsi="Times New Roman" w:cs="Times New Roman"/>
          <w:sz w:val="24"/>
          <w:szCs w:val="24"/>
        </w:rPr>
        <w:t>bereinigt, um die Analysewerte nicht zu verfälschen</w:t>
      </w:r>
      <w:r w:rsidR="001037F1" w:rsidRPr="00F670CF">
        <w:rPr>
          <w:rFonts w:ascii="Times New Roman" w:hAnsi="Times New Roman" w:cs="Times New Roman"/>
          <w:sz w:val="24"/>
          <w:szCs w:val="24"/>
        </w:rPr>
        <w:t xml:space="preserve"> und eine verbesserte Darstellung zu ermöglichen</w:t>
      </w:r>
      <w:r w:rsidR="00637C19" w:rsidRPr="00F670CF">
        <w:rPr>
          <w:rFonts w:ascii="Times New Roman" w:hAnsi="Times New Roman" w:cs="Times New Roman"/>
          <w:sz w:val="24"/>
          <w:szCs w:val="24"/>
        </w:rPr>
        <w:t>.</w:t>
      </w:r>
      <w:r w:rsidR="00637C19" w:rsidRPr="00F670CF">
        <w:rPr>
          <w:rStyle w:val="Funotenzeichen"/>
          <w:rFonts w:ascii="Times New Roman" w:hAnsi="Times New Roman" w:cs="Times New Roman"/>
          <w:sz w:val="24"/>
          <w:szCs w:val="24"/>
        </w:rPr>
        <w:footnoteReference w:id="26"/>
      </w:r>
      <w:r w:rsidR="00DD78F2" w:rsidRPr="00F670CF">
        <w:rPr>
          <w:rFonts w:ascii="Times New Roman" w:hAnsi="Times New Roman" w:cs="Times New Roman"/>
          <w:sz w:val="24"/>
          <w:szCs w:val="24"/>
        </w:rPr>
        <w:t xml:space="preserve"> </w:t>
      </w:r>
      <w:r w:rsidR="00694BF7" w:rsidRPr="00F670CF">
        <w:rPr>
          <w:rFonts w:ascii="Times New Roman" w:hAnsi="Times New Roman" w:cs="Times New Roman"/>
          <w:sz w:val="24"/>
          <w:szCs w:val="24"/>
        </w:rPr>
        <w:t>In diesem Fall wurden alle Werte über 100</w:t>
      </w:r>
      <w:r w:rsidR="008320BC" w:rsidRPr="00F670CF">
        <w:rPr>
          <w:rFonts w:ascii="Times New Roman" w:hAnsi="Times New Roman" w:cs="Times New Roman"/>
          <w:sz w:val="24"/>
          <w:szCs w:val="24"/>
        </w:rPr>
        <w:t>fps</w:t>
      </w:r>
      <w:r w:rsidR="00857B0B" w:rsidRPr="00F670CF">
        <w:rPr>
          <w:rFonts w:ascii="Times New Roman" w:hAnsi="Times New Roman" w:cs="Times New Roman"/>
          <w:sz w:val="24"/>
          <w:szCs w:val="24"/>
        </w:rPr>
        <w:t xml:space="preserve"> und </w:t>
      </w:r>
      <w:r w:rsidR="000A7433" w:rsidRPr="00F670CF">
        <w:rPr>
          <w:rFonts w:ascii="Times New Roman" w:hAnsi="Times New Roman" w:cs="Times New Roman"/>
          <w:sz w:val="24"/>
          <w:szCs w:val="24"/>
        </w:rPr>
        <w:t>unter 20</w:t>
      </w:r>
      <w:r w:rsidR="008320BC" w:rsidRPr="00F670CF">
        <w:rPr>
          <w:rFonts w:ascii="Times New Roman" w:hAnsi="Times New Roman" w:cs="Times New Roman"/>
          <w:sz w:val="24"/>
          <w:szCs w:val="24"/>
        </w:rPr>
        <w:t>fps</w:t>
      </w:r>
      <w:r w:rsidR="00694BF7" w:rsidRPr="00F670CF">
        <w:rPr>
          <w:rFonts w:ascii="Times New Roman" w:hAnsi="Times New Roman" w:cs="Times New Roman"/>
          <w:sz w:val="24"/>
          <w:szCs w:val="24"/>
        </w:rPr>
        <w:t xml:space="preserve"> </w:t>
      </w:r>
      <w:r w:rsidR="00315754" w:rsidRPr="00F670CF">
        <w:rPr>
          <w:rFonts w:ascii="Times New Roman" w:hAnsi="Times New Roman" w:cs="Times New Roman"/>
          <w:sz w:val="24"/>
          <w:szCs w:val="24"/>
        </w:rPr>
        <w:t>nicht berücksichtigt</w:t>
      </w:r>
      <w:r w:rsidR="001037F1" w:rsidRPr="00F670CF">
        <w:rPr>
          <w:rFonts w:ascii="Times New Roman" w:hAnsi="Times New Roman" w:cs="Times New Roman"/>
          <w:sz w:val="24"/>
          <w:szCs w:val="24"/>
        </w:rPr>
        <w:t xml:space="preserve">, da </w:t>
      </w:r>
      <w:r w:rsidR="002D0FD7" w:rsidRPr="00F670CF">
        <w:rPr>
          <w:rFonts w:ascii="Times New Roman" w:hAnsi="Times New Roman" w:cs="Times New Roman"/>
          <w:sz w:val="24"/>
          <w:szCs w:val="24"/>
        </w:rPr>
        <w:t xml:space="preserve">diese Überschreitungen auf Grund ihrer </w:t>
      </w:r>
      <w:r w:rsidR="0000087D" w:rsidRPr="00F670CF">
        <w:rPr>
          <w:rFonts w:ascii="Times New Roman" w:hAnsi="Times New Roman" w:cs="Times New Roman"/>
          <w:sz w:val="24"/>
          <w:szCs w:val="24"/>
        </w:rPr>
        <w:t>Einzigartigkeit zu vernachlässigen sind</w:t>
      </w:r>
      <w:r w:rsidR="0000087D" w:rsidRPr="00F670CF">
        <w:rPr>
          <w:rStyle w:val="Funotenzeichen"/>
          <w:rFonts w:ascii="Times New Roman" w:hAnsi="Times New Roman" w:cs="Times New Roman"/>
          <w:sz w:val="24"/>
          <w:szCs w:val="24"/>
        </w:rPr>
        <w:footnoteReference w:id="27"/>
      </w:r>
      <w:r w:rsidR="00315754" w:rsidRPr="00F670CF">
        <w:rPr>
          <w:rFonts w:ascii="Times New Roman" w:hAnsi="Times New Roman" w:cs="Times New Roman"/>
          <w:sz w:val="24"/>
          <w:szCs w:val="24"/>
        </w:rPr>
        <w:t>.</w:t>
      </w:r>
    </w:p>
    <w:p w14:paraId="5CDEF492" w14:textId="3C97C502" w:rsidR="004C3919" w:rsidRPr="00F670CF" w:rsidRDefault="3E12246C" w:rsidP="000A237F">
      <w:pPr>
        <w:spacing w:line="360" w:lineRule="auto"/>
        <w:jc w:val="both"/>
        <w:rPr>
          <w:rFonts w:ascii="Times New Roman" w:hAnsi="Times New Roman" w:cs="Times New Roman"/>
          <w:sz w:val="24"/>
          <w:szCs w:val="24"/>
        </w:rPr>
      </w:pPr>
      <w:r w:rsidRPr="3E12246C">
        <w:rPr>
          <w:rFonts w:ascii="Times New Roman" w:hAnsi="Times New Roman" w:cs="Times New Roman"/>
          <w:sz w:val="24"/>
          <w:szCs w:val="24"/>
        </w:rPr>
        <w:t>Dies</w:t>
      </w:r>
      <w:r w:rsidR="1C140F3E" w:rsidRPr="00F670CF">
        <w:rPr>
          <w:rFonts w:ascii="Times New Roman" w:hAnsi="Times New Roman" w:cs="Times New Roman"/>
          <w:sz w:val="24"/>
          <w:szCs w:val="24"/>
        </w:rPr>
        <w:t xml:space="preserve"> waren folgende Werte:</w:t>
      </w:r>
    </w:p>
    <w:p w14:paraId="4066E6A3" w14:textId="648CCFDD" w:rsidR="000A7433"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Wert 3</w:t>
      </w:r>
      <w:r w:rsidR="00DD5869">
        <w:rPr>
          <w:rFonts w:ascii="Times New Roman" w:hAnsi="Times New Roman" w:cs="Times New Roman"/>
          <w:sz w:val="24"/>
          <w:szCs w:val="24"/>
        </w:rPr>
        <w:t>:</w:t>
      </w:r>
      <w:r w:rsidRPr="00F670CF">
        <w:rPr>
          <w:rFonts w:ascii="Times New Roman" w:hAnsi="Times New Roman" w:cs="Times New Roman"/>
          <w:sz w:val="24"/>
          <w:szCs w:val="24"/>
        </w:rPr>
        <w:t xml:space="preserve"> mit 3</w:t>
      </w:r>
      <w:r w:rsidR="008320BC" w:rsidRPr="00F670CF">
        <w:rPr>
          <w:rFonts w:ascii="Times New Roman" w:hAnsi="Times New Roman" w:cs="Times New Roman"/>
          <w:sz w:val="24"/>
          <w:szCs w:val="24"/>
        </w:rPr>
        <w:t>fps</w:t>
      </w:r>
    </w:p>
    <w:p w14:paraId="54A6DB8D" w14:textId="09EF6CF0" w:rsidR="00315754"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Wert 7: 105 </w:t>
      </w:r>
      <w:r w:rsidR="008320BC" w:rsidRPr="00F670CF">
        <w:rPr>
          <w:rFonts w:ascii="Times New Roman" w:hAnsi="Times New Roman" w:cs="Times New Roman"/>
          <w:sz w:val="24"/>
          <w:szCs w:val="24"/>
        </w:rPr>
        <w:t>fps</w:t>
      </w:r>
    </w:p>
    <w:p w14:paraId="7FDB6D1B" w14:textId="58DED865" w:rsidR="002729C4"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Wert 161:145 </w:t>
      </w:r>
      <w:r w:rsidR="008320BC" w:rsidRPr="00F670CF">
        <w:rPr>
          <w:rFonts w:ascii="Times New Roman" w:hAnsi="Times New Roman" w:cs="Times New Roman"/>
          <w:sz w:val="24"/>
          <w:szCs w:val="24"/>
        </w:rPr>
        <w:t>fps</w:t>
      </w:r>
    </w:p>
    <w:p w14:paraId="43FFCE0E" w14:textId="10E10E8C" w:rsidR="00315754"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Wert 213: 166 </w:t>
      </w:r>
      <w:r w:rsidR="008320BC" w:rsidRPr="00F670CF">
        <w:rPr>
          <w:rFonts w:ascii="Times New Roman" w:hAnsi="Times New Roman" w:cs="Times New Roman"/>
          <w:sz w:val="24"/>
          <w:szCs w:val="24"/>
        </w:rPr>
        <w:t>fps</w:t>
      </w:r>
    </w:p>
    <w:p w14:paraId="3AAAC08A" w14:textId="24EE5092" w:rsidR="00FB6293"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Das unten gezeigte Diagramm veranschaulicht die bei einer Einstellung auf </w:t>
      </w:r>
      <w:r w:rsidR="287EC641" w:rsidRPr="287EC641">
        <w:rPr>
          <w:rFonts w:ascii="Times New Roman" w:hAnsi="Times New Roman" w:cs="Times New Roman"/>
          <w:sz w:val="24"/>
          <w:szCs w:val="24"/>
        </w:rPr>
        <w:t>50 fps</w:t>
      </w:r>
      <w:r w:rsidRPr="00F670CF">
        <w:rPr>
          <w:rFonts w:ascii="Times New Roman" w:hAnsi="Times New Roman" w:cs="Times New Roman"/>
          <w:sz w:val="24"/>
          <w:szCs w:val="24"/>
        </w:rPr>
        <w:t xml:space="preserve"> auftretenden Schwankungen vom ersten gemessenen Frame</w:t>
      </w:r>
      <w:r w:rsidR="708C3E7A" w:rsidRPr="00F670CF">
        <w:rPr>
          <w:rFonts w:ascii="Times New Roman" w:hAnsi="Times New Roman" w:cs="Times New Roman"/>
          <w:sz w:val="24"/>
          <w:szCs w:val="24"/>
        </w:rPr>
        <w:t>,</w:t>
      </w:r>
      <w:r w:rsidRPr="00F670CF">
        <w:rPr>
          <w:rFonts w:ascii="Times New Roman" w:hAnsi="Times New Roman" w:cs="Times New Roman"/>
          <w:sz w:val="24"/>
          <w:szCs w:val="24"/>
        </w:rPr>
        <w:t xml:space="preserve"> bis hin </w:t>
      </w:r>
      <w:r w:rsidR="287EC641" w:rsidRPr="287EC641">
        <w:rPr>
          <w:rFonts w:ascii="Times New Roman" w:hAnsi="Times New Roman" w:cs="Times New Roman"/>
          <w:sz w:val="24"/>
          <w:szCs w:val="24"/>
        </w:rPr>
        <w:t>zu Frame</w:t>
      </w:r>
      <w:r w:rsidRPr="00F670CF">
        <w:rPr>
          <w:rFonts w:ascii="Times New Roman" w:hAnsi="Times New Roman" w:cs="Times New Roman"/>
          <w:sz w:val="24"/>
          <w:szCs w:val="24"/>
        </w:rPr>
        <w:t xml:space="preserve"> 100. Dieser Bereich wurde gewählt, um die Daten übersichtlicher </w:t>
      </w:r>
      <w:r w:rsidR="164DBD42" w:rsidRPr="164DBD42">
        <w:rPr>
          <w:rFonts w:ascii="Times New Roman" w:hAnsi="Times New Roman" w:cs="Times New Roman"/>
          <w:sz w:val="24"/>
          <w:szCs w:val="24"/>
        </w:rPr>
        <w:t>darstellen</w:t>
      </w:r>
      <w:r w:rsidRPr="00F670CF">
        <w:rPr>
          <w:rFonts w:ascii="Times New Roman" w:hAnsi="Times New Roman" w:cs="Times New Roman"/>
          <w:sz w:val="24"/>
          <w:szCs w:val="24"/>
        </w:rPr>
        <w:t xml:space="preserve"> zu können.</w:t>
      </w:r>
    </w:p>
    <w:p w14:paraId="5E247925" w14:textId="77777777" w:rsidR="00AE355C" w:rsidRDefault="00995232" w:rsidP="00AE355C">
      <w:pPr>
        <w:keepNext/>
        <w:jc w:val="center"/>
      </w:pPr>
      <w:r w:rsidRPr="00F670CF">
        <w:rPr>
          <w:rFonts w:ascii="Times New Roman" w:hAnsi="Times New Roman" w:cs="Times New Roman"/>
          <w:noProof/>
          <w:sz w:val="24"/>
          <w:szCs w:val="24"/>
          <w:lang w:eastAsia="de-DE"/>
        </w:rPr>
        <w:drawing>
          <wp:inline distT="0" distB="0" distL="0" distR="0" wp14:anchorId="45681DE0" wp14:editId="17320FAC">
            <wp:extent cx="4572000" cy="1963972"/>
            <wp:effectExtent l="0" t="0" r="0" b="17780"/>
            <wp:docPr id="2" name="Diagramm 2">
              <a:extLst xmlns:a="http://schemas.openxmlformats.org/drawingml/2006/main">
                <a:ext uri="{FF2B5EF4-FFF2-40B4-BE49-F238E27FC236}">
                  <a16:creationId xmlns:a16="http://schemas.microsoft.com/office/drawing/2014/main" id="{81525C71-C7F4-4B12-B94C-997C150C66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162838" w14:textId="6BC93D31" w:rsidR="008320BC" w:rsidRPr="00AE355C" w:rsidRDefault="00AE355C" w:rsidP="00AE355C">
      <w:pPr>
        <w:pStyle w:val="Beschriftung"/>
        <w:jc w:val="center"/>
        <w:rPr>
          <w:rFonts w:ascii="Times New Roman" w:hAnsi="Times New Roman" w:cs="Times New Roman"/>
        </w:rPr>
      </w:pPr>
      <w:bookmarkStart w:id="308" w:name="_Toc494050662"/>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40</w:t>
      </w:r>
      <w:r w:rsidRPr="00AE355C">
        <w:rPr>
          <w:rFonts w:ascii="Times New Roman" w:hAnsi="Times New Roman" w:cs="Times New Roman"/>
        </w:rPr>
        <w:fldChar w:fldCharType="end"/>
      </w:r>
      <w:r w:rsidRPr="00AE355C">
        <w:rPr>
          <w:rFonts w:ascii="Times New Roman" w:hAnsi="Times New Roman" w:cs="Times New Roman"/>
        </w:rPr>
        <w:t>: Schwankung der fps bei einer Einstellung</w:t>
      </w:r>
      <w:bookmarkEnd w:id="308"/>
    </w:p>
    <w:p w14:paraId="1D15ABDA" w14:textId="12D4ED11" w:rsidR="00F65C53"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Dieses Diagramm macht deutlich, welchen Schwankungen die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während des Versuchs mit </w:t>
      </w:r>
      <w:r w:rsidR="164DBD42" w:rsidRPr="164DBD42">
        <w:rPr>
          <w:rFonts w:ascii="Times New Roman" w:hAnsi="Times New Roman" w:cs="Times New Roman"/>
          <w:sz w:val="24"/>
          <w:szCs w:val="24"/>
        </w:rPr>
        <w:t>50 fps</w:t>
      </w:r>
      <w:r w:rsidRPr="00F670CF">
        <w:rPr>
          <w:rFonts w:ascii="Times New Roman" w:hAnsi="Times New Roman" w:cs="Times New Roman"/>
          <w:sz w:val="24"/>
          <w:szCs w:val="24"/>
        </w:rPr>
        <w:t xml:space="preserve"> unterlagen.</w:t>
      </w:r>
    </w:p>
    <w:p w14:paraId="2A6FBCDE" w14:textId="75071F21" w:rsidR="00D76AB3" w:rsidRDefault="00D76AB3">
      <w:pPr>
        <w:rPr>
          <w:rFonts w:ascii="Times New Roman" w:hAnsi="Times New Roman" w:cs="Times New Roman"/>
          <w:sz w:val="24"/>
          <w:szCs w:val="24"/>
        </w:rPr>
      </w:pPr>
      <w:r>
        <w:rPr>
          <w:rFonts w:ascii="Times New Roman" w:hAnsi="Times New Roman" w:cs="Times New Roman"/>
          <w:sz w:val="24"/>
          <w:szCs w:val="24"/>
        </w:rPr>
        <w:br w:type="page"/>
      </w:r>
    </w:p>
    <w:p w14:paraId="5338B67C" w14:textId="63F88172" w:rsidR="004C3919"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 xml:space="preserve">Durch die Auswertung der Messdaten, ergaben sich dann folgende statistische Werte für die Messung. </w:t>
      </w:r>
    </w:p>
    <w:tbl>
      <w:tblPr>
        <w:tblStyle w:val="Tabellenraster"/>
        <w:tblW w:w="0" w:type="auto"/>
        <w:tblLook w:val="04A0" w:firstRow="1" w:lastRow="0" w:firstColumn="1" w:lastColumn="0" w:noHBand="0" w:noVBand="1"/>
      </w:tblPr>
      <w:tblGrid>
        <w:gridCol w:w="2265"/>
        <w:gridCol w:w="2265"/>
        <w:gridCol w:w="2265"/>
        <w:gridCol w:w="2266"/>
      </w:tblGrid>
      <w:tr w:rsidR="00C45FDB" w:rsidRPr="00F670CF" w14:paraId="7E3EF354" w14:textId="77777777" w:rsidTr="1C140F3E">
        <w:tc>
          <w:tcPr>
            <w:tcW w:w="2265" w:type="dxa"/>
          </w:tcPr>
          <w:p w14:paraId="1FFF149F" w14:textId="4E3884C3" w:rsidR="00C45FDB" w:rsidRPr="00F670CF" w:rsidRDefault="00C45FDB" w:rsidP="000A237F">
            <w:pPr>
              <w:jc w:val="both"/>
              <w:rPr>
                <w:rFonts w:ascii="Times New Roman" w:hAnsi="Times New Roman" w:cs="Times New Roman"/>
                <w:sz w:val="24"/>
                <w:szCs w:val="24"/>
              </w:rPr>
            </w:pPr>
          </w:p>
        </w:tc>
        <w:tc>
          <w:tcPr>
            <w:tcW w:w="2265" w:type="dxa"/>
          </w:tcPr>
          <w:p w14:paraId="5CA953F2" w14:textId="77777777" w:rsidR="00EC20E6"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p w14:paraId="17C6D9DA" w14:textId="4F02753E" w:rsidR="00C45FD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c>
          <w:tcPr>
            <w:tcW w:w="2265" w:type="dxa"/>
          </w:tcPr>
          <w:p w14:paraId="42A03B9D" w14:textId="6C82D0C5" w:rsidR="00C45FD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 (gerundet)</w:t>
            </w:r>
          </w:p>
        </w:tc>
        <w:tc>
          <w:tcPr>
            <w:tcW w:w="2266" w:type="dxa"/>
          </w:tcPr>
          <w:p w14:paraId="14AC2A2C" w14:textId="77777777" w:rsidR="00EC20E6"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 xml:space="preserve">Varianz </w:t>
            </w:r>
          </w:p>
          <w:p w14:paraId="181BD173" w14:textId="0F358E99" w:rsidR="00C45FD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r>
      <w:tr w:rsidR="00C45FDB" w:rsidRPr="00F670CF" w14:paraId="3E1CB8D8" w14:textId="77777777" w:rsidTr="1C140F3E">
        <w:tc>
          <w:tcPr>
            <w:tcW w:w="2265" w:type="dxa"/>
          </w:tcPr>
          <w:p w14:paraId="5009D374" w14:textId="09B07234" w:rsidR="00C45FD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Unbereinigt 0-1000</w:t>
            </w:r>
            <w:r w:rsidR="008320BC" w:rsidRPr="00F670CF">
              <w:rPr>
                <w:rFonts w:ascii="Times New Roman" w:hAnsi="Times New Roman" w:cs="Times New Roman"/>
                <w:sz w:val="24"/>
                <w:szCs w:val="24"/>
              </w:rPr>
              <w:t>fps</w:t>
            </w:r>
          </w:p>
        </w:tc>
        <w:tc>
          <w:tcPr>
            <w:tcW w:w="2265" w:type="dxa"/>
          </w:tcPr>
          <w:p w14:paraId="2401DF63" w14:textId="794AB32C" w:rsidR="00C45FD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51,08</w:t>
            </w:r>
          </w:p>
        </w:tc>
        <w:tc>
          <w:tcPr>
            <w:tcW w:w="2265" w:type="dxa"/>
          </w:tcPr>
          <w:p w14:paraId="76E38F0F" w14:textId="6AB33012" w:rsidR="00C45FD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23,25</w:t>
            </w:r>
          </w:p>
        </w:tc>
        <w:tc>
          <w:tcPr>
            <w:tcW w:w="2266" w:type="dxa"/>
          </w:tcPr>
          <w:p w14:paraId="12F43833" w14:textId="19DD03FC" w:rsidR="00C45FD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540,41</w:t>
            </w:r>
          </w:p>
        </w:tc>
      </w:tr>
      <w:tr w:rsidR="00AA7979" w:rsidRPr="00F670CF" w14:paraId="1E45C2A7" w14:textId="77777777" w:rsidTr="1C140F3E">
        <w:tc>
          <w:tcPr>
            <w:tcW w:w="2265" w:type="dxa"/>
          </w:tcPr>
          <w:p w14:paraId="6EEC18C6" w14:textId="77777777" w:rsidR="00AA7979" w:rsidRPr="00F670CF" w:rsidRDefault="00AA7979" w:rsidP="000A237F">
            <w:pPr>
              <w:jc w:val="both"/>
              <w:rPr>
                <w:rFonts w:ascii="Times New Roman" w:hAnsi="Times New Roman" w:cs="Times New Roman"/>
                <w:sz w:val="24"/>
                <w:szCs w:val="24"/>
              </w:rPr>
            </w:pPr>
          </w:p>
        </w:tc>
        <w:tc>
          <w:tcPr>
            <w:tcW w:w="2265" w:type="dxa"/>
          </w:tcPr>
          <w:p w14:paraId="727F49C1" w14:textId="522757AE"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5" w:type="dxa"/>
          </w:tcPr>
          <w:p w14:paraId="183D6BA0" w14:textId="4A5B8341"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tc>
        <w:tc>
          <w:tcPr>
            <w:tcW w:w="2266" w:type="dxa"/>
          </w:tcPr>
          <w:p w14:paraId="07568C01" w14:textId="33C734AC"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tc>
      </w:tr>
      <w:tr w:rsidR="00AA7979" w:rsidRPr="00F670CF" w14:paraId="20DFE20D" w14:textId="77777777" w:rsidTr="1C140F3E">
        <w:tc>
          <w:tcPr>
            <w:tcW w:w="2265" w:type="dxa"/>
          </w:tcPr>
          <w:p w14:paraId="754954A9" w14:textId="6BD15A5A" w:rsidR="00E22556"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Bereinigt 0-1000</w:t>
            </w:r>
            <w:r w:rsidR="008320BC" w:rsidRPr="00F670CF">
              <w:rPr>
                <w:rFonts w:ascii="Times New Roman" w:hAnsi="Times New Roman" w:cs="Times New Roman"/>
                <w:sz w:val="24"/>
                <w:szCs w:val="24"/>
              </w:rPr>
              <w:t>fps</w:t>
            </w:r>
          </w:p>
        </w:tc>
        <w:tc>
          <w:tcPr>
            <w:tcW w:w="2265" w:type="dxa"/>
          </w:tcPr>
          <w:p w14:paraId="1941C8FD" w14:textId="6CBC6BAD"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50,87</w:t>
            </w:r>
          </w:p>
        </w:tc>
        <w:tc>
          <w:tcPr>
            <w:tcW w:w="2265" w:type="dxa"/>
          </w:tcPr>
          <w:p w14:paraId="0BC8537A" w14:textId="0FDDD478"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22,72</w:t>
            </w:r>
          </w:p>
        </w:tc>
        <w:tc>
          <w:tcPr>
            <w:tcW w:w="2266" w:type="dxa"/>
          </w:tcPr>
          <w:p w14:paraId="1F372053" w14:textId="1662A94C"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516,17</w:t>
            </w:r>
          </w:p>
        </w:tc>
      </w:tr>
      <w:tr w:rsidR="00AA7979" w:rsidRPr="00F670CF" w14:paraId="4ACA6912" w14:textId="77777777" w:rsidTr="1C140F3E">
        <w:tc>
          <w:tcPr>
            <w:tcW w:w="2265" w:type="dxa"/>
          </w:tcPr>
          <w:p w14:paraId="47EFD4A7" w14:textId="77777777" w:rsidR="00AA7979" w:rsidRPr="00F670CF" w:rsidRDefault="00AA7979" w:rsidP="000A237F">
            <w:pPr>
              <w:jc w:val="both"/>
              <w:rPr>
                <w:rFonts w:ascii="Times New Roman" w:hAnsi="Times New Roman" w:cs="Times New Roman"/>
                <w:sz w:val="24"/>
                <w:szCs w:val="24"/>
              </w:rPr>
            </w:pPr>
          </w:p>
        </w:tc>
        <w:tc>
          <w:tcPr>
            <w:tcW w:w="2265" w:type="dxa"/>
          </w:tcPr>
          <w:p w14:paraId="56BDF2E4" w14:textId="006A4F74"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5" w:type="dxa"/>
          </w:tcPr>
          <w:p w14:paraId="501C0811" w14:textId="0976C8B2"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tc>
        <w:tc>
          <w:tcPr>
            <w:tcW w:w="2266" w:type="dxa"/>
          </w:tcPr>
          <w:p w14:paraId="5E6E5BF3" w14:textId="2CFE06F2"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tc>
      </w:tr>
      <w:tr w:rsidR="00AA7979" w:rsidRPr="00F670CF" w14:paraId="2923835E" w14:textId="77777777" w:rsidTr="1C140F3E">
        <w:tc>
          <w:tcPr>
            <w:tcW w:w="2265" w:type="dxa"/>
          </w:tcPr>
          <w:p w14:paraId="522DB1AD" w14:textId="4FB1728E" w:rsidR="00E22556"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 xml:space="preserve">Diagramm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0 – 100</w:t>
            </w:r>
          </w:p>
        </w:tc>
        <w:tc>
          <w:tcPr>
            <w:tcW w:w="2265" w:type="dxa"/>
          </w:tcPr>
          <w:p w14:paraId="3E062765" w14:textId="0598E915"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54,73</w:t>
            </w:r>
          </w:p>
        </w:tc>
        <w:tc>
          <w:tcPr>
            <w:tcW w:w="2265" w:type="dxa"/>
          </w:tcPr>
          <w:p w14:paraId="0D22169A" w14:textId="4A00F363"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25,40</w:t>
            </w:r>
          </w:p>
        </w:tc>
        <w:tc>
          <w:tcPr>
            <w:tcW w:w="2266" w:type="dxa"/>
          </w:tcPr>
          <w:p w14:paraId="6FC9BB4E" w14:textId="0FDB5687" w:rsidR="00AA7979"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645,51</w:t>
            </w:r>
          </w:p>
        </w:tc>
      </w:tr>
    </w:tbl>
    <w:p w14:paraId="12039072" w14:textId="4376FC80" w:rsidR="002577F4" w:rsidRPr="00D76AB3" w:rsidRDefault="00D51468" w:rsidP="000A3B36">
      <w:pPr>
        <w:rPr>
          <w:rStyle w:val="IntensiveHervorhebung"/>
        </w:rPr>
      </w:pPr>
      <w:r w:rsidRPr="00D76AB3">
        <w:rPr>
          <w:rStyle w:val="IntensiveHervorhebung"/>
        </w:rPr>
        <w:t>Tabelle 5</w:t>
      </w:r>
      <w:r w:rsidR="00A104FC" w:rsidRPr="00D76AB3">
        <w:rPr>
          <w:rStyle w:val="IntensiveHervorhebung"/>
        </w:rPr>
        <w:t xml:space="preserve">: Schwankung der fps bei einer Einstellung auf </w:t>
      </w:r>
      <w:r w:rsidR="00F5603A" w:rsidRPr="00D76AB3">
        <w:rPr>
          <w:rStyle w:val="IntensiveHervorhebung"/>
        </w:rPr>
        <w:t>5</w:t>
      </w:r>
      <w:r w:rsidR="00A104FC" w:rsidRPr="00D76AB3">
        <w:rPr>
          <w:rStyle w:val="IntensiveHervorhebung"/>
        </w:rPr>
        <w:t>0fps</w:t>
      </w:r>
    </w:p>
    <w:p w14:paraId="0355C669" w14:textId="4833980B" w:rsidR="00AA1391" w:rsidRPr="00F670CF" w:rsidRDefault="00AA1391"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Aus der Tabelle 5 ergibt sich, </w:t>
      </w:r>
      <w:r w:rsidR="00B73609" w:rsidRPr="00F670CF">
        <w:rPr>
          <w:rFonts w:ascii="Times New Roman" w:hAnsi="Times New Roman" w:cs="Times New Roman"/>
          <w:sz w:val="24"/>
          <w:szCs w:val="24"/>
        </w:rPr>
        <w:t>dass</w:t>
      </w:r>
      <w:r w:rsidRPr="00F670CF">
        <w:rPr>
          <w:rFonts w:ascii="Times New Roman" w:hAnsi="Times New Roman" w:cs="Times New Roman"/>
          <w:sz w:val="24"/>
          <w:szCs w:val="24"/>
        </w:rPr>
        <w:t xml:space="preserve"> der Mittelwert </w:t>
      </w:r>
      <w:r w:rsidR="005C618B" w:rsidRPr="00F670CF">
        <w:rPr>
          <w:rFonts w:ascii="Times New Roman" w:hAnsi="Times New Roman" w:cs="Times New Roman"/>
          <w:sz w:val="24"/>
          <w:szCs w:val="24"/>
        </w:rPr>
        <w:t xml:space="preserve">bei 51,08 </w:t>
      </w:r>
      <w:r w:rsidR="008320BC" w:rsidRPr="00F670CF">
        <w:rPr>
          <w:rFonts w:ascii="Times New Roman" w:hAnsi="Times New Roman" w:cs="Times New Roman"/>
          <w:sz w:val="24"/>
          <w:szCs w:val="24"/>
        </w:rPr>
        <w:t>fps lag</w:t>
      </w:r>
      <w:r w:rsidR="00600D26" w:rsidRPr="00F670CF">
        <w:rPr>
          <w:rFonts w:ascii="Times New Roman" w:hAnsi="Times New Roman" w:cs="Times New Roman"/>
          <w:sz w:val="24"/>
          <w:szCs w:val="24"/>
        </w:rPr>
        <w:t>,</w:t>
      </w:r>
      <w:r w:rsidR="00012871" w:rsidRPr="00F670CF">
        <w:rPr>
          <w:rFonts w:ascii="Times New Roman" w:hAnsi="Times New Roman" w:cs="Times New Roman"/>
          <w:sz w:val="24"/>
          <w:szCs w:val="24"/>
        </w:rPr>
        <w:t xml:space="preserve"> </w:t>
      </w:r>
      <w:r w:rsidR="005C618B" w:rsidRPr="00F670CF">
        <w:rPr>
          <w:rFonts w:ascii="Times New Roman" w:hAnsi="Times New Roman" w:cs="Times New Roman"/>
          <w:sz w:val="24"/>
          <w:szCs w:val="24"/>
        </w:rPr>
        <w:t xml:space="preserve">eine Standardabweichung von </w:t>
      </w:r>
      <w:r w:rsidR="00FA432C" w:rsidRPr="00F670CF">
        <w:rPr>
          <w:rFonts w:ascii="Times New Roman" w:hAnsi="Times New Roman" w:cs="Times New Roman"/>
          <w:sz w:val="24"/>
          <w:szCs w:val="24"/>
        </w:rPr>
        <w:t>23,25</w:t>
      </w:r>
      <w:r w:rsidR="00600D26" w:rsidRPr="00F670CF">
        <w:rPr>
          <w:rFonts w:ascii="Times New Roman" w:hAnsi="Times New Roman" w:cs="Times New Roman"/>
          <w:sz w:val="24"/>
          <w:szCs w:val="24"/>
        </w:rPr>
        <w:t xml:space="preserve"> und eine</w:t>
      </w:r>
      <w:r w:rsidR="00B73609" w:rsidRPr="00F670CF">
        <w:rPr>
          <w:rFonts w:ascii="Times New Roman" w:hAnsi="Times New Roman" w:cs="Times New Roman"/>
          <w:sz w:val="24"/>
          <w:szCs w:val="24"/>
        </w:rPr>
        <w:t xml:space="preserve"> Varianz von 540,41 auftrat. Dies</w:t>
      </w:r>
      <w:r w:rsidR="00A251FF" w:rsidRPr="00F670CF">
        <w:rPr>
          <w:rFonts w:ascii="Times New Roman" w:hAnsi="Times New Roman" w:cs="Times New Roman"/>
          <w:sz w:val="24"/>
          <w:szCs w:val="24"/>
        </w:rPr>
        <w:t xml:space="preserve"> kann hier bezüglich der Latenzschä</w:t>
      </w:r>
      <w:r w:rsidR="002E67B8" w:rsidRPr="00F670CF">
        <w:rPr>
          <w:rFonts w:ascii="Times New Roman" w:hAnsi="Times New Roman" w:cs="Times New Roman"/>
          <w:sz w:val="24"/>
          <w:szCs w:val="24"/>
        </w:rPr>
        <w:t>t</w:t>
      </w:r>
      <w:r w:rsidR="00A251FF" w:rsidRPr="00F670CF">
        <w:rPr>
          <w:rFonts w:ascii="Times New Roman" w:hAnsi="Times New Roman" w:cs="Times New Roman"/>
          <w:sz w:val="24"/>
          <w:szCs w:val="24"/>
        </w:rPr>
        <w:t xml:space="preserve">zung durch die Probanden </w:t>
      </w:r>
      <w:r w:rsidR="002E67B8" w:rsidRPr="00F670CF">
        <w:rPr>
          <w:rFonts w:ascii="Times New Roman" w:hAnsi="Times New Roman" w:cs="Times New Roman"/>
          <w:sz w:val="24"/>
          <w:szCs w:val="24"/>
        </w:rPr>
        <w:t>nur eingeschränkt als aussagekräftig beschrieben werden</w:t>
      </w:r>
      <w:r w:rsidR="008A634D" w:rsidRPr="00F670CF">
        <w:rPr>
          <w:rStyle w:val="Funotenzeichen"/>
          <w:rFonts w:ascii="Times New Roman" w:hAnsi="Times New Roman" w:cs="Times New Roman"/>
          <w:sz w:val="24"/>
          <w:szCs w:val="24"/>
        </w:rPr>
        <w:footnoteReference w:id="28"/>
      </w:r>
      <w:r w:rsidR="70248874" w:rsidRPr="70248874">
        <w:rPr>
          <w:rFonts w:ascii="Times New Roman" w:hAnsi="Times New Roman" w:cs="Times New Roman"/>
          <w:sz w:val="24"/>
          <w:szCs w:val="24"/>
        </w:rPr>
        <w:t>,</w:t>
      </w:r>
      <w:r w:rsidR="008320BC" w:rsidRPr="00F670CF">
        <w:rPr>
          <w:rFonts w:ascii="Times New Roman" w:hAnsi="Times New Roman" w:cs="Times New Roman"/>
          <w:sz w:val="24"/>
          <w:szCs w:val="24"/>
        </w:rPr>
        <w:t xml:space="preserve"> da die Messwerte außerhalb der Toleranz lagen</w:t>
      </w:r>
      <w:r w:rsidR="002E67B8" w:rsidRPr="00F670CF">
        <w:rPr>
          <w:rFonts w:ascii="Times New Roman" w:hAnsi="Times New Roman" w:cs="Times New Roman"/>
          <w:sz w:val="24"/>
          <w:szCs w:val="24"/>
        </w:rPr>
        <w:t>.</w:t>
      </w:r>
      <w:r w:rsidR="00F35056" w:rsidRPr="00F670CF">
        <w:rPr>
          <w:rFonts w:ascii="Times New Roman" w:hAnsi="Times New Roman" w:cs="Times New Roman"/>
          <w:sz w:val="24"/>
          <w:szCs w:val="24"/>
        </w:rPr>
        <w:t xml:space="preserve"> Die </w:t>
      </w:r>
      <w:r w:rsidR="006B37F2" w:rsidRPr="00F670CF">
        <w:rPr>
          <w:rFonts w:ascii="Times New Roman" w:hAnsi="Times New Roman" w:cs="Times New Roman"/>
          <w:sz w:val="24"/>
          <w:szCs w:val="24"/>
        </w:rPr>
        <w:t>im F</w:t>
      </w:r>
      <w:r w:rsidR="00F35056" w:rsidRPr="00F670CF">
        <w:rPr>
          <w:rFonts w:ascii="Times New Roman" w:hAnsi="Times New Roman" w:cs="Times New Roman"/>
          <w:sz w:val="24"/>
          <w:szCs w:val="24"/>
        </w:rPr>
        <w:t>olgenden</w:t>
      </w:r>
      <w:r w:rsidR="006B37F2" w:rsidRPr="00F670CF">
        <w:rPr>
          <w:rFonts w:ascii="Times New Roman" w:hAnsi="Times New Roman" w:cs="Times New Roman"/>
          <w:sz w:val="24"/>
          <w:szCs w:val="24"/>
        </w:rPr>
        <w:t xml:space="preserve"> aufgeführten</w:t>
      </w:r>
      <w:r w:rsidR="00F35056" w:rsidRPr="00F670CF">
        <w:rPr>
          <w:rFonts w:ascii="Times New Roman" w:hAnsi="Times New Roman" w:cs="Times New Roman"/>
          <w:sz w:val="24"/>
          <w:szCs w:val="24"/>
        </w:rPr>
        <w:t xml:space="preserve"> Versuche</w:t>
      </w:r>
      <w:r w:rsidR="006B37F2" w:rsidRPr="00F670CF">
        <w:rPr>
          <w:rFonts w:ascii="Times New Roman" w:hAnsi="Times New Roman" w:cs="Times New Roman"/>
          <w:sz w:val="24"/>
          <w:szCs w:val="24"/>
        </w:rPr>
        <w:t xml:space="preserve"> (40</w:t>
      </w:r>
      <w:r w:rsidR="008320BC" w:rsidRPr="00F670CF">
        <w:rPr>
          <w:rFonts w:ascii="Times New Roman" w:hAnsi="Times New Roman" w:cs="Times New Roman"/>
          <w:sz w:val="24"/>
          <w:szCs w:val="24"/>
        </w:rPr>
        <w:t>fps-</w:t>
      </w:r>
      <w:r w:rsidR="006B37F2" w:rsidRPr="00F670CF">
        <w:rPr>
          <w:rFonts w:ascii="Times New Roman" w:hAnsi="Times New Roman" w:cs="Times New Roman"/>
          <w:sz w:val="24"/>
          <w:szCs w:val="24"/>
        </w:rPr>
        <w:t>10</w:t>
      </w:r>
      <w:r w:rsidR="008320BC" w:rsidRPr="00F670CF">
        <w:rPr>
          <w:rFonts w:ascii="Times New Roman" w:hAnsi="Times New Roman" w:cs="Times New Roman"/>
          <w:sz w:val="24"/>
          <w:szCs w:val="24"/>
        </w:rPr>
        <w:t>fps</w:t>
      </w:r>
      <w:r w:rsidR="006B37F2" w:rsidRPr="00F670CF">
        <w:rPr>
          <w:rFonts w:ascii="Times New Roman" w:hAnsi="Times New Roman" w:cs="Times New Roman"/>
          <w:sz w:val="24"/>
          <w:szCs w:val="24"/>
        </w:rPr>
        <w:t>)</w:t>
      </w:r>
      <w:r w:rsidR="00F35056" w:rsidRPr="00F670CF">
        <w:rPr>
          <w:rFonts w:ascii="Times New Roman" w:hAnsi="Times New Roman" w:cs="Times New Roman"/>
          <w:sz w:val="24"/>
          <w:szCs w:val="24"/>
        </w:rPr>
        <w:t xml:space="preserve"> unterlagen ähnlichen Problemen</w:t>
      </w:r>
      <w:r w:rsidR="00B55592" w:rsidRPr="00F670CF">
        <w:rPr>
          <w:rFonts w:ascii="Times New Roman" w:hAnsi="Times New Roman" w:cs="Times New Roman"/>
          <w:sz w:val="24"/>
          <w:szCs w:val="24"/>
        </w:rPr>
        <w:t>. Diese</w:t>
      </w:r>
      <w:r w:rsidR="00F35056" w:rsidRPr="00F670CF">
        <w:rPr>
          <w:rFonts w:ascii="Times New Roman" w:hAnsi="Times New Roman" w:cs="Times New Roman"/>
          <w:sz w:val="24"/>
          <w:szCs w:val="24"/>
        </w:rPr>
        <w:t xml:space="preserve"> wurden aber mit geringerer </w:t>
      </w:r>
      <w:r w:rsidR="008320BC" w:rsidRPr="00F670CF">
        <w:rPr>
          <w:rFonts w:ascii="Times New Roman" w:hAnsi="Times New Roman" w:cs="Times New Roman"/>
          <w:sz w:val="24"/>
          <w:szCs w:val="24"/>
        </w:rPr>
        <w:t>fps</w:t>
      </w:r>
      <w:r w:rsidR="006B37F2" w:rsidRPr="00F670CF">
        <w:rPr>
          <w:rFonts w:ascii="Times New Roman" w:hAnsi="Times New Roman" w:cs="Times New Roman"/>
          <w:sz w:val="24"/>
          <w:szCs w:val="24"/>
        </w:rPr>
        <w:t>-</w:t>
      </w:r>
      <w:r w:rsidR="00B55592" w:rsidRPr="00F670CF">
        <w:rPr>
          <w:rFonts w:ascii="Times New Roman" w:hAnsi="Times New Roman" w:cs="Times New Roman"/>
          <w:sz w:val="24"/>
          <w:szCs w:val="24"/>
        </w:rPr>
        <w:t>E</w:t>
      </w:r>
      <w:r w:rsidR="006B37F2" w:rsidRPr="00F670CF">
        <w:rPr>
          <w:rFonts w:ascii="Times New Roman" w:hAnsi="Times New Roman" w:cs="Times New Roman"/>
          <w:sz w:val="24"/>
          <w:szCs w:val="24"/>
        </w:rPr>
        <w:t>instellung</w:t>
      </w:r>
      <w:r w:rsidR="00B55592" w:rsidRPr="00F670CF">
        <w:rPr>
          <w:rFonts w:ascii="Times New Roman" w:hAnsi="Times New Roman" w:cs="Times New Roman"/>
          <w:sz w:val="24"/>
          <w:szCs w:val="24"/>
        </w:rPr>
        <w:t xml:space="preserve"> deutlich</w:t>
      </w:r>
      <w:r w:rsidR="006B37F2" w:rsidRPr="00F670CF">
        <w:rPr>
          <w:rFonts w:ascii="Times New Roman" w:hAnsi="Times New Roman" w:cs="Times New Roman"/>
          <w:sz w:val="24"/>
          <w:szCs w:val="24"/>
        </w:rPr>
        <w:t xml:space="preserve"> konstanter.</w:t>
      </w:r>
    </w:p>
    <w:p w14:paraId="21568701" w14:textId="3E38A730" w:rsidR="004F5972" w:rsidRPr="00F670CF" w:rsidRDefault="004F597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46252E4B" w14:textId="6CB8003B" w:rsidR="004F5972" w:rsidRPr="0044117B" w:rsidRDefault="1C140F3E" w:rsidP="000A237F">
      <w:pPr>
        <w:pStyle w:val="berschrift3"/>
        <w:jc w:val="both"/>
        <w:rPr>
          <w:rFonts w:ascii="Times New Roman" w:hAnsi="Times New Roman" w:cs="Times New Roman"/>
          <w:sz w:val="26"/>
          <w:szCs w:val="26"/>
        </w:rPr>
      </w:pPr>
      <w:bookmarkStart w:id="309" w:name="_Toc494055346"/>
      <w:r w:rsidRPr="0044117B">
        <w:rPr>
          <w:rFonts w:ascii="Times New Roman" w:hAnsi="Times New Roman" w:cs="Times New Roman"/>
          <w:sz w:val="26"/>
          <w:szCs w:val="26"/>
        </w:rPr>
        <w:lastRenderedPageBreak/>
        <w:t>Messung mit 40 Bildern pro Sekunde</w:t>
      </w:r>
      <w:bookmarkEnd w:id="309"/>
    </w:p>
    <w:p w14:paraId="6DD61AFA" w14:textId="77777777" w:rsidR="004F5972" w:rsidRPr="00F670CF" w:rsidRDefault="004F5972" w:rsidP="000A237F">
      <w:pPr>
        <w:jc w:val="both"/>
        <w:rPr>
          <w:rFonts w:ascii="Times New Roman" w:hAnsi="Times New Roman" w:cs="Times New Roman"/>
          <w:sz w:val="24"/>
          <w:szCs w:val="24"/>
        </w:rPr>
      </w:pPr>
    </w:p>
    <w:p w14:paraId="415CAF85" w14:textId="53E3594F" w:rsidR="00FA4945"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Auswirkung der Latenz von 40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auf die Immersion und ihre entsprechende Schätzung ist im folgenden Diagramm aufgeführt. </w:t>
      </w:r>
    </w:p>
    <w:p w14:paraId="2784163B" w14:textId="77777777" w:rsidR="00AE355C" w:rsidRDefault="008501E7" w:rsidP="00AE355C">
      <w:pPr>
        <w:keepNext/>
        <w:jc w:val="center"/>
      </w:pPr>
      <w:r w:rsidRPr="00F670CF">
        <w:rPr>
          <w:rFonts w:ascii="Times New Roman" w:hAnsi="Times New Roman" w:cs="Times New Roman"/>
          <w:noProof/>
          <w:sz w:val="24"/>
          <w:szCs w:val="24"/>
          <w:lang w:eastAsia="de-DE"/>
        </w:rPr>
        <w:drawing>
          <wp:inline distT="0" distB="0" distL="0" distR="0" wp14:anchorId="19E4090D" wp14:editId="018CC2BB">
            <wp:extent cx="4572000" cy="2743200"/>
            <wp:effectExtent l="0" t="0" r="0" b="0"/>
            <wp:docPr id="27" name="Diagramm 27">
              <a:extLst xmlns:a="http://schemas.openxmlformats.org/drawingml/2006/main">
                <a:ext uri="{FF2B5EF4-FFF2-40B4-BE49-F238E27FC236}">
                  <a16:creationId xmlns:a16="http://schemas.microsoft.com/office/drawing/2014/main" id="{10E3B8BD-8C62-47DE-9070-B5D53D3BB6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D938DF8" w14:textId="03596ED0" w:rsidR="00F670CF" w:rsidRPr="00AE355C" w:rsidRDefault="00AE355C" w:rsidP="00AE355C">
      <w:pPr>
        <w:pStyle w:val="Beschriftung"/>
        <w:jc w:val="center"/>
        <w:rPr>
          <w:rFonts w:ascii="Times New Roman" w:hAnsi="Times New Roman" w:cs="Times New Roman"/>
        </w:rPr>
      </w:pPr>
      <w:bookmarkStart w:id="310" w:name="_Toc494050663"/>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41</w:t>
      </w:r>
      <w:r w:rsidRPr="00AE355C">
        <w:rPr>
          <w:rFonts w:ascii="Times New Roman" w:hAnsi="Times New Roman" w:cs="Times New Roman"/>
        </w:rPr>
        <w:fldChar w:fldCharType="end"/>
      </w:r>
      <w:r w:rsidRPr="00AE355C">
        <w:rPr>
          <w:rFonts w:ascii="Times New Roman" w:hAnsi="Times New Roman" w:cs="Times New Roman"/>
        </w:rPr>
        <w:t>: Gemessene gegenüber empfundenen fps und deren Einfluss auf das Spielerlebnis bei 40fps</w:t>
      </w:r>
      <w:bookmarkEnd w:id="310"/>
    </w:p>
    <w:p w14:paraId="19A8176A" w14:textId="7643D34F" w:rsidR="00DA18C2"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Von einer tiefergehenden Auswertung wurde auch hier abgesehen, da auch hier in der unten aufgeführten Tabelle</w:t>
      </w:r>
      <w:r w:rsidR="3AED6748" w:rsidRPr="3AED6748">
        <w:rPr>
          <w:rFonts w:ascii="Times New Roman" w:hAnsi="Times New Roman" w:cs="Times New Roman"/>
          <w:sz w:val="24"/>
          <w:szCs w:val="24"/>
        </w:rPr>
        <w:t xml:space="preserve"> 6,</w:t>
      </w:r>
      <w:r w:rsidRPr="00F670CF">
        <w:rPr>
          <w:rFonts w:ascii="Times New Roman" w:hAnsi="Times New Roman" w:cs="Times New Roman"/>
          <w:sz w:val="24"/>
          <w:szCs w:val="24"/>
        </w:rPr>
        <w:t xml:space="preserve"> Zweifel an der Aussagekraft des Versuchs ergaben.</w:t>
      </w:r>
    </w:p>
    <w:p w14:paraId="22ACE66A" w14:textId="3A38B343" w:rsidR="005F3DA9"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Das unten gezeigte Diagramm veranschaulicht die bei einer Einstellung auf 40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auftretenden Schwankungen vom 100. gemessenen Frame bis hin zum 200. Dieser Bereich wurde gewählt, um die Daten übersichtlicher darzustellen zu können.</w:t>
      </w:r>
    </w:p>
    <w:p w14:paraId="657166CB" w14:textId="77777777" w:rsidR="00AE355C" w:rsidRDefault="00995232" w:rsidP="00AE355C">
      <w:pPr>
        <w:keepNext/>
        <w:jc w:val="center"/>
      </w:pPr>
      <w:r w:rsidRPr="00F670CF">
        <w:rPr>
          <w:rFonts w:ascii="Times New Roman" w:hAnsi="Times New Roman" w:cs="Times New Roman"/>
          <w:noProof/>
          <w:sz w:val="24"/>
          <w:szCs w:val="24"/>
          <w:lang w:eastAsia="de-DE"/>
        </w:rPr>
        <w:drawing>
          <wp:inline distT="0" distB="0" distL="0" distR="0" wp14:anchorId="6C032D1C" wp14:editId="0865F335">
            <wp:extent cx="4572000" cy="2329732"/>
            <wp:effectExtent l="0" t="0" r="0" b="13970"/>
            <wp:docPr id="13" name="Diagramm 13">
              <a:extLst xmlns:a="http://schemas.openxmlformats.org/drawingml/2006/main">
                <a:ext uri="{FF2B5EF4-FFF2-40B4-BE49-F238E27FC236}">
                  <a16:creationId xmlns:a16="http://schemas.microsoft.com/office/drawing/2014/main" id="{FB169882-4162-4C7C-8336-2AE2211B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5AE560A" w14:textId="45C15E2E" w:rsidR="00F670CF" w:rsidRPr="00AE355C" w:rsidRDefault="00AE355C" w:rsidP="00AE355C">
      <w:pPr>
        <w:pStyle w:val="Beschriftung"/>
        <w:jc w:val="center"/>
        <w:rPr>
          <w:rFonts w:ascii="Times New Roman" w:hAnsi="Times New Roman" w:cs="Times New Roman"/>
        </w:rPr>
      </w:pPr>
      <w:bookmarkStart w:id="311" w:name="_Toc494050664"/>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42</w:t>
      </w:r>
      <w:r w:rsidRPr="00AE355C">
        <w:rPr>
          <w:rFonts w:ascii="Times New Roman" w:hAnsi="Times New Roman" w:cs="Times New Roman"/>
        </w:rPr>
        <w:fldChar w:fldCharType="end"/>
      </w:r>
      <w:r w:rsidRPr="00AE355C">
        <w:rPr>
          <w:rFonts w:ascii="Times New Roman" w:hAnsi="Times New Roman" w:cs="Times New Roman"/>
        </w:rPr>
        <w:t>: Schwankung der fps bei einer Einstellung</w:t>
      </w:r>
      <w:bookmarkEnd w:id="311"/>
    </w:p>
    <w:p w14:paraId="0F49BE3B" w14:textId="180EA331" w:rsidR="005F0763"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 xml:space="preserve">Dieses Diagramm macht deutlich, welchen Schwankungen die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während des Versuchs mit 40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unterlagen.</w:t>
      </w:r>
    </w:p>
    <w:p w14:paraId="043133BD" w14:textId="3B9F7AE7" w:rsidR="00967D4E" w:rsidRPr="00F670CF" w:rsidRDefault="00967D4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folgende</w:t>
      </w:r>
      <w:r w:rsidR="00784577" w:rsidRPr="00F670CF">
        <w:rPr>
          <w:rFonts w:ascii="Times New Roman" w:hAnsi="Times New Roman" w:cs="Times New Roman"/>
          <w:sz w:val="24"/>
          <w:szCs w:val="24"/>
        </w:rPr>
        <w:t xml:space="preserve"> Tabelle dient</w:t>
      </w:r>
      <w:r w:rsidRPr="00F670CF">
        <w:rPr>
          <w:rFonts w:ascii="Times New Roman" w:hAnsi="Times New Roman" w:cs="Times New Roman"/>
          <w:sz w:val="24"/>
          <w:szCs w:val="24"/>
        </w:rPr>
        <w:t xml:space="preserve"> zur Darstellung der Genauigkeit der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Die verwendeten Messdaten wurden wie auch bei der Messung zu 50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bereinigt, um die Analysewerte nicht zu verfälschen.</w:t>
      </w:r>
      <w:r w:rsidRPr="00F670CF">
        <w:rPr>
          <w:rStyle w:val="Funotenzeichen"/>
          <w:rFonts w:ascii="Times New Roman" w:hAnsi="Times New Roman" w:cs="Times New Roman"/>
          <w:sz w:val="24"/>
          <w:szCs w:val="24"/>
        </w:rPr>
        <w:footnoteReference w:id="29"/>
      </w:r>
      <w:r w:rsidRPr="00F670CF">
        <w:rPr>
          <w:rFonts w:ascii="Times New Roman" w:hAnsi="Times New Roman" w:cs="Times New Roman"/>
          <w:sz w:val="24"/>
          <w:szCs w:val="24"/>
        </w:rPr>
        <w:t xml:space="preserve"> </w:t>
      </w:r>
    </w:p>
    <w:p w14:paraId="6E9A7D40" w14:textId="7EE549AB" w:rsidR="00967D4E" w:rsidRPr="00F670CF" w:rsidRDefault="1C140F3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Wert 3 mit </w:t>
      </w:r>
      <w:r w:rsidR="496B5CB1" w:rsidRPr="496B5CB1">
        <w:rPr>
          <w:rFonts w:ascii="Times New Roman" w:hAnsi="Times New Roman" w:cs="Times New Roman"/>
          <w:sz w:val="24"/>
          <w:szCs w:val="24"/>
        </w:rPr>
        <w:t>3 fps.</w:t>
      </w:r>
    </w:p>
    <w:p w14:paraId="03EE9D64" w14:textId="77777777" w:rsidR="00967D4E"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Durch die Auswertung der Messdaten, ergaben sich dann folgende statistische Werte für die Messung. </w:t>
      </w:r>
    </w:p>
    <w:tbl>
      <w:tblPr>
        <w:tblStyle w:val="Tabellenraster"/>
        <w:tblW w:w="0" w:type="auto"/>
        <w:tblLook w:val="04A0" w:firstRow="1" w:lastRow="0" w:firstColumn="1" w:lastColumn="0" w:noHBand="0" w:noVBand="1"/>
      </w:tblPr>
      <w:tblGrid>
        <w:gridCol w:w="2265"/>
        <w:gridCol w:w="2265"/>
        <w:gridCol w:w="2265"/>
        <w:gridCol w:w="2266"/>
      </w:tblGrid>
      <w:tr w:rsidR="00B33A4D" w:rsidRPr="00F670CF" w14:paraId="4ABB5223" w14:textId="77777777" w:rsidTr="1C140F3E">
        <w:tc>
          <w:tcPr>
            <w:tcW w:w="2265" w:type="dxa"/>
          </w:tcPr>
          <w:p w14:paraId="0DB058E9" w14:textId="77777777" w:rsidR="00B33A4D" w:rsidRPr="00F670CF" w:rsidRDefault="00B33A4D" w:rsidP="000A237F">
            <w:pPr>
              <w:jc w:val="both"/>
              <w:rPr>
                <w:rFonts w:ascii="Times New Roman" w:hAnsi="Times New Roman" w:cs="Times New Roman"/>
                <w:sz w:val="24"/>
                <w:szCs w:val="24"/>
              </w:rPr>
            </w:pPr>
          </w:p>
        </w:tc>
        <w:tc>
          <w:tcPr>
            <w:tcW w:w="2265" w:type="dxa"/>
          </w:tcPr>
          <w:p w14:paraId="414F8EC7"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p w14:paraId="2425419C"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c>
          <w:tcPr>
            <w:tcW w:w="2265" w:type="dxa"/>
          </w:tcPr>
          <w:p w14:paraId="4452C4EE"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p w14:paraId="3659AE56"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c>
          <w:tcPr>
            <w:tcW w:w="2266" w:type="dxa"/>
          </w:tcPr>
          <w:p w14:paraId="2981E4D9"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p w14:paraId="773516DF"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r>
      <w:tr w:rsidR="00B33A4D" w:rsidRPr="00F670CF" w14:paraId="141B191C" w14:textId="77777777" w:rsidTr="1C140F3E">
        <w:tc>
          <w:tcPr>
            <w:tcW w:w="2265" w:type="dxa"/>
          </w:tcPr>
          <w:p w14:paraId="6B6E5C2B" w14:textId="77777777" w:rsidR="00204D81"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Unbereinigt</w:t>
            </w:r>
          </w:p>
          <w:p w14:paraId="0F4ADC90" w14:textId="3E2121AA"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0-1000</w:t>
            </w:r>
            <w:r w:rsidR="008320BC" w:rsidRPr="00F670CF">
              <w:rPr>
                <w:rFonts w:ascii="Times New Roman" w:hAnsi="Times New Roman" w:cs="Times New Roman"/>
                <w:sz w:val="24"/>
                <w:szCs w:val="24"/>
              </w:rPr>
              <w:t>fps</w:t>
            </w:r>
          </w:p>
        </w:tc>
        <w:tc>
          <w:tcPr>
            <w:tcW w:w="2265" w:type="dxa"/>
          </w:tcPr>
          <w:p w14:paraId="45FC3D9B"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41,08</w:t>
            </w:r>
          </w:p>
        </w:tc>
        <w:tc>
          <w:tcPr>
            <w:tcW w:w="2265" w:type="dxa"/>
          </w:tcPr>
          <w:p w14:paraId="78D42D1C"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13,18</w:t>
            </w:r>
          </w:p>
        </w:tc>
        <w:tc>
          <w:tcPr>
            <w:tcW w:w="2266" w:type="dxa"/>
          </w:tcPr>
          <w:p w14:paraId="7ED38826"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173,74</w:t>
            </w:r>
          </w:p>
        </w:tc>
      </w:tr>
      <w:tr w:rsidR="00B33A4D" w:rsidRPr="00F670CF" w14:paraId="0F4B0922" w14:textId="77777777" w:rsidTr="1C140F3E">
        <w:tc>
          <w:tcPr>
            <w:tcW w:w="2265" w:type="dxa"/>
          </w:tcPr>
          <w:p w14:paraId="6E9F1206" w14:textId="77777777" w:rsidR="00B33A4D" w:rsidRPr="00F670CF" w:rsidRDefault="00B33A4D" w:rsidP="000A237F">
            <w:pPr>
              <w:jc w:val="both"/>
              <w:rPr>
                <w:rFonts w:ascii="Times New Roman" w:hAnsi="Times New Roman" w:cs="Times New Roman"/>
                <w:sz w:val="24"/>
                <w:szCs w:val="24"/>
              </w:rPr>
            </w:pPr>
          </w:p>
        </w:tc>
        <w:tc>
          <w:tcPr>
            <w:tcW w:w="2265" w:type="dxa"/>
          </w:tcPr>
          <w:p w14:paraId="67835BA0"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5" w:type="dxa"/>
          </w:tcPr>
          <w:p w14:paraId="355EF53F"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tc>
        <w:tc>
          <w:tcPr>
            <w:tcW w:w="2266" w:type="dxa"/>
          </w:tcPr>
          <w:p w14:paraId="16F34FDA"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tc>
      </w:tr>
      <w:tr w:rsidR="00B33A4D" w:rsidRPr="00F670CF" w14:paraId="1833D5FC" w14:textId="77777777" w:rsidTr="1C140F3E">
        <w:tc>
          <w:tcPr>
            <w:tcW w:w="2265" w:type="dxa"/>
          </w:tcPr>
          <w:p w14:paraId="23BEF4FD" w14:textId="77777777" w:rsidR="00204D81"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Bereinigt</w:t>
            </w:r>
          </w:p>
          <w:p w14:paraId="4CAA13E6" w14:textId="058546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0-1000</w:t>
            </w:r>
            <w:r w:rsidR="008320BC" w:rsidRPr="00F670CF">
              <w:rPr>
                <w:rFonts w:ascii="Times New Roman" w:hAnsi="Times New Roman" w:cs="Times New Roman"/>
                <w:sz w:val="24"/>
                <w:szCs w:val="24"/>
              </w:rPr>
              <w:t>fps</w:t>
            </w:r>
          </w:p>
        </w:tc>
        <w:tc>
          <w:tcPr>
            <w:tcW w:w="2265" w:type="dxa"/>
          </w:tcPr>
          <w:p w14:paraId="33CA4163"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41,12</w:t>
            </w:r>
          </w:p>
        </w:tc>
        <w:tc>
          <w:tcPr>
            <w:tcW w:w="2265" w:type="dxa"/>
          </w:tcPr>
          <w:p w14:paraId="713B3CD7"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13,13</w:t>
            </w:r>
          </w:p>
        </w:tc>
        <w:tc>
          <w:tcPr>
            <w:tcW w:w="2266" w:type="dxa"/>
          </w:tcPr>
          <w:p w14:paraId="089A080F"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172,45</w:t>
            </w:r>
          </w:p>
        </w:tc>
      </w:tr>
      <w:tr w:rsidR="00B33A4D" w:rsidRPr="00F670CF" w14:paraId="29DC6E97" w14:textId="77777777" w:rsidTr="1C140F3E">
        <w:tc>
          <w:tcPr>
            <w:tcW w:w="2265" w:type="dxa"/>
          </w:tcPr>
          <w:p w14:paraId="17A4D04F" w14:textId="77777777" w:rsidR="00B33A4D" w:rsidRPr="00F670CF" w:rsidRDefault="00B33A4D" w:rsidP="000A237F">
            <w:pPr>
              <w:jc w:val="both"/>
              <w:rPr>
                <w:rFonts w:ascii="Times New Roman" w:hAnsi="Times New Roman" w:cs="Times New Roman"/>
                <w:sz w:val="24"/>
                <w:szCs w:val="24"/>
              </w:rPr>
            </w:pPr>
          </w:p>
        </w:tc>
        <w:tc>
          <w:tcPr>
            <w:tcW w:w="2265" w:type="dxa"/>
          </w:tcPr>
          <w:p w14:paraId="28D81D2D"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5" w:type="dxa"/>
          </w:tcPr>
          <w:p w14:paraId="05E3FCDA"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tc>
        <w:tc>
          <w:tcPr>
            <w:tcW w:w="2266" w:type="dxa"/>
          </w:tcPr>
          <w:p w14:paraId="1667DED6"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tc>
      </w:tr>
      <w:tr w:rsidR="00B33A4D" w:rsidRPr="00F670CF" w14:paraId="5034C7AA" w14:textId="77777777" w:rsidTr="1C140F3E">
        <w:tc>
          <w:tcPr>
            <w:tcW w:w="2265" w:type="dxa"/>
          </w:tcPr>
          <w:p w14:paraId="088B6F33"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Diagramm</w:t>
            </w:r>
          </w:p>
          <w:p w14:paraId="6835B0EC" w14:textId="6FEFA460"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100 – 200</w:t>
            </w:r>
            <w:r w:rsidR="008320BC" w:rsidRPr="00F670CF">
              <w:rPr>
                <w:rFonts w:ascii="Times New Roman" w:hAnsi="Times New Roman" w:cs="Times New Roman"/>
                <w:sz w:val="24"/>
                <w:szCs w:val="24"/>
              </w:rPr>
              <w:t>fps</w:t>
            </w:r>
          </w:p>
        </w:tc>
        <w:tc>
          <w:tcPr>
            <w:tcW w:w="2265" w:type="dxa"/>
          </w:tcPr>
          <w:p w14:paraId="6ED12CD1"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43,88</w:t>
            </w:r>
          </w:p>
        </w:tc>
        <w:tc>
          <w:tcPr>
            <w:tcW w:w="2265" w:type="dxa"/>
          </w:tcPr>
          <w:p w14:paraId="69B13B05"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13,65</w:t>
            </w:r>
          </w:p>
        </w:tc>
        <w:tc>
          <w:tcPr>
            <w:tcW w:w="2266" w:type="dxa"/>
          </w:tcPr>
          <w:p w14:paraId="4F321AA3" w14:textId="77777777" w:rsidR="00B33A4D"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186,425</w:t>
            </w:r>
          </w:p>
        </w:tc>
      </w:tr>
    </w:tbl>
    <w:p w14:paraId="7ACD1156" w14:textId="7D3BB2EC" w:rsidR="00B33A4D" w:rsidRPr="00D76AB3" w:rsidRDefault="000A3B36" w:rsidP="00F5603A">
      <w:pPr>
        <w:spacing w:line="360" w:lineRule="auto"/>
        <w:rPr>
          <w:rStyle w:val="IntensiveHervorhebung"/>
        </w:rPr>
      </w:pPr>
      <w:r w:rsidRPr="00D76AB3">
        <w:rPr>
          <w:rStyle w:val="IntensiveHervorhebung"/>
        </w:rPr>
        <w:t>Tabelle 6:</w:t>
      </w:r>
      <w:r w:rsidR="00F5603A" w:rsidRPr="00D76AB3">
        <w:rPr>
          <w:rStyle w:val="IntensiveHervorhebung"/>
        </w:rPr>
        <w:t xml:space="preserve"> Schwankung der fps bei einer Einstellung auf 40fps</w:t>
      </w:r>
    </w:p>
    <w:p w14:paraId="00830442" w14:textId="6803BC7B" w:rsidR="00187F49"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Auch bei dieser Tabelle ergibt sich wie bei Tabelle</w:t>
      </w:r>
      <w:r w:rsidR="496B5CB1" w:rsidRPr="496B5CB1">
        <w:rPr>
          <w:rFonts w:ascii="Times New Roman" w:hAnsi="Times New Roman" w:cs="Times New Roman"/>
          <w:sz w:val="24"/>
          <w:szCs w:val="24"/>
        </w:rPr>
        <w:t xml:space="preserve"> 5</w:t>
      </w:r>
      <w:r w:rsidRPr="00F670CF">
        <w:rPr>
          <w:rFonts w:ascii="Times New Roman" w:hAnsi="Times New Roman" w:cs="Times New Roman"/>
          <w:sz w:val="24"/>
          <w:szCs w:val="24"/>
        </w:rPr>
        <w:t xml:space="preserve"> aus dem Versuch mit 50</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w:t>
      </w:r>
      <w:r w:rsidR="708C3E7A" w:rsidRPr="00F670CF">
        <w:rPr>
          <w:rFonts w:ascii="Times New Roman" w:hAnsi="Times New Roman" w:cs="Times New Roman"/>
          <w:sz w:val="24"/>
          <w:szCs w:val="24"/>
        </w:rPr>
        <w:t>dass</w:t>
      </w:r>
      <w:r w:rsidRPr="00F670CF">
        <w:rPr>
          <w:rFonts w:ascii="Times New Roman" w:hAnsi="Times New Roman" w:cs="Times New Roman"/>
          <w:sz w:val="24"/>
          <w:szCs w:val="24"/>
        </w:rPr>
        <w:t xml:space="preserve"> die statistischen Abweichungen zu hoch waren</w:t>
      </w:r>
      <w:r w:rsidR="708C3E7A" w:rsidRPr="00F670CF">
        <w:rPr>
          <w:rFonts w:ascii="Times New Roman" w:hAnsi="Times New Roman" w:cs="Times New Roman"/>
          <w:sz w:val="24"/>
          <w:szCs w:val="24"/>
        </w:rPr>
        <w:t>,</w:t>
      </w:r>
      <w:r w:rsidRPr="00F670CF">
        <w:rPr>
          <w:rFonts w:ascii="Times New Roman" w:hAnsi="Times New Roman" w:cs="Times New Roman"/>
          <w:sz w:val="24"/>
          <w:szCs w:val="24"/>
        </w:rPr>
        <w:t xml:space="preserve"> um wirklich belastbare Ergebnisse zu liefern.</w:t>
      </w:r>
    </w:p>
    <w:p w14:paraId="5EEF2B51" w14:textId="4A1F8D4A" w:rsidR="004F5972" w:rsidRPr="00F670CF" w:rsidRDefault="004F597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76BCC846" w14:textId="0A853832" w:rsidR="004F5972" w:rsidRPr="0044117B" w:rsidRDefault="1C140F3E" w:rsidP="000A237F">
      <w:pPr>
        <w:pStyle w:val="berschrift3"/>
        <w:jc w:val="both"/>
        <w:rPr>
          <w:rFonts w:ascii="Times New Roman" w:hAnsi="Times New Roman" w:cs="Times New Roman"/>
          <w:sz w:val="26"/>
          <w:szCs w:val="26"/>
        </w:rPr>
      </w:pPr>
      <w:bookmarkStart w:id="312" w:name="_Toc494055347"/>
      <w:r w:rsidRPr="0044117B">
        <w:rPr>
          <w:rFonts w:ascii="Times New Roman" w:hAnsi="Times New Roman" w:cs="Times New Roman"/>
          <w:sz w:val="26"/>
          <w:szCs w:val="26"/>
        </w:rPr>
        <w:lastRenderedPageBreak/>
        <w:t>Messung mit 30 Bildern pro Sekunde</w:t>
      </w:r>
      <w:bookmarkEnd w:id="312"/>
    </w:p>
    <w:p w14:paraId="0D628F16" w14:textId="77777777" w:rsidR="005F2364" w:rsidRPr="00F670CF" w:rsidRDefault="005F2364" w:rsidP="000A237F">
      <w:pPr>
        <w:spacing w:line="360" w:lineRule="auto"/>
        <w:jc w:val="both"/>
        <w:rPr>
          <w:rFonts w:ascii="Times New Roman" w:hAnsi="Times New Roman" w:cs="Times New Roman"/>
          <w:sz w:val="24"/>
        </w:rPr>
      </w:pPr>
    </w:p>
    <w:p w14:paraId="54FA060C" w14:textId="6CEA4957" w:rsidR="00D615DD" w:rsidRPr="00F670CF" w:rsidRDefault="00D615DD"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 bei dieser Messung die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-Werte konstant waren, wie in </w:t>
      </w:r>
      <w:r w:rsidR="1604B677" w:rsidRPr="1604B677">
        <w:rPr>
          <w:rFonts w:ascii="Times New Roman" w:hAnsi="Times New Roman" w:cs="Times New Roman"/>
          <w:sz w:val="24"/>
          <w:szCs w:val="24"/>
        </w:rPr>
        <w:t>Tabelle 7</w:t>
      </w:r>
      <w:r w:rsidRPr="00F670CF">
        <w:rPr>
          <w:rFonts w:ascii="Times New Roman" w:hAnsi="Times New Roman" w:cs="Times New Roman"/>
          <w:sz w:val="24"/>
          <w:szCs w:val="24"/>
        </w:rPr>
        <w:t xml:space="preserve"> ersichtlich, konnte hier nun eine tiefergehende Bewertung vorgenommen werden.</w:t>
      </w:r>
    </w:p>
    <w:tbl>
      <w:tblPr>
        <w:tblStyle w:val="Tabellenraster"/>
        <w:tblW w:w="0" w:type="auto"/>
        <w:tblLook w:val="04A0" w:firstRow="1" w:lastRow="0" w:firstColumn="1" w:lastColumn="0" w:noHBand="0" w:noVBand="1"/>
      </w:tblPr>
      <w:tblGrid>
        <w:gridCol w:w="2265"/>
        <w:gridCol w:w="2265"/>
        <w:gridCol w:w="2265"/>
        <w:gridCol w:w="2266"/>
      </w:tblGrid>
      <w:tr w:rsidR="00D615DD" w:rsidRPr="00F670CF" w14:paraId="0A035D00" w14:textId="77777777" w:rsidTr="00ED0FEE">
        <w:tc>
          <w:tcPr>
            <w:tcW w:w="2265" w:type="dxa"/>
          </w:tcPr>
          <w:p w14:paraId="6F38803A" w14:textId="77777777" w:rsidR="00D615DD" w:rsidRPr="00F670CF" w:rsidRDefault="00D615DD" w:rsidP="000A237F">
            <w:pPr>
              <w:jc w:val="both"/>
              <w:rPr>
                <w:rFonts w:ascii="Times New Roman" w:hAnsi="Times New Roman" w:cs="Times New Roman"/>
                <w:sz w:val="24"/>
                <w:szCs w:val="24"/>
              </w:rPr>
            </w:pPr>
          </w:p>
        </w:tc>
        <w:tc>
          <w:tcPr>
            <w:tcW w:w="2265" w:type="dxa"/>
          </w:tcPr>
          <w:p w14:paraId="659C2150"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p w14:paraId="31B6D7CD"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c>
          <w:tcPr>
            <w:tcW w:w="2265" w:type="dxa"/>
          </w:tcPr>
          <w:p w14:paraId="4E818FDD"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p w14:paraId="5B78FA8F"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c>
          <w:tcPr>
            <w:tcW w:w="2266" w:type="dxa"/>
          </w:tcPr>
          <w:p w14:paraId="4B3121A8"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p w14:paraId="36E4FE7A"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r>
      <w:tr w:rsidR="00D615DD" w:rsidRPr="00F670CF" w14:paraId="1102AD3D" w14:textId="77777777" w:rsidTr="00ED0FEE">
        <w:tc>
          <w:tcPr>
            <w:tcW w:w="2265" w:type="dxa"/>
          </w:tcPr>
          <w:p w14:paraId="3E1371D6"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 xml:space="preserve">Unbereinigt </w:t>
            </w:r>
          </w:p>
          <w:p w14:paraId="0B02F85C" w14:textId="1FB7AF15"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0-1000</w:t>
            </w:r>
            <w:r w:rsidR="008320BC" w:rsidRPr="00F670CF">
              <w:rPr>
                <w:rFonts w:ascii="Times New Roman" w:hAnsi="Times New Roman" w:cs="Times New Roman"/>
                <w:sz w:val="24"/>
                <w:szCs w:val="24"/>
              </w:rPr>
              <w:t>fps</w:t>
            </w:r>
          </w:p>
        </w:tc>
        <w:tc>
          <w:tcPr>
            <w:tcW w:w="2265" w:type="dxa"/>
          </w:tcPr>
          <w:p w14:paraId="0BFE9E31"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29,24</w:t>
            </w:r>
          </w:p>
        </w:tc>
        <w:tc>
          <w:tcPr>
            <w:tcW w:w="2265" w:type="dxa"/>
          </w:tcPr>
          <w:p w14:paraId="42077D31" w14:textId="4A739661"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3,82</w:t>
            </w:r>
          </w:p>
        </w:tc>
        <w:tc>
          <w:tcPr>
            <w:tcW w:w="2266" w:type="dxa"/>
          </w:tcPr>
          <w:p w14:paraId="345A8DE7"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14,59</w:t>
            </w:r>
          </w:p>
        </w:tc>
      </w:tr>
      <w:tr w:rsidR="00D615DD" w:rsidRPr="00F670CF" w14:paraId="31BDC801" w14:textId="77777777" w:rsidTr="00ED0FEE">
        <w:tc>
          <w:tcPr>
            <w:tcW w:w="2265" w:type="dxa"/>
          </w:tcPr>
          <w:p w14:paraId="2EBCBA3A" w14:textId="77777777" w:rsidR="00D615DD" w:rsidRPr="00F670CF" w:rsidRDefault="00D615DD" w:rsidP="000A237F">
            <w:pPr>
              <w:jc w:val="both"/>
              <w:rPr>
                <w:rFonts w:ascii="Times New Roman" w:hAnsi="Times New Roman" w:cs="Times New Roman"/>
                <w:sz w:val="24"/>
                <w:szCs w:val="24"/>
              </w:rPr>
            </w:pPr>
          </w:p>
        </w:tc>
        <w:tc>
          <w:tcPr>
            <w:tcW w:w="2265" w:type="dxa"/>
          </w:tcPr>
          <w:p w14:paraId="19411E56"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5" w:type="dxa"/>
          </w:tcPr>
          <w:p w14:paraId="723585DB"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tc>
        <w:tc>
          <w:tcPr>
            <w:tcW w:w="2266" w:type="dxa"/>
          </w:tcPr>
          <w:p w14:paraId="0A5D20BE"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tc>
      </w:tr>
      <w:tr w:rsidR="00D615DD" w:rsidRPr="00F670CF" w14:paraId="2326F77B" w14:textId="77777777" w:rsidTr="00ED0FEE">
        <w:tc>
          <w:tcPr>
            <w:tcW w:w="2265" w:type="dxa"/>
          </w:tcPr>
          <w:p w14:paraId="58AEA3EE"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Bereinigt</w:t>
            </w:r>
          </w:p>
          <w:p w14:paraId="3ED3CBEF" w14:textId="60D29E31"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0-1000</w:t>
            </w:r>
            <w:r w:rsidR="008320BC" w:rsidRPr="00F670CF">
              <w:rPr>
                <w:rFonts w:ascii="Times New Roman" w:hAnsi="Times New Roman" w:cs="Times New Roman"/>
                <w:sz w:val="24"/>
                <w:szCs w:val="24"/>
              </w:rPr>
              <w:t>fps</w:t>
            </w:r>
          </w:p>
        </w:tc>
        <w:tc>
          <w:tcPr>
            <w:tcW w:w="2265" w:type="dxa"/>
          </w:tcPr>
          <w:p w14:paraId="5E436DEF"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29,27</w:t>
            </w:r>
          </w:p>
        </w:tc>
        <w:tc>
          <w:tcPr>
            <w:tcW w:w="2265" w:type="dxa"/>
          </w:tcPr>
          <w:p w14:paraId="5BDD490F"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3,72</w:t>
            </w:r>
          </w:p>
        </w:tc>
        <w:tc>
          <w:tcPr>
            <w:tcW w:w="2266" w:type="dxa"/>
          </w:tcPr>
          <w:p w14:paraId="5348991E" w14:textId="77777777" w:rsidR="00D615DD" w:rsidRPr="00F670CF" w:rsidRDefault="00D615DD" w:rsidP="000A237F">
            <w:pPr>
              <w:jc w:val="both"/>
              <w:rPr>
                <w:rFonts w:ascii="Times New Roman" w:hAnsi="Times New Roman" w:cs="Times New Roman"/>
                <w:sz w:val="24"/>
                <w:szCs w:val="24"/>
              </w:rPr>
            </w:pPr>
            <w:r w:rsidRPr="00F670CF">
              <w:rPr>
                <w:rFonts w:ascii="Times New Roman" w:hAnsi="Times New Roman" w:cs="Times New Roman"/>
                <w:sz w:val="24"/>
                <w:szCs w:val="24"/>
              </w:rPr>
              <w:t>13,91</w:t>
            </w:r>
          </w:p>
        </w:tc>
      </w:tr>
    </w:tbl>
    <w:p w14:paraId="64EB45F5" w14:textId="5E395D70" w:rsidR="00D615DD" w:rsidRPr="00D76AB3" w:rsidRDefault="00B37F64" w:rsidP="00510CF4">
      <w:pPr>
        <w:spacing w:line="360" w:lineRule="auto"/>
        <w:rPr>
          <w:rStyle w:val="IntensiveHervorhebung"/>
        </w:rPr>
      </w:pPr>
      <w:r w:rsidRPr="00D76AB3">
        <w:rPr>
          <w:rStyle w:val="IntensiveHervorhebung"/>
        </w:rPr>
        <w:t>Tabelle 7:</w:t>
      </w:r>
      <w:r w:rsidR="00510CF4" w:rsidRPr="00D76AB3">
        <w:rPr>
          <w:rStyle w:val="IntensiveHervorhebung"/>
        </w:rPr>
        <w:t xml:space="preserve"> Schwankung der fps bei einer Einstellung</w:t>
      </w:r>
      <w:r w:rsidR="00997276" w:rsidRPr="00D76AB3">
        <w:rPr>
          <w:rStyle w:val="IntensiveHervorhebung"/>
        </w:rPr>
        <w:t xml:space="preserve"> auf </w:t>
      </w:r>
      <w:r w:rsidR="00510CF4" w:rsidRPr="00D76AB3">
        <w:rPr>
          <w:rStyle w:val="IntensiveHervorhebung"/>
        </w:rPr>
        <w:t>30fps</w:t>
      </w:r>
    </w:p>
    <w:p w14:paraId="27C90A6B" w14:textId="077F43C1" w:rsidR="00D73A97" w:rsidRPr="00F670CF" w:rsidRDefault="00D615DD"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Hier lag der Mittelwert mit einer </w:t>
      </w:r>
      <w:r w:rsidR="708C3E7A" w:rsidRPr="00F670CF">
        <w:rPr>
          <w:rFonts w:ascii="Times New Roman" w:hAnsi="Times New Roman" w:cs="Times New Roman"/>
          <w:sz w:val="24"/>
          <w:szCs w:val="24"/>
        </w:rPr>
        <w:t>Standardabweichung</w:t>
      </w:r>
      <w:r w:rsidRPr="00F670CF">
        <w:rPr>
          <w:rFonts w:ascii="Times New Roman" w:hAnsi="Times New Roman" w:cs="Times New Roman"/>
          <w:sz w:val="24"/>
          <w:szCs w:val="24"/>
        </w:rPr>
        <w:t xml:space="preserve"> von 3,82 in der </w:t>
      </w:r>
      <w:r w:rsidR="708C3E7A" w:rsidRPr="00F670CF">
        <w:rPr>
          <w:rFonts w:ascii="Times New Roman" w:hAnsi="Times New Roman" w:cs="Times New Roman"/>
          <w:sz w:val="24"/>
          <w:szCs w:val="24"/>
        </w:rPr>
        <w:t>notwendigen</w:t>
      </w:r>
      <w:r w:rsidRPr="00F670CF">
        <w:rPr>
          <w:rFonts w:ascii="Times New Roman" w:hAnsi="Times New Roman" w:cs="Times New Roman"/>
          <w:sz w:val="24"/>
          <w:szCs w:val="24"/>
        </w:rPr>
        <w:t xml:space="preserve"> Eingrenzung von +/- 5. Mit einigen Ausnahmen</w:t>
      </w:r>
      <w:r w:rsidR="00ED0FEE" w:rsidRPr="00F670CF">
        <w:rPr>
          <w:rFonts w:ascii="Times New Roman" w:hAnsi="Times New Roman" w:cs="Times New Roman"/>
          <w:sz w:val="24"/>
          <w:szCs w:val="24"/>
        </w:rPr>
        <w:t xml:space="preserve"> lagen bei dieser </w:t>
      </w:r>
      <w:r w:rsidR="008320BC" w:rsidRPr="00F670CF">
        <w:rPr>
          <w:rFonts w:ascii="Times New Roman" w:hAnsi="Times New Roman" w:cs="Times New Roman"/>
          <w:sz w:val="24"/>
          <w:szCs w:val="24"/>
        </w:rPr>
        <w:t>fps</w:t>
      </w:r>
      <w:r w:rsidR="00ED0FEE" w:rsidRPr="00F670CF">
        <w:rPr>
          <w:rFonts w:ascii="Times New Roman" w:hAnsi="Times New Roman" w:cs="Times New Roman"/>
          <w:sz w:val="24"/>
          <w:szCs w:val="24"/>
        </w:rPr>
        <w:t xml:space="preserve">-Zahl alle Probanden nahe der gemessenen Zahl. Entsprechend der Schätzung der Probanden veränderte sich auch die Auswirkung. </w:t>
      </w:r>
      <w:r w:rsidR="1C140F3E" w:rsidRPr="00F670CF">
        <w:rPr>
          <w:rFonts w:ascii="Times New Roman" w:hAnsi="Times New Roman" w:cs="Times New Roman"/>
          <w:sz w:val="24"/>
          <w:szCs w:val="24"/>
        </w:rPr>
        <w:t xml:space="preserve">Die Auswirkung der Latenz von </w:t>
      </w:r>
      <w:r w:rsidR="55AA9A8E" w:rsidRPr="55AA9A8E">
        <w:rPr>
          <w:rFonts w:ascii="Times New Roman" w:hAnsi="Times New Roman" w:cs="Times New Roman"/>
          <w:sz w:val="24"/>
          <w:szCs w:val="24"/>
        </w:rPr>
        <w:t>30 fps</w:t>
      </w:r>
      <w:r w:rsidR="1C140F3E" w:rsidRPr="00F670CF">
        <w:rPr>
          <w:rFonts w:ascii="Times New Roman" w:hAnsi="Times New Roman" w:cs="Times New Roman"/>
          <w:sz w:val="24"/>
          <w:szCs w:val="24"/>
        </w:rPr>
        <w:t xml:space="preserve"> auf die Immersion und ihre entsprechende Schätzung ist im folgenden Diagramm aufgeführt. </w:t>
      </w:r>
    </w:p>
    <w:p w14:paraId="721E5FA3" w14:textId="77777777" w:rsidR="00AE355C" w:rsidRDefault="004F5972" w:rsidP="00AE355C">
      <w:pPr>
        <w:keepNext/>
        <w:jc w:val="center"/>
      </w:pPr>
      <w:r w:rsidRPr="00F670CF">
        <w:rPr>
          <w:rFonts w:ascii="Times New Roman" w:hAnsi="Times New Roman" w:cs="Times New Roman"/>
          <w:noProof/>
          <w:sz w:val="24"/>
          <w:szCs w:val="24"/>
          <w:lang w:eastAsia="de-DE"/>
        </w:rPr>
        <w:drawing>
          <wp:inline distT="0" distB="0" distL="0" distR="0" wp14:anchorId="6AD88F41" wp14:editId="58D85956">
            <wp:extent cx="4572000" cy="2743200"/>
            <wp:effectExtent l="0" t="0" r="0" b="0"/>
            <wp:docPr id="7" name="Diagramm 7">
              <a:extLst xmlns:a="http://schemas.openxmlformats.org/drawingml/2006/main">
                <a:ext uri="{FF2B5EF4-FFF2-40B4-BE49-F238E27FC236}">
                  <a16:creationId xmlns:a16="http://schemas.microsoft.com/office/drawing/2014/main" id="{E4E36ED6-8FB4-440C-BB90-233DE687D4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F5225A4" w14:textId="4AE8537F" w:rsidR="00F670CF" w:rsidRPr="00AE355C" w:rsidRDefault="00AE355C" w:rsidP="00AE355C">
      <w:pPr>
        <w:pStyle w:val="Beschriftung"/>
        <w:jc w:val="center"/>
        <w:rPr>
          <w:rFonts w:ascii="Times New Roman" w:hAnsi="Times New Roman" w:cs="Times New Roman"/>
        </w:rPr>
      </w:pPr>
      <w:bookmarkStart w:id="313" w:name="_Toc494050665"/>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43</w:t>
      </w:r>
      <w:r w:rsidRPr="00AE355C">
        <w:rPr>
          <w:rFonts w:ascii="Times New Roman" w:hAnsi="Times New Roman" w:cs="Times New Roman"/>
        </w:rPr>
        <w:fldChar w:fldCharType="end"/>
      </w:r>
      <w:r w:rsidRPr="00AE355C">
        <w:rPr>
          <w:rFonts w:ascii="Times New Roman" w:hAnsi="Times New Roman" w:cs="Times New Roman"/>
        </w:rPr>
        <w:t>: Gemessene gegenüber empfundenen Fps und deren Einfluss auf das Spielerlebnis bei 30Fps</w:t>
      </w:r>
      <w:bookmarkEnd w:id="313"/>
    </w:p>
    <w:p w14:paraId="047B4F30" w14:textId="4EB70041" w:rsidR="00B07004" w:rsidRPr="00F670CF" w:rsidRDefault="708C3E7A"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Wie oben</w:t>
      </w:r>
      <w:r w:rsidR="00ED0FEE" w:rsidRPr="00F670CF">
        <w:rPr>
          <w:rFonts w:ascii="Times New Roman" w:hAnsi="Times New Roman" w:cs="Times New Roman"/>
          <w:sz w:val="24"/>
          <w:szCs w:val="24"/>
        </w:rPr>
        <w:t xml:space="preserve"> im Diagramm dargestellt, sinkt das positiv empfundene Spielerlebnis entsprechend der Schätzung der Probanden. Hier ist zu beachten</w:t>
      </w:r>
      <w:r w:rsidRPr="00F670CF">
        <w:rPr>
          <w:rFonts w:ascii="Times New Roman" w:hAnsi="Times New Roman" w:cs="Times New Roman"/>
          <w:sz w:val="24"/>
          <w:szCs w:val="24"/>
        </w:rPr>
        <w:t>, dass</w:t>
      </w:r>
      <w:r w:rsidR="00ED0FEE" w:rsidRPr="00F670CF">
        <w:rPr>
          <w:rFonts w:ascii="Times New Roman" w:hAnsi="Times New Roman" w:cs="Times New Roman"/>
          <w:sz w:val="24"/>
          <w:szCs w:val="24"/>
        </w:rPr>
        <w:t xml:space="preserve"> die </w:t>
      </w:r>
      <w:r w:rsidRPr="00F670CF">
        <w:rPr>
          <w:rFonts w:ascii="Times New Roman" w:hAnsi="Times New Roman" w:cs="Times New Roman"/>
          <w:sz w:val="24"/>
          <w:szCs w:val="24"/>
        </w:rPr>
        <w:t>Originalmesswerte</w:t>
      </w:r>
      <w:r w:rsidR="00ED0FEE" w:rsidRPr="00F670CF">
        <w:rPr>
          <w:rFonts w:ascii="Times New Roman" w:hAnsi="Times New Roman" w:cs="Times New Roman"/>
          <w:sz w:val="24"/>
          <w:szCs w:val="24"/>
        </w:rPr>
        <w:t xml:space="preserve"> der Auswirkung *-10 genommen wurden, um die Darstellbarkeit zu verbessern.</w:t>
      </w:r>
    </w:p>
    <w:p w14:paraId="173718F0" w14:textId="1C5A67CB" w:rsidR="004F5972" w:rsidRPr="00F670CF" w:rsidRDefault="004F597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5FC8AE1B" w14:textId="312C861C" w:rsidR="004F5972" w:rsidRPr="0044117B" w:rsidRDefault="1C140F3E" w:rsidP="000A237F">
      <w:pPr>
        <w:pStyle w:val="berschrift3"/>
        <w:jc w:val="both"/>
        <w:rPr>
          <w:rFonts w:ascii="Times New Roman" w:hAnsi="Times New Roman" w:cs="Times New Roman"/>
          <w:sz w:val="26"/>
          <w:szCs w:val="26"/>
        </w:rPr>
      </w:pPr>
      <w:bookmarkStart w:id="314" w:name="_Toc494055348"/>
      <w:r w:rsidRPr="0044117B">
        <w:rPr>
          <w:rFonts w:ascii="Times New Roman" w:hAnsi="Times New Roman" w:cs="Times New Roman"/>
          <w:sz w:val="26"/>
          <w:szCs w:val="26"/>
        </w:rPr>
        <w:lastRenderedPageBreak/>
        <w:t>Messung mit 20 Bildern pro Sekunde</w:t>
      </w:r>
      <w:bookmarkEnd w:id="314"/>
    </w:p>
    <w:p w14:paraId="0E82F760" w14:textId="77777777" w:rsidR="000837D9" w:rsidRPr="00F670CF" w:rsidRDefault="000837D9" w:rsidP="000A237F">
      <w:pPr>
        <w:jc w:val="both"/>
        <w:rPr>
          <w:rFonts w:ascii="Times New Roman" w:hAnsi="Times New Roman" w:cs="Times New Roman"/>
          <w:sz w:val="24"/>
          <w:szCs w:val="24"/>
        </w:rPr>
      </w:pPr>
    </w:p>
    <w:p w14:paraId="5FF118F2" w14:textId="754B4B3E" w:rsidR="00CD5A57" w:rsidRPr="00F670CF" w:rsidRDefault="00CD5A57"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Aus </w:t>
      </w:r>
      <w:r w:rsidR="00E1037B" w:rsidRPr="00F670CF">
        <w:rPr>
          <w:rFonts w:ascii="Times New Roman" w:hAnsi="Times New Roman" w:cs="Times New Roman"/>
          <w:sz w:val="24"/>
          <w:szCs w:val="24"/>
        </w:rPr>
        <w:t>dem</w:t>
      </w:r>
      <w:r w:rsidRPr="00F670CF">
        <w:rPr>
          <w:rFonts w:ascii="Times New Roman" w:hAnsi="Times New Roman" w:cs="Times New Roman"/>
          <w:sz w:val="24"/>
          <w:szCs w:val="24"/>
        </w:rPr>
        <w:t xml:space="preserve"> unten dargestellten </w:t>
      </w:r>
      <w:r w:rsidR="00E1037B" w:rsidRPr="00F670CF">
        <w:rPr>
          <w:rFonts w:ascii="Times New Roman" w:hAnsi="Times New Roman" w:cs="Times New Roman"/>
          <w:sz w:val="24"/>
          <w:szCs w:val="24"/>
        </w:rPr>
        <w:t>Diagramm</w:t>
      </w:r>
      <w:r w:rsidRPr="00F670CF">
        <w:rPr>
          <w:rFonts w:ascii="Times New Roman" w:hAnsi="Times New Roman" w:cs="Times New Roman"/>
          <w:sz w:val="24"/>
          <w:szCs w:val="24"/>
        </w:rPr>
        <w:t xml:space="preserve"> geht hervor</w:t>
      </w:r>
      <w:r w:rsidR="00DF4FCB" w:rsidRPr="00F670CF">
        <w:rPr>
          <w:rFonts w:ascii="Times New Roman" w:hAnsi="Times New Roman" w:cs="Times New Roman"/>
          <w:sz w:val="24"/>
          <w:szCs w:val="24"/>
        </w:rPr>
        <w:t>,</w:t>
      </w:r>
      <w:r w:rsidRPr="00F670CF">
        <w:rPr>
          <w:rFonts w:ascii="Times New Roman" w:hAnsi="Times New Roman" w:cs="Times New Roman"/>
          <w:sz w:val="24"/>
          <w:szCs w:val="24"/>
        </w:rPr>
        <w:t xml:space="preserve"> wie </w:t>
      </w:r>
      <w:r w:rsidR="66452986" w:rsidRPr="66452986">
        <w:rPr>
          <w:rFonts w:ascii="Times New Roman" w:hAnsi="Times New Roman" w:cs="Times New Roman"/>
          <w:sz w:val="24"/>
          <w:szCs w:val="24"/>
        </w:rPr>
        <w:t xml:space="preserve">auch </w:t>
      </w:r>
      <w:r w:rsidR="708C3E7A" w:rsidRPr="00F670CF">
        <w:rPr>
          <w:rFonts w:ascii="Times New Roman" w:hAnsi="Times New Roman" w:cs="Times New Roman"/>
          <w:sz w:val="24"/>
          <w:szCs w:val="24"/>
        </w:rPr>
        <w:t>beim</w:t>
      </w:r>
      <w:r w:rsidRPr="00F670CF">
        <w:rPr>
          <w:rFonts w:ascii="Times New Roman" w:hAnsi="Times New Roman" w:cs="Times New Roman"/>
          <w:sz w:val="24"/>
          <w:szCs w:val="24"/>
        </w:rPr>
        <w:t xml:space="preserve"> Versuch mit 30</w:t>
      </w:r>
      <w:r w:rsidR="008320BC" w:rsidRPr="00F670CF">
        <w:rPr>
          <w:rFonts w:ascii="Times New Roman" w:hAnsi="Times New Roman" w:cs="Times New Roman"/>
          <w:sz w:val="24"/>
          <w:szCs w:val="24"/>
        </w:rPr>
        <w:t>fps</w:t>
      </w:r>
      <w:r w:rsidR="00DF4FCB" w:rsidRPr="00F670CF">
        <w:rPr>
          <w:rFonts w:ascii="Times New Roman" w:hAnsi="Times New Roman" w:cs="Times New Roman"/>
          <w:sz w:val="24"/>
          <w:szCs w:val="24"/>
        </w:rPr>
        <w:t xml:space="preserve">, </w:t>
      </w:r>
      <w:r w:rsidR="66452986" w:rsidRPr="66452986">
        <w:rPr>
          <w:rFonts w:ascii="Times New Roman" w:hAnsi="Times New Roman" w:cs="Times New Roman"/>
          <w:sz w:val="24"/>
          <w:szCs w:val="24"/>
        </w:rPr>
        <w:t>dass</w:t>
      </w:r>
      <w:r w:rsidR="708C3E7A" w:rsidRPr="00F670CF">
        <w:rPr>
          <w:rFonts w:ascii="Times New Roman" w:hAnsi="Times New Roman" w:cs="Times New Roman"/>
          <w:sz w:val="24"/>
          <w:szCs w:val="24"/>
        </w:rPr>
        <w:t xml:space="preserve"> sich </w:t>
      </w:r>
      <w:r w:rsidR="00DF4FCB" w:rsidRPr="00F670CF">
        <w:rPr>
          <w:rFonts w:ascii="Times New Roman" w:hAnsi="Times New Roman" w:cs="Times New Roman"/>
          <w:sz w:val="24"/>
          <w:szCs w:val="24"/>
        </w:rPr>
        <w:t xml:space="preserve">hier die empfundene Latenzzeit der Auswirkung angleicht. Also bei mehr empfundenen </w:t>
      </w:r>
      <w:r w:rsidR="008320BC" w:rsidRPr="00F670CF">
        <w:rPr>
          <w:rFonts w:ascii="Times New Roman" w:hAnsi="Times New Roman" w:cs="Times New Roman"/>
          <w:sz w:val="24"/>
          <w:szCs w:val="24"/>
        </w:rPr>
        <w:t>fps</w:t>
      </w:r>
      <w:r w:rsidR="00DF4FCB" w:rsidRPr="00F670CF">
        <w:rPr>
          <w:rFonts w:ascii="Times New Roman" w:hAnsi="Times New Roman" w:cs="Times New Roman"/>
          <w:sz w:val="24"/>
          <w:szCs w:val="24"/>
        </w:rPr>
        <w:t xml:space="preserve"> wurde auch ein besseres Spielerlebnis festgestellt.</w:t>
      </w:r>
    </w:p>
    <w:p w14:paraId="7B0D3A87" w14:textId="77777777" w:rsidR="00AE355C" w:rsidRDefault="004F5972" w:rsidP="00AE355C">
      <w:pPr>
        <w:keepNext/>
        <w:jc w:val="center"/>
      </w:pPr>
      <w:r w:rsidRPr="00F670CF">
        <w:rPr>
          <w:rFonts w:ascii="Times New Roman" w:hAnsi="Times New Roman" w:cs="Times New Roman"/>
          <w:noProof/>
          <w:sz w:val="24"/>
          <w:szCs w:val="24"/>
          <w:lang w:eastAsia="de-DE"/>
        </w:rPr>
        <w:drawing>
          <wp:inline distT="0" distB="0" distL="0" distR="0" wp14:anchorId="05A610EC" wp14:editId="11812D77">
            <wp:extent cx="4572000" cy="2743200"/>
            <wp:effectExtent l="0" t="0" r="0" b="0"/>
            <wp:docPr id="8" name="Diagramm 8">
              <a:extLst xmlns:a="http://schemas.openxmlformats.org/drawingml/2006/main">
                <a:ext uri="{FF2B5EF4-FFF2-40B4-BE49-F238E27FC236}">
                  <a16:creationId xmlns:a16="http://schemas.microsoft.com/office/drawing/2014/main" id="{072A4CCD-7820-489A-B7D3-EF6DF85901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63D58AF" w14:textId="006BC376" w:rsidR="00F670CF" w:rsidRPr="00AE355C" w:rsidRDefault="00AE355C" w:rsidP="00AE355C">
      <w:pPr>
        <w:pStyle w:val="Beschriftung"/>
        <w:jc w:val="center"/>
        <w:rPr>
          <w:rFonts w:ascii="Times New Roman" w:hAnsi="Times New Roman" w:cs="Times New Roman"/>
        </w:rPr>
      </w:pPr>
      <w:bookmarkStart w:id="315" w:name="_Toc494050666"/>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44</w:t>
      </w:r>
      <w:r w:rsidRPr="00AE355C">
        <w:rPr>
          <w:rFonts w:ascii="Times New Roman" w:hAnsi="Times New Roman" w:cs="Times New Roman"/>
        </w:rPr>
        <w:fldChar w:fldCharType="end"/>
      </w:r>
      <w:r w:rsidRPr="00AE355C">
        <w:rPr>
          <w:rFonts w:ascii="Times New Roman" w:hAnsi="Times New Roman" w:cs="Times New Roman"/>
        </w:rPr>
        <w:t>: Gemessene gegenüber empfundenen Fps und deren Einfluss auf das Spielerlebnis bei 20fps</w:t>
      </w:r>
      <w:bookmarkEnd w:id="315"/>
    </w:p>
    <w:p w14:paraId="2A655A1A" w14:textId="7662A4D4" w:rsidR="00CD5A57" w:rsidRPr="00F670CF" w:rsidRDefault="00F73CF2"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unten dargestellten Werte zeigen die Werte der Messung bei 20 </w:t>
      </w:r>
      <w:r w:rsidR="008320BC" w:rsidRPr="00F670CF">
        <w:rPr>
          <w:rFonts w:ascii="Times New Roman" w:hAnsi="Times New Roman" w:cs="Times New Roman"/>
          <w:sz w:val="24"/>
          <w:szCs w:val="24"/>
        </w:rPr>
        <w:t>fps</w:t>
      </w:r>
      <w:r w:rsidR="67737A98" w:rsidRPr="67737A98">
        <w:rPr>
          <w:rFonts w:ascii="Times New Roman" w:hAnsi="Times New Roman" w:cs="Times New Roman"/>
          <w:sz w:val="24"/>
          <w:szCs w:val="24"/>
        </w:rPr>
        <w:t>.</w:t>
      </w:r>
      <w:r w:rsidRPr="00F670CF">
        <w:rPr>
          <w:rFonts w:ascii="Times New Roman" w:hAnsi="Times New Roman" w:cs="Times New Roman"/>
          <w:sz w:val="24"/>
          <w:szCs w:val="24"/>
        </w:rPr>
        <w:t xml:space="preserve"> Auch hier lagen die Werte der </w:t>
      </w:r>
      <w:r w:rsidR="708C3E7A" w:rsidRPr="00F670CF">
        <w:rPr>
          <w:rFonts w:ascii="Times New Roman" w:hAnsi="Times New Roman" w:cs="Times New Roman"/>
          <w:sz w:val="24"/>
          <w:szCs w:val="24"/>
        </w:rPr>
        <w:t>Standardabweichung</w:t>
      </w:r>
      <w:r w:rsidRPr="00F670CF">
        <w:rPr>
          <w:rFonts w:ascii="Times New Roman" w:hAnsi="Times New Roman" w:cs="Times New Roman"/>
          <w:sz w:val="24"/>
          <w:szCs w:val="24"/>
        </w:rPr>
        <w:t xml:space="preserve"> mit 3,15 klar im Toleranzbereich.</w:t>
      </w:r>
    </w:p>
    <w:tbl>
      <w:tblPr>
        <w:tblStyle w:val="Tabellenraster"/>
        <w:tblW w:w="0" w:type="auto"/>
        <w:tblLook w:val="04A0" w:firstRow="1" w:lastRow="0" w:firstColumn="1" w:lastColumn="0" w:noHBand="0" w:noVBand="1"/>
      </w:tblPr>
      <w:tblGrid>
        <w:gridCol w:w="2265"/>
        <w:gridCol w:w="2265"/>
        <w:gridCol w:w="2265"/>
        <w:gridCol w:w="2266"/>
      </w:tblGrid>
      <w:tr w:rsidR="00E2637B" w:rsidRPr="00F670CF" w14:paraId="5243CD2C" w14:textId="77777777" w:rsidTr="1C140F3E">
        <w:tc>
          <w:tcPr>
            <w:tcW w:w="2265" w:type="dxa"/>
          </w:tcPr>
          <w:p w14:paraId="307D2891" w14:textId="77777777" w:rsidR="00E2637B" w:rsidRPr="00F670CF" w:rsidRDefault="00E2637B" w:rsidP="000A237F">
            <w:pPr>
              <w:jc w:val="both"/>
              <w:rPr>
                <w:rFonts w:ascii="Times New Roman" w:hAnsi="Times New Roman" w:cs="Times New Roman"/>
                <w:sz w:val="24"/>
                <w:szCs w:val="24"/>
              </w:rPr>
            </w:pPr>
          </w:p>
        </w:tc>
        <w:tc>
          <w:tcPr>
            <w:tcW w:w="2265" w:type="dxa"/>
          </w:tcPr>
          <w:p w14:paraId="4C8A0B22"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p w14:paraId="66D9E3A0"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c>
          <w:tcPr>
            <w:tcW w:w="2265" w:type="dxa"/>
          </w:tcPr>
          <w:p w14:paraId="4FFE6DE1"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p w14:paraId="6ECA3B22"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c>
          <w:tcPr>
            <w:tcW w:w="2266" w:type="dxa"/>
          </w:tcPr>
          <w:p w14:paraId="5F4B84DB"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p w14:paraId="6F34A8FC"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r>
      <w:tr w:rsidR="00E2637B" w:rsidRPr="00F670CF" w14:paraId="465E0094" w14:textId="77777777" w:rsidTr="1C140F3E">
        <w:tc>
          <w:tcPr>
            <w:tcW w:w="2265" w:type="dxa"/>
          </w:tcPr>
          <w:p w14:paraId="0E22F41E"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 xml:space="preserve">Unbereinigt </w:t>
            </w:r>
          </w:p>
          <w:p w14:paraId="6DFBE249" w14:textId="2F78B791"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0-1000</w:t>
            </w:r>
            <w:r w:rsidR="008320BC" w:rsidRPr="00F670CF">
              <w:rPr>
                <w:rFonts w:ascii="Times New Roman" w:hAnsi="Times New Roman" w:cs="Times New Roman"/>
                <w:sz w:val="24"/>
                <w:szCs w:val="24"/>
              </w:rPr>
              <w:t>fps</w:t>
            </w:r>
          </w:p>
        </w:tc>
        <w:tc>
          <w:tcPr>
            <w:tcW w:w="2265" w:type="dxa"/>
          </w:tcPr>
          <w:p w14:paraId="7324FDFB" w14:textId="3F3D86AA"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21,30</w:t>
            </w:r>
          </w:p>
        </w:tc>
        <w:tc>
          <w:tcPr>
            <w:tcW w:w="2265" w:type="dxa"/>
          </w:tcPr>
          <w:p w14:paraId="6D3082F0" w14:textId="31DBF0D4"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3,15</w:t>
            </w:r>
          </w:p>
        </w:tc>
        <w:tc>
          <w:tcPr>
            <w:tcW w:w="2266" w:type="dxa"/>
          </w:tcPr>
          <w:p w14:paraId="36AACA8F"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9,94</w:t>
            </w:r>
          </w:p>
          <w:p w14:paraId="791C1BA8" w14:textId="6E5464C5" w:rsidR="00CD5B88" w:rsidRPr="00F670CF" w:rsidRDefault="00CD5B88" w:rsidP="000A237F">
            <w:pPr>
              <w:jc w:val="both"/>
              <w:rPr>
                <w:rFonts w:ascii="Times New Roman" w:hAnsi="Times New Roman" w:cs="Times New Roman"/>
                <w:sz w:val="24"/>
                <w:szCs w:val="24"/>
              </w:rPr>
            </w:pPr>
          </w:p>
        </w:tc>
      </w:tr>
      <w:tr w:rsidR="00E2637B" w:rsidRPr="00F670CF" w14:paraId="222E887F" w14:textId="77777777" w:rsidTr="1C140F3E">
        <w:tc>
          <w:tcPr>
            <w:tcW w:w="2265" w:type="dxa"/>
          </w:tcPr>
          <w:p w14:paraId="1F49140C" w14:textId="77777777" w:rsidR="00E2637B" w:rsidRPr="00F670CF" w:rsidRDefault="00E2637B" w:rsidP="000A237F">
            <w:pPr>
              <w:jc w:val="both"/>
              <w:rPr>
                <w:rFonts w:ascii="Times New Roman" w:hAnsi="Times New Roman" w:cs="Times New Roman"/>
                <w:sz w:val="24"/>
                <w:szCs w:val="24"/>
              </w:rPr>
            </w:pPr>
          </w:p>
        </w:tc>
        <w:tc>
          <w:tcPr>
            <w:tcW w:w="2265" w:type="dxa"/>
          </w:tcPr>
          <w:p w14:paraId="5192C183"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5" w:type="dxa"/>
          </w:tcPr>
          <w:p w14:paraId="06169E6D"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tc>
        <w:tc>
          <w:tcPr>
            <w:tcW w:w="2266" w:type="dxa"/>
          </w:tcPr>
          <w:p w14:paraId="2CC87B4A"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tc>
      </w:tr>
      <w:tr w:rsidR="00E2637B" w:rsidRPr="00F670CF" w14:paraId="436F91B5" w14:textId="77777777" w:rsidTr="1C140F3E">
        <w:tc>
          <w:tcPr>
            <w:tcW w:w="2265" w:type="dxa"/>
          </w:tcPr>
          <w:p w14:paraId="6E3735F8"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Bereinigt</w:t>
            </w:r>
          </w:p>
          <w:p w14:paraId="571E5005" w14:textId="05BC15F1"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0-1000</w:t>
            </w:r>
            <w:r w:rsidR="008320BC" w:rsidRPr="00F670CF">
              <w:rPr>
                <w:rFonts w:ascii="Times New Roman" w:hAnsi="Times New Roman" w:cs="Times New Roman"/>
                <w:sz w:val="24"/>
                <w:szCs w:val="24"/>
              </w:rPr>
              <w:t>fps</w:t>
            </w:r>
          </w:p>
        </w:tc>
        <w:tc>
          <w:tcPr>
            <w:tcW w:w="2265" w:type="dxa"/>
          </w:tcPr>
          <w:p w14:paraId="40F0C36E" w14:textId="53952A64"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21,94</w:t>
            </w:r>
          </w:p>
        </w:tc>
        <w:tc>
          <w:tcPr>
            <w:tcW w:w="2265" w:type="dxa"/>
          </w:tcPr>
          <w:p w14:paraId="6F863736" w14:textId="7F663DF2"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3,05</w:t>
            </w:r>
          </w:p>
        </w:tc>
        <w:tc>
          <w:tcPr>
            <w:tcW w:w="2266" w:type="dxa"/>
          </w:tcPr>
          <w:p w14:paraId="35551909" w14:textId="77777777" w:rsidR="00E2637B"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9,32</w:t>
            </w:r>
          </w:p>
          <w:p w14:paraId="0B01142C" w14:textId="7A9EB365" w:rsidR="00CD5B88" w:rsidRPr="00F670CF" w:rsidRDefault="00CD5B88" w:rsidP="000A237F">
            <w:pPr>
              <w:jc w:val="both"/>
              <w:rPr>
                <w:rFonts w:ascii="Times New Roman" w:hAnsi="Times New Roman" w:cs="Times New Roman"/>
                <w:sz w:val="24"/>
                <w:szCs w:val="24"/>
              </w:rPr>
            </w:pPr>
          </w:p>
        </w:tc>
      </w:tr>
    </w:tbl>
    <w:p w14:paraId="2B3F2099" w14:textId="32528C1D" w:rsidR="00510CF4" w:rsidRPr="00D76AB3" w:rsidRDefault="00510CF4" w:rsidP="00510CF4">
      <w:pPr>
        <w:spacing w:line="360" w:lineRule="auto"/>
        <w:rPr>
          <w:rStyle w:val="IntensiveHervorhebung"/>
        </w:rPr>
      </w:pPr>
      <w:r w:rsidRPr="00D76AB3">
        <w:rPr>
          <w:rStyle w:val="IntensiveHervorhebung"/>
        </w:rPr>
        <w:t>Tabelle 8: Schwankung der fps bei einer Einstellung auf 20fps</w:t>
      </w:r>
    </w:p>
    <w:p w14:paraId="67A4F60B" w14:textId="77777777" w:rsidR="00E2637B" w:rsidRPr="00F670CF" w:rsidRDefault="00E2637B" w:rsidP="000A237F">
      <w:pPr>
        <w:jc w:val="both"/>
        <w:rPr>
          <w:rFonts w:ascii="Times New Roman" w:hAnsi="Times New Roman" w:cs="Times New Roman"/>
          <w:sz w:val="24"/>
          <w:szCs w:val="24"/>
        </w:rPr>
      </w:pPr>
    </w:p>
    <w:p w14:paraId="65D4FD27" w14:textId="3DD6AE7A" w:rsidR="004F5972" w:rsidRPr="00F670CF" w:rsidRDefault="004F597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18EF8CC9" w14:textId="00CB77F5" w:rsidR="004F5972" w:rsidRPr="0044117B" w:rsidRDefault="1C140F3E" w:rsidP="000A237F">
      <w:pPr>
        <w:pStyle w:val="berschrift3"/>
        <w:jc w:val="both"/>
        <w:rPr>
          <w:rFonts w:ascii="Times New Roman" w:hAnsi="Times New Roman" w:cs="Times New Roman"/>
          <w:sz w:val="26"/>
          <w:szCs w:val="26"/>
        </w:rPr>
      </w:pPr>
      <w:bookmarkStart w:id="316" w:name="_Toc494055349"/>
      <w:r w:rsidRPr="0044117B">
        <w:rPr>
          <w:rFonts w:ascii="Times New Roman" w:hAnsi="Times New Roman" w:cs="Times New Roman"/>
          <w:sz w:val="26"/>
          <w:szCs w:val="26"/>
        </w:rPr>
        <w:lastRenderedPageBreak/>
        <w:t>Messung mit 10 Bildern pro Sekunde</w:t>
      </w:r>
      <w:bookmarkEnd w:id="316"/>
    </w:p>
    <w:p w14:paraId="4690C914" w14:textId="47928360" w:rsidR="006779BC" w:rsidRPr="00F670CF" w:rsidRDefault="006779BC" w:rsidP="000A237F">
      <w:pPr>
        <w:jc w:val="both"/>
        <w:rPr>
          <w:rFonts w:ascii="Times New Roman" w:hAnsi="Times New Roman" w:cs="Times New Roman"/>
          <w:sz w:val="24"/>
          <w:szCs w:val="24"/>
        </w:rPr>
      </w:pPr>
    </w:p>
    <w:p w14:paraId="63E40A41" w14:textId="2A88BACD" w:rsidR="00E76440" w:rsidRPr="00F670CF" w:rsidRDefault="00E76440"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Das unten dargestellte Diagramm zeigt, dass die Probanden hier eindeutig in der Lage waren, 10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zu schätzen. Hier ist festzustellen, dass die Auswirkung nicht immer den </w:t>
      </w:r>
      <w:r w:rsidR="00574C59" w:rsidRPr="00F670CF">
        <w:rPr>
          <w:rFonts w:ascii="Times New Roman" w:hAnsi="Times New Roman" w:cs="Times New Roman"/>
          <w:sz w:val="24"/>
          <w:szCs w:val="24"/>
        </w:rPr>
        <w:t>zu erwartenden</w:t>
      </w:r>
      <w:r w:rsidRPr="00F670CF">
        <w:rPr>
          <w:rFonts w:ascii="Times New Roman" w:hAnsi="Times New Roman" w:cs="Times New Roman"/>
          <w:sz w:val="24"/>
          <w:szCs w:val="24"/>
        </w:rPr>
        <w:t xml:space="preserve"> schlechtesten Wert </w:t>
      </w:r>
      <w:r w:rsidR="00574C59" w:rsidRPr="00F670CF">
        <w:rPr>
          <w:rFonts w:ascii="Times New Roman" w:hAnsi="Times New Roman" w:cs="Times New Roman"/>
          <w:sz w:val="24"/>
          <w:szCs w:val="24"/>
        </w:rPr>
        <w:t>ergab</w:t>
      </w:r>
      <w:r w:rsidRPr="00F670CF">
        <w:rPr>
          <w:rFonts w:ascii="Times New Roman" w:hAnsi="Times New Roman" w:cs="Times New Roman"/>
          <w:sz w:val="24"/>
          <w:szCs w:val="24"/>
        </w:rPr>
        <w:t xml:space="preserve">. Hier war es bei manchen Probanden der Fall, dass sich diese von 10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xml:space="preserve"> nicht beeinflusst fühlten. Dies liegt </w:t>
      </w:r>
      <w:r w:rsidR="00A06664" w:rsidRPr="00F670CF">
        <w:rPr>
          <w:rFonts w:ascii="Times New Roman" w:hAnsi="Times New Roman" w:cs="Times New Roman"/>
          <w:sz w:val="24"/>
          <w:szCs w:val="24"/>
        </w:rPr>
        <w:t>wahrscheinlich</w:t>
      </w:r>
      <w:r w:rsidRPr="00F670CF">
        <w:rPr>
          <w:rFonts w:ascii="Times New Roman" w:hAnsi="Times New Roman" w:cs="Times New Roman"/>
          <w:sz w:val="24"/>
          <w:szCs w:val="24"/>
        </w:rPr>
        <w:t xml:space="preserve"> daran, </w:t>
      </w:r>
      <w:r w:rsidR="00A06664" w:rsidRPr="00F670CF">
        <w:rPr>
          <w:rFonts w:ascii="Times New Roman" w:hAnsi="Times New Roman" w:cs="Times New Roman"/>
          <w:sz w:val="24"/>
          <w:szCs w:val="24"/>
        </w:rPr>
        <w:t>dass den Probanden in den frühen Versuchen von Eins bis Fünf kein Vergleichswert vorlag.</w:t>
      </w:r>
      <w:r w:rsidR="00A06664" w:rsidRPr="00F670CF">
        <w:rPr>
          <w:rStyle w:val="Funotenzeichen"/>
          <w:rFonts w:ascii="Times New Roman" w:hAnsi="Times New Roman" w:cs="Times New Roman"/>
          <w:sz w:val="24"/>
          <w:szCs w:val="24"/>
        </w:rPr>
        <w:footnoteReference w:id="30"/>
      </w:r>
    </w:p>
    <w:p w14:paraId="45C89D2A" w14:textId="77777777" w:rsidR="00AE355C" w:rsidRDefault="006779BC" w:rsidP="00AE355C">
      <w:pPr>
        <w:keepNext/>
        <w:jc w:val="center"/>
      </w:pPr>
      <w:r w:rsidRPr="00F670CF">
        <w:rPr>
          <w:rFonts w:ascii="Times New Roman" w:hAnsi="Times New Roman" w:cs="Times New Roman"/>
          <w:noProof/>
          <w:sz w:val="24"/>
          <w:szCs w:val="24"/>
          <w:lang w:eastAsia="de-DE"/>
        </w:rPr>
        <w:drawing>
          <wp:inline distT="0" distB="0" distL="0" distR="0" wp14:anchorId="1DFE0FAC" wp14:editId="7F06C894">
            <wp:extent cx="4572000" cy="2743200"/>
            <wp:effectExtent l="0" t="0" r="0" b="0"/>
            <wp:docPr id="9" name="Diagramm 9">
              <a:extLst xmlns:a="http://schemas.openxmlformats.org/drawingml/2006/main">
                <a:ext uri="{FF2B5EF4-FFF2-40B4-BE49-F238E27FC236}">
                  <a16:creationId xmlns:a16="http://schemas.microsoft.com/office/drawing/2014/main" id="{0F002184-F238-457E-A297-624F3F7D87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E5E68E1" w14:textId="5508F2E0" w:rsidR="00F670CF" w:rsidRPr="00AE355C" w:rsidRDefault="00AE355C" w:rsidP="00AE355C">
      <w:pPr>
        <w:pStyle w:val="Beschriftung"/>
        <w:jc w:val="center"/>
        <w:rPr>
          <w:rFonts w:ascii="Times New Roman" w:hAnsi="Times New Roman" w:cs="Times New Roman"/>
        </w:rPr>
      </w:pPr>
      <w:bookmarkStart w:id="317" w:name="_Toc494050667"/>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45</w:t>
      </w:r>
      <w:r w:rsidRPr="00AE355C">
        <w:rPr>
          <w:rFonts w:ascii="Times New Roman" w:hAnsi="Times New Roman" w:cs="Times New Roman"/>
        </w:rPr>
        <w:fldChar w:fldCharType="end"/>
      </w:r>
      <w:r w:rsidRPr="00AE355C">
        <w:rPr>
          <w:rFonts w:ascii="Times New Roman" w:hAnsi="Times New Roman" w:cs="Times New Roman"/>
        </w:rPr>
        <w:t>: Gemessene gegenüber empfundenen fps und deren Einfluss auf das Spielerlebnis bei 10fps</w:t>
      </w:r>
      <w:bookmarkEnd w:id="317"/>
    </w:p>
    <w:p w14:paraId="66EAEFFF" w14:textId="2FBCD446" w:rsidR="00D97AAF" w:rsidRPr="00F670CF" w:rsidRDefault="008B422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folgenden Daten dienen zur Darstellung der Genauigkeit der </w:t>
      </w:r>
      <w:r w:rsidR="008320BC" w:rsidRPr="00F670CF">
        <w:rPr>
          <w:rFonts w:ascii="Times New Roman" w:hAnsi="Times New Roman" w:cs="Times New Roman"/>
          <w:sz w:val="24"/>
          <w:szCs w:val="24"/>
        </w:rPr>
        <w:t>fps</w:t>
      </w:r>
      <w:r w:rsidRPr="00F670CF">
        <w:rPr>
          <w:rFonts w:ascii="Times New Roman" w:hAnsi="Times New Roman" w:cs="Times New Roman"/>
          <w:sz w:val="24"/>
          <w:szCs w:val="24"/>
        </w:rPr>
        <w:t>. Die verwendeten Messdaten wurden entsprechend bereinigt, um die Analysewerte nicht zu verfälschen.</w:t>
      </w:r>
      <w:r w:rsidRPr="00F670CF">
        <w:rPr>
          <w:rStyle w:val="Funotenzeichen"/>
          <w:rFonts w:ascii="Times New Roman" w:hAnsi="Times New Roman" w:cs="Times New Roman"/>
          <w:sz w:val="24"/>
          <w:szCs w:val="24"/>
        </w:rPr>
        <w:footnoteReference w:id="31"/>
      </w:r>
      <w:r w:rsidR="00574C59" w:rsidRPr="00F670CF">
        <w:rPr>
          <w:rFonts w:ascii="Times New Roman" w:hAnsi="Times New Roman" w:cs="Times New Roman"/>
          <w:sz w:val="24"/>
          <w:szCs w:val="24"/>
        </w:rPr>
        <w:t xml:space="preserve"> Wie auch bei den beiden vorangegangen Versuchen, war die Standardabweichung im Rahmen der </w:t>
      </w:r>
      <w:r w:rsidR="000C4149" w:rsidRPr="00F670CF">
        <w:rPr>
          <w:rFonts w:ascii="Times New Roman" w:hAnsi="Times New Roman" w:cs="Times New Roman"/>
          <w:sz w:val="24"/>
          <w:szCs w:val="24"/>
        </w:rPr>
        <w:t>Toleranz</w:t>
      </w:r>
      <w:r w:rsidR="00574C59" w:rsidRPr="00F670CF">
        <w:rPr>
          <w:rFonts w:ascii="Times New Roman" w:hAnsi="Times New Roman" w:cs="Times New Roman"/>
          <w:sz w:val="24"/>
          <w:szCs w:val="24"/>
        </w:rPr>
        <w:t>.</w:t>
      </w:r>
    </w:p>
    <w:tbl>
      <w:tblPr>
        <w:tblStyle w:val="Tabellenraster"/>
        <w:tblW w:w="0" w:type="auto"/>
        <w:tblLook w:val="04A0" w:firstRow="1" w:lastRow="0" w:firstColumn="1" w:lastColumn="0" w:noHBand="0" w:noVBand="1"/>
      </w:tblPr>
      <w:tblGrid>
        <w:gridCol w:w="2265"/>
        <w:gridCol w:w="2265"/>
        <w:gridCol w:w="2265"/>
        <w:gridCol w:w="2266"/>
      </w:tblGrid>
      <w:tr w:rsidR="007339FF" w:rsidRPr="00F670CF" w14:paraId="0BB2CB15" w14:textId="77777777" w:rsidTr="1C140F3E">
        <w:tc>
          <w:tcPr>
            <w:tcW w:w="2265" w:type="dxa"/>
          </w:tcPr>
          <w:p w14:paraId="7C5A641F" w14:textId="77777777" w:rsidR="007339FF" w:rsidRPr="00F670CF" w:rsidRDefault="007339FF" w:rsidP="000A237F">
            <w:pPr>
              <w:jc w:val="both"/>
              <w:rPr>
                <w:rFonts w:ascii="Times New Roman" w:hAnsi="Times New Roman" w:cs="Times New Roman"/>
                <w:sz w:val="24"/>
                <w:szCs w:val="24"/>
              </w:rPr>
            </w:pPr>
          </w:p>
        </w:tc>
        <w:tc>
          <w:tcPr>
            <w:tcW w:w="2265" w:type="dxa"/>
          </w:tcPr>
          <w:p w14:paraId="32BFF1E6"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p w14:paraId="08AFC91E"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c>
          <w:tcPr>
            <w:tcW w:w="2265" w:type="dxa"/>
          </w:tcPr>
          <w:p w14:paraId="5AC33F17"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p w14:paraId="0F58423B"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c>
          <w:tcPr>
            <w:tcW w:w="2266" w:type="dxa"/>
          </w:tcPr>
          <w:p w14:paraId="47F181FD"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p w14:paraId="1714955D"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(gerundet)</w:t>
            </w:r>
          </w:p>
        </w:tc>
      </w:tr>
      <w:tr w:rsidR="007339FF" w:rsidRPr="00F670CF" w14:paraId="0889BC1C" w14:textId="77777777" w:rsidTr="1C140F3E">
        <w:tc>
          <w:tcPr>
            <w:tcW w:w="2265" w:type="dxa"/>
          </w:tcPr>
          <w:p w14:paraId="6525A43E"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 xml:space="preserve">Unbereinigt </w:t>
            </w:r>
          </w:p>
          <w:p w14:paraId="701AC087" w14:textId="7DB2C254"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0-1000</w:t>
            </w:r>
            <w:r w:rsidR="008320BC" w:rsidRPr="00F670CF">
              <w:rPr>
                <w:rFonts w:ascii="Times New Roman" w:hAnsi="Times New Roman" w:cs="Times New Roman"/>
                <w:sz w:val="24"/>
                <w:szCs w:val="24"/>
              </w:rPr>
              <w:t>fps</w:t>
            </w:r>
          </w:p>
        </w:tc>
        <w:tc>
          <w:tcPr>
            <w:tcW w:w="2265" w:type="dxa"/>
          </w:tcPr>
          <w:p w14:paraId="4D58EB5C" w14:textId="2549E155"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10,00</w:t>
            </w:r>
          </w:p>
        </w:tc>
        <w:tc>
          <w:tcPr>
            <w:tcW w:w="2265" w:type="dxa"/>
          </w:tcPr>
          <w:p w14:paraId="674A0D0C" w14:textId="1C2F8B00"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4,10</w:t>
            </w:r>
          </w:p>
        </w:tc>
        <w:tc>
          <w:tcPr>
            <w:tcW w:w="2266" w:type="dxa"/>
          </w:tcPr>
          <w:p w14:paraId="1EE38364" w14:textId="1C0607B0"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16,83</w:t>
            </w:r>
          </w:p>
          <w:p w14:paraId="19345ABD" w14:textId="77777777" w:rsidR="007339FF" w:rsidRPr="00F670CF" w:rsidRDefault="007339FF" w:rsidP="000A237F">
            <w:pPr>
              <w:jc w:val="both"/>
              <w:rPr>
                <w:rFonts w:ascii="Times New Roman" w:hAnsi="Times New Roman" w:cs="Times New Roman"/>
                <w:sz w:val="24"/>
                <w:szCs w:val="24"/>
              </w:rPr>
            </w:pPr>
          </w:p>
        </w:tc>
      </w:tr>
      <w:tr w:rsidR="007339FF" w:rsidRPr="00F670CF" w14:paraId="700AFB72" w14:textId="77777777" w:rsidTr="1C140F3E">
        <w:tc>
          <w:tcPr>
            <w:tcW w:w="2265" w:type="dxa"/>
          </w:tcPr>
          <w:p w14:paraId="27024189" w14:textId="77777777" w:rsidR="007339FF" w:rsidRPr="00F670CF" w:rsidRDefault="007339FF" w:rsidP="000A237F">
            <w:pPr>
              <w:jc w:val="both"/>
              <w:rPr>
                <w:rFonts w:ascii="Times New Roman" w:hAnsi="Times New Roman" w:cs="Times New Roman"/>
                <w:sz w:val="24"/>
                <w:szCs w:val="24"/>
              </w:rPr>
            </w:pPr>
          </w:p>
        </w:tc>
        <w:tc>
          <w:tcPr>
            <w:tcW w:w="2265" w:type="dxa"/>
          </w:tcPr>
          <w:p w14:paraId="1C98E390"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5" w:type="dxa"/>
          </w:tcPr>
          <w:p w14:paraId="305EC708"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Standartabweichung</w:t>
            </w:r>
          </w:p>
        </w:tc>
        <w:tc>
          <w:tcPr>
            <w:tcW w:w="2266" w:type="dxa"/>
          </w:tcPr>
          <w:p w14:paraId="3F064ED4"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Varianz</w:t>
            </w:r>
          </w:p>
        </w:tc>
      </w:tr>
      <w:tr w:rsidR="007339FF" w:rsidRPr="00F670CF" w14:paraId="51B6A6CA" w14:textId="77777777" w:rsidTr="1C140F3E">
        <w:tc>
          <w:tcPr>
            <w:tcW w:w="2265" w:type="dxa"/>
          </w:tcPr>
          <w:p w14:paraId="705D3BD9" w14:textId="7777777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Bereinigt</w:t>
            </w:r>
          </w:p>
          <w:p w14:paraId="43CDE25A" w14:textId="29AAE4D0"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0-1000</w:t>
            </w:r>
            <w:r w:rsidR="008320BC" w:rsidRPr="00F670CF">
              <w:rPr>
                <w:rFonts w:ascii="Times New Roman" w:hAnsi="Times New Roman" w:cs="Times New Roman"/>
                <w:sz w:val="24"/>
                <w:szCs w:val="24"/>
              </w:rPr>
              <w:t>fps</w:t>
            </w:r>
          </w:p>
        </w:tc>
        <w:tc>
          <w:tcPr>
            <w:tcW w:w="2265" w:type="dxa"/>
          </w:tcPr>
          <w:p w14:paraId="4C716D89" w14:textId="51053E13"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9,59</w:t>
            </w:r>
          </w:p>
        </w:tc>
        <w:tc>
          <w:tcPr>
            <w:tcW w:w="2265" w:type="dxa"/>
          </w:tcPr>
          <w:p w14:paraId="36840E9E" w14:textId="7D09004C"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4,10</w:t>
            </w:r>
          </w:p>
        </w:tc>
        <w:tc>
          <w:tcPr>
            <w:tcW w:w="2266" w:type="dxa"/>
          </w:tcPr>
          <w:p w14:paraId="033181D1" w14:textId="7F2F69D7" w:rsidR="007339FF" w:rsidRPr="00F670CF" w:rsidRDefault="1C140F3E" w:rsidP="000A237F">
            <w:pPr>
              <w:jc w:val="both"/>
              <w:rPr>
                <w:rFonts w:ascii="Times New Roman" w:hAnsi="Times New Roman" w:cs="Times New Roman"/>
                <w:sz w:val="24"/>
                <w:szCs w:val="24"/>
              </w:rPr>
            </w:pPr>
            <w:r w:rsidRPr="00F670CF">
              <w:rPr>
                <w:rFonts w:ascii="Times New Roman" w:hAnsi="Times New Roman" w:cs="Times New Roman"/>
                <w:sz w:val="24"/>
                <w:szCs w:val="24"/>
              </w:rPr>
              <w:t>16,85</w:t>
            </w:r>
          </w:p>
          <w:p w14:paraId="1D4DEE2B" w14:textId="77777777" w:rsidR="007339FF" w:rsidRPr="00F670CF" w:rsidRDefault="007339FF" w:rsidP="000A237F">
            <w:pPr>
              <w:jc w:val="both"/>
              <w:rPr>
                <w:rFonts w:ascii="Times New Roman" w:hAnsi="Times New Roman" w:cs="Times New Roman"/>
                <w:sz w:val="24"/>
                <w:szCs w:val="24"/>
              </w:rPr>
            </w:pPr>
          </w:p>
        </w:tc>
      </w:tr>
    </w:tbl>
    <w:p w14:paraId="5316AC58" w14:textId="32528C1D" w:rsidR="00510CF4" w:rsidRPr="00D76AB3" w:rsidRDefault="00510CF4" w:rsidP="00510CF4">
      <w:pPr>
        <w:spacing w:line="360" w:lineRule="auto"/>
        <w:rPr>
          <w:rStyle w:val="IntensiveHervorhebung"/>
        </w:rPr>
      </w:pPr>
      <w:r w:rsidRPr="00D76AB3">
        <w:rPr>
          <w:rStyle w:val="IntensiveHervorhebung"/>
        </w:rPr>
        <w:t>Tabelle 9: Schwankung der fps bei einer Einstellung auf 10fps</w:t>
      </w:r>
    </w:p>
    <w:p w14:paraId="1F3F598D" w14:textId="66B497B8" w:rsidR="00D409F2" w:rsidRPr="00F670CF" w:rsidRDefault="00D409F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5C5B2C65" w14:textId="58F764C7" w:rsidR="00641D32" w:rsidRPr="00CF29FD" w:rsidRDefault="1C140F3E" w:rsidP="00D76AB3">
      <w:pPr>
        <w:pStyle w:val="berschrift1"/>
        <w:spacing w:line="360" w:lineRule="auto"/>
        <w:rPr>
          <w:rFonts w:ascii="Times New Roman" w:hAnsi="Times New Roman" w:cs="Times New Roman"/>
          <w:sz w:val="32"/>
          <w:szCs w:val="24"/>
        </w:rPr>
      </w:pPr>
      <w:bookmarkStart w:id="318" w:name="_Toc493682152"/>
      <w:bookmarkStart w:id="319" w:name="_Toc493693720"/>
      <w:bookmarkStart w:id="320" w:name="_Toc493696978"/>
      <w:bookmarkStart w:id="321" w:name="_Toc493699952"/>
      <w:bookmarkStart w:id="322" w:name="_Toc493701894"/>
      <w:bookmarkStart w:id="323" w:name="_Toc494055350"/>
      <w:r w:rsidRPr="00CF29FD">
        <w:rPr>
          <w:rFonts w:ascii="Times New Roman" w:hAnsi="Times New Roman" w:cs="Times New Roman"/>
          <w:sz w:val="32"/>
          <w:szCs w:val="24"/>
        </w:rPr>
        <w:lastRenderedPageBreak/>
        <w:t xml:space="preserve">Gesamtauswertung des Fragebogens – Gegenüberstellung </w:t>
      </w:r>
      <w:r w:rsidR="00D76AB3">
        <w:rPr>
          <w:rFonts w:ascii="Times New Roman" w:hAnsi="Times New Roman" w:cs="Times New Roman"/>
          <w:sz w:val="32"/>
          <w:szCs w:val="24"/>
        </w:rPr>
        <w:br/>
      </w:r>
      <w:r w:rsidRPr="00CF29FD">
        <w:rPr>
          <w:rFonts w:ascii="Times New Roman" w:hAnsi="Times New Roman" w:cs="Times New Roman"/>
          <w:sz w:val="32"/>
          <w:szCs w:val="24"/>
        </w:rPr>
        <w:t>und Auflistung</w:t>
      </w:r>
      <w:bookmarkEnd w:id="318"/>
      <w:bookmarkEnd w:id="319"/>
      <w:bookmarkEnd w:id="320"/>
      <w:bookmarkEnd w:id="321"/>
      <w:bookmarkEnd w:id="322"/>
      <w:bookmarkEnd w:id="323"/>
    </w:p>
    <w:p w14:paraId="30C3050B" w14:textId="619636D2" w:rsidR="00F1413C" w:rsidRPr="00F670CF" w:rsidRDefault="00F1413C" w:rsidP="000A237F">
      <w:pPr>
        <w:jc w:val="both"/>
        <w:rPr>
          <w:rFonts w:ascii="Times New Roman" w:hAnsi="Times New Roman" w:cs="Times New Roman"/>
          <w:sz w:val="24"/>
          <w:szCs w:val="24"/>
        </w:rPr>
      </w:pPr>
    </w:p>
    <w:p w14:paraId="5AC2063B" w14:textId="051B49AC" w:rsidR="00EB2537" w:rsidRPr="00F670CF" w:rsidRDefault="00EB2537"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In der </w:t>
      </w:r>
      <w:r w:rsidR="00F670CF" w:rsidRPr="00F670CF">
        <w:rPr>
          <w:rFonts w:ascii="Times New Roman" w:hAnsi="Times New Roman" w:cs="Times New Roman"/>
          <w:sz w:val="24"/>
          <w:szCs w:val="24"/>
        </w:rPr>
        <w:t>nachfolgenden</w:t>
      </w:r>
      <w:r w:rsidRPr="00F670CF">
        <w:rPr>
          <w:rFonts w:ascii="Times New Roman" w:hAnsi="Times New Roman" w:cs="Times New Roman"/>
          <w:sz w:val="24"/>
          <w:szCs w:val="24"/>
        </w:rPr>
        <w:t xml:space="preserve"> Gesamtauswertung bezieht sich:</w:t>
      </w:r>
    </w:p>
    <w:p w14:paraId="2320CA02" w14:textId="53AF2FAB" w:rsidR="00EB2537" w:rsidRPr="00F670CF" w:rsidRDefault="00EB2537"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Versuch 1 auf Untersuchung der Immersion durch ein VR-Video</w:t>
      </w:r>
      <w:r w:rsidR="7ED50E13" w:rsidRPr="7ED50E13">
        <w:rPr>
          <w:rFonts w:ascii="Times New Roman" w:hAnsi="Times New Roman" w:cs="Times New Roman"/>
          <w:sz w:val="24"/>
          <w:szCs w:val="24"/>
        </w:rPr>
        <w:t>,</w:t>
      </w:r>
    </w:p>
    <w:p w14:paraId="422217C1" w14:textId="1D5E7967" w:rsidR="00EB2537" w:rsidRPr="00F670CF" w:rsidRDefault="00EB2537"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Versuch 2 auf Untersuchung der Immersion in einer VR-Anwendung mit visuellem Feedback</w:t>
      </w:r>
      <w:r w:rsidR="7ED50E13" w:rsidRPr="7ED50E13">
        <w:rPr>
          <w:rFonts w:ascii="Times New Roman" w:hAnsi="Times New Roman" w:cs="Times New Roman"/>
          <w:sz w:val="24"/>
          <w:szCs w:val="24"/>
        </w:rPr>
        <w:t>,</w:t>
      </w:r>
    </w:p>
    <w:p w14:paraId="3492C1AD" w14:textId="7B570D90" w:rsidR="00EB2537" w:rsidRPr="00F670CF" w:rsidRDefault="00EB2537"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Versuch 3 auf Untersuchung der Immersion in einer VR-Anwendung mit haptischen Feedback</w:t>
      </w:r>
      <w:r w:rsidR="7ED50E13" w:rsidRPr="7ED50E13">
        <w:rPr>
          <w:rFonts w:ascii="Times New Roman" w:hAnsi="Times New Roman" w:cs="Times New Roman"/>
          <w:sz w:val="24"/>
          <w:szCs w:val="24"/>
        </w:rPr>
        <w:t>,</w:t>
      </w:r>
    </w:p>
    <w:p w14:paraId="036AA1EC" w14:textId="65142DBA" w:rsidR="00EB2537" w:rsidRPr="00F670CF" w:rsidRDefault="00EB2537"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Versuch 4 auf Untersuchung der Immersion in einer VR-Anwendung mit erhöhter Latenzzeit</w:t>
      </w:r>
      <w:r w:rsidR="7ED50E13" w:rsidRPr="7ED50E13">
        <w:rPr>
          <w:rFonts w:ascii="Times New Roman" w:hAnsi="Times New Roman" w:cs="Times New Roman"/>
          <w:sz w:val="24"/>
          <w:szCs w:val="24"/>
        </w:rPr>
        <w:t>.</w:t>
      </w:r>
    </w:p>
    <w:p w14:paraId="18D9A45F" w14:textId="4A80927C" w:rsidR="00E26C37" w:rsidRPr="00F670CF" w:rsidRDefault="008B7AC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untenstehende Tabelle </w:t>
      </w:r>
      <w:r w:rsidR="007B7859" w:rsidRPr="00F670CF">
        <w:rPr>
          <w:rFonts w:ascii="Times New Roman" w:hAnsi="Times New Roman" w:cs="Times New Roman"/>
          <w:sz w:val="24"/>
          <w:szCs w:val="24"/>
        </w:rPr>
        <w:t>zei</w:t>
      </w:r>
      <w:r w:rsidR="00860BA8" w:rsidRPr="00F670CF">
        <w:rPr>
          <w:rFonts w:ascii="Times New Roman" w:hAnsi="Times New Roman" w:cs="Times New Roman"/>
          <w:sz w:val="24"/>
          <w:szCs w:val="24"/>
        </w:rPr>
        <w:t>gt unter Angabe des Geschlechts das dur</w:t>
      </w:r>
      <w:r w:rsidR="00D137AC" w:rsidRPr="00F670CF">
        <w:rPr>
          <w:rFonts w:ascii="Times New Roman" w:hAnsi="Times New Roman" w:cs="Times New Roman"/>
          <w:sz w:val="24"/>
          <w:szCs w:val="24"/>
        </w:rPr>
        <w:t>ch</w:t>
      </w:r>
      <w:r w:rsidR="00860BA8" w:rsidRPr="00F670CF">
        <w:rPr>
          <w:rFonts w:ascii="Times New Roman" w:hAnsi="Times New Roman" w:cs="Times New Roman"/>
          <w:sz w:val="24"/>
          <w:szCs w:val="24"/>
        </w:rPr>
        <w:t>schnittliche Alter der Probanden</w:t>
      </w:r>
      <w:r w:rsidR="009A2823" w:rsidRPr="00F670CF">
        <w:rPr>
          <w:rFonts w:ascii="Times New Roman" w:hAnsi="Times New Roman" w:cs="Times New Roman"/>
          <w:sz w:val="24"/>
          <w:szCs w:val="24"/>
        </w:rPr>
        <w:t xml:space="preserve">, </w:t>
      </w:r>
      <w:r w:rsidR="00807871" w:rsidRPr="00F670CF">
        <w:rPr>
          <w:rFonts w:ascii="Times New Roman" w:hAnsi="Times New Roman" w:cs="Times New Roman"/>
          <w:sz w:val="24"/>
          <w:szCs w:val="24"/>
        </w:rPr>
        <w:t>die statistische Abweichung</w:t>
      </w:r>
      <w:r w:rsidR="001B0E8B" w:rsidRPr="00F670CF">
        <w:rPr>
          <w:rFonts w:ascii="Times New Roman" w:hAnsi="Times New Roman" w:cs="Times New Roman"/>
          <w:sz w:val="24"/>
          <w:szCs w:val="24"/>
        </w:rPr>
        <w:t xml:space="preserve">, </w:t>
      </w:r>
      <w:r w:rsidR="00CF6B6E" w:rsidRPr="00F670CF">
        <w:rPr>
          <w:rFonts w:ascii="Times New Roman" w:hAnsi="Times New Roman" w:cs="Times New Roman"/>
          <w:sz w:val="24"/>
          <w:szCs w:val="24"/>
        </w:rPr>
        <w:t>das</w:t>
      </w:r>
      <w:r w:rsidR="009A2823" w:rsidRPr="00F670CF">
        <w:rPr>
          <w:rFonts w:ascii="Times New Roman" w:hAnsi="Times New Roman" w:cs="Times New Roman"/>
          <w:sz w:val="24"/>
          <w:szCs w:val="24"/>
        </w:rPr>
        <w:t xml:space="preserve"> </w:t>
      </w:r>
      <w:r w:rsidR="00807871" w:rsidRPr="00F670CF">
        <w:rPr>
          <w:rFonts w:ascii="Times New Roman" w:hAnsi="Times New Roman" w:cs="Times New Roman"/>
          <w:sz w:val="24"/>
          <w:szCs w:val="24"/>
        </w:rPr>
        <w:t xml:space="preserve">kleinste und größte </w:t>
      </w:r>
      <w:r w:rsidR="00CF6B6E" w:rsidRPr="00F670CF">
        <w:rPr>
          <w:rFonts w:ascii="Times New Roman" w:hAnsi="Times New Roman" w:cs="Times New Roman"/>
          <w:sz w:val="24"/>
          <w:szCs w:val="24"/>
        </w:rPr>
        <w:t>angegebene Alter</w:t>
      </w:r>
      <w:r w:rsidR="00860BA8" w:rsidRPr="00F670CF">
        <w:rPr>
          <w:rFonts w:ascii="Times New Roman" w:hAnsi="Times New Roman" w:cs="Times New Roman"/>
          <w:sz w:val="24"/>
          <w:szCs w:val="24"/>
        </w:rPr>
        <w:t>, sowie die</w:t>
      </w:r>
      <w:r w:rsidR="001D39C8" w:rsidRPr="00F670CF">
        <w:rPr>
          <w:rFonts w:ascii="Times New Roman" w:hAnsi="Times New Roman" w:cs="Times New Roman"/>
          <w:sz w:val="24"/>
          <w:szCs w:val="24"/>
        </w:rPr>
        <w:t xml:space="preserve"> Anzahl der Proban</w:t>
      </w:r>
      <w:r w:rsidR="00807871" w:rsidRPr="00F670CF">
        <w:rPr>
          <w:rFonts w:ascii="Times New Roman" w:hAnsi="Times New Roman" w:cs="Times New Roman"/>
          <w:sz w:val="24"/>
          <w:szCs w:val="24"/>
        </w:rPr>
        <w:t xml:space="preserve">den des jeweiligen Geschlechtes. </w:t>
      </w: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1600"/>
        <w:gridCol w:w="1074"/>
        <w:gridCol w:w="767"/>
        <w:gridCol w:w="987"/>
        <w:gridCol w:w="729"/>
        <w:gridCol w:w="607"/>
        <w:gridCol w:w="647"/>
      </w:tblGrid>
      <w:tr w:rsidR="00273777" w:rsidRPr="00F670CF" w14:paraId="6667FA96" w14:textId="77777777" w:rsidTr="00E26C37">
        <w:trPr>
          <w:tblHeader/>
        </w:trPr>
        <w:tc>
          <w:tcPr>
            <w:tcW w:w="0" w:type="auto"/>
            <w:gridSpan w:val="2"/>
            <w:vMerge w:val="restart"/>
            <w:tcBorders>
              <w:top w:val="single" w:sz="6" w:space="0" w:color="A1A1A1"/>
              <w:left w:val="single" w:sz="6" w:space="0" w:color="A1A1A1"/>
              <w:bottom w:val="single" w:sz="6" w:space="0" w:color="A1A1A1"/>
              <w:right w:val="single" w:sz="6" w:space="0" w:color="A1A1A1"/>
            </w:tcBorders>
            <w:shd w:val="clear" w:color="auto" w:fill="CCD9D7"/>
            <w:tcMar>
              <w:top w:w="0" w:type="dxa"/>
              <w:left w:w="90" w:type="dxa"/>
              <w:bottom w:w="0" w:type="dxa"/>
              <w:right w:w="90" w:type="dxa"/>
            </w:tcMar>
            <w:vAlign w:val="center"/>
            <w:hideMark/>
          </w:tcPr>
          <w:p w14:paraId="53B13A20" w14:textId="77777777" w:rsidR="00273777" w:rsidRPr="00F670CF" w:rsidRDefault="1C140F3E"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  </w:t>
            </w:r>
          </w:p>
        </w:tc>
        <w:tc>
          <w:tcPr>
            <w:tcW w:w="0" w:type="auto"/>
            <w:gridSpan w:val="5"/>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510FCE3E" w14:textId="77777777" w:rsidR="00273777" w:rsidRPr="00F670CF" w:rsidRDefault="1C140F3E"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2._Alter?</w:t>
            </w:r>
          </w:p>
        </w:tc>
      </w:tr>
      <w:tr w:rsidR="00273777" w:rsidRPr="00F670CF" w14:paraId="4B6970CE" w14:textId="77777777" w:rsidTr="00E26C37">
        <w:trPr>
          <w:tblHeader/>
        </w:trPr>
        <w:tc>
          <w:tcPr>
            <w:tcW w:w="0" w:type="auto"/>
            <w:gridSpan w:val="2"/>
            <w:vMerge/>
            <w:tcBorders>
              <w:top w:val="single" w:sz="6" w:space="0" w:color="A1A1A1"/>
              <w:left w:val="single" w:sz="6" w:space="0" w:color="A1A1A1"/>
              <w:bottom w:val="single" w:sz="6" w:space="0" w:color="A1A1A1"/>
              <w:right w:val="single" w:sz="6" w:space="0" w:color="A1A1A1"/>
            </w:tcBorders>
            <w:vAlign w:val="center"/>
            <w:hideMark/>
          </w:tcPr>
          <w:p w14:paraId="3E053312" w14:textId="77777777" w:rsidR="00273777" w:rsidRPr="00F670CF" w:rsidRDefault="00273777"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68850690" w14:textId="77777777" w:rsidR="00273777"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259B806" w14:textId="77777777" w:rsidR="00273777"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6F5A5BB" w14:textId="77777777" w:rsidR="00273777"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28E3D1D3" w14:textId="77777777" w:rsidR="00273777"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6F54BCA" w14:textId="77777777" w:rsidR="00273777"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Max</w:t>
            </w:r>
          </w:p>
        </w:tc>
      </w:tr>
      <w:tr w:rsidR="005B478C" w:rsidRPr="00F670CF" w14:paraId="059EBC23" w14:textId="77777777" w:rsidTr="00E26C37">
        <w:tc>
          <w:tcPr>
            <w:tcW w:w="0" w:type="auto"/>
            <w:vMerge w:val="restart"/>
            <w:tcBorders>
              <w:top w:val="single" w:sz="6" w:space="0" w:color="C0C0C0"/>
              <w:left w:val="single" w:sz="6" w:space="0" w:color="333435"/>
              <w:bottom w:val="single" w:sz="6" w:space="0" w:color="333435"/>
              <w:right w:val="single" w:sz="6" w:space="0" w:color="C0C0C0"/>
            </w:tcBorders>
            <w:shd w:val="clear" w:color="auto" w:fill="333435"/>
            <w:tcMar>
              <w:top w:w="30" w:type="dxa"/>
              <w:left w:w="90" w:type="dxa"/>
              <w:bottom w:w="30" w:type="dxa"/>
              <w:right w:w="90" w:type="dxa"/>
            </w:tcMar>
            <w:vAlign w:val="center"/>
            <w:hideMark/>
          </w:tcPr>
          <w:p w14:paraId="2719624F" w14:textId="77777777" w:rsidR="00273777" w:rsidRPr="00F670CF" w:rsidRDefault="1C140F3E"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3._Geschlecht</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3DD3184"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männlich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7C14D00"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26.17</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DB3CDBF"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7.94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5E8DC93"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N=24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162B21E"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19.0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2580404"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58.0</w:t>
            </w:r>
          </w:p>
        </w:tc>
      </w:tr>
      <w:tr w:rsidR="005B478C" w:rsidRPr="00F670CF" w14:paraId="0D29CCB9" w14:textId="77777777" w:rsidTr="00E26C37">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35A4446A" w14:textId="77777777" w:rsidR="00273777" w:rsidRPr="00F670CF" w:rsidRDefault="00273777"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9E15BBB"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sonstige</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588FF8E"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25.00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3C0D6B6"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7F9BBB7"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2A32CC7"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25.0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8F9AB35"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25.0</w:t>
            </w:r>
          </w:p>
        </w:tc>
      </w:tr>
      <w:tr w:rsidR="005B478C" w:rsidRPr="00F670CF" w14:paraId="0F035CC6" w14:textId="77777777" w:rsidTr="00E26C37">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179F9F17" w14:textId="77777777" w:rsidR="00273777" w:rsidRPr="00F670CF" w:rsidRDefault="00273777"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1A6EC93"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weiblich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BCEBE95"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28.36</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5724BA6"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15.44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CCCD9E6"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9D0280B"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16.0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19CFF84" w14:textId="77777777" w:rsidR="00273777"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60.0</w:t>
            </w:r>
          </w:p>
        </w:tc>
      </w:tr>
    </w:tbl>
    <w:p w14:paraId="5658AC0D" w14:textId="77777777" w:rsidR="00D137AC" w:rsidRPr="00F670CF" w:rsidRDefault="00D137AC" w:rsidP="000A237F">
      <w:pPr>
        <w:spacing w:line="360" w:lineRule="auto"/>
        <w:jc w:val="both"/>
        <w:rPr>
          <w:rFonts w:ascii="Times New Roman" w:hAnsi="Times New Roman" w:cs="Times New Roman"/>
          <w:sz w:val="24"/>
          <w:szCs w:val="24"/>
        </w:rPr>
      </w:pPr>
    </w:p>
    <w:p w14:paraId="5873912F" w14:textId="77777777" w:rsidR="00D137AC" w:rsidRPr="00F670CF" w:rsidRDefault="00D137AC" w:rsidP="000A237F">
      <w:pPr>
        <w:spacing w:line="360" w:lineRule="auto"/>
        <w:jc w:val="both"/>
        <w:rPr>
          <w:rFonts w:ascii="Times New Roman" w:hAnsi="Times New Roman" w:cs="Times New Roman"/>
          <w:sz w:val="24"/>
          <w:szCs w:val="24"/>
        </w:rPr>
      </w:pPr>
    </w:p>
    <w:p w14:paraId="2260141A" w14:textId="3D8818CD" w:rsidR="00D137AC" w:rsidRDefault="00D137AC" w:rsidP="000A237F">
      <w:pPr>
        <w:spacing w:line="360" w:lineRule="auto"/>
        <w:jc w:val="both"/>
        <w:rPr>
          <w:rFonts w:ascii="Times New Roman" w:hAnsi="Times New Roman" w:cs="Times New Roman"/>
          <w:sz w:val="24"/>
          <w:szCs w:val="24"/>
        </w:rPr>
      </w:pPr>
    </w:p>
    <w:p w14:paraId="292C431F" w14:textId="32528C1D" w:rsidR="00510CF4" w:rsidRDefault="00510CF4" w:rsidP="00510CF4">
      <w:pPr>
        <w:spacing w:line="360" w:lineRule="auto"/>
        <w:rPr>
          <w:rFonts w:ascii="Times New Roman" w:hAnsi="Times New Roman" w:cs="Times New Roman"/>
          <w:sz w:val="20"/>
          <w:szCs w:val="20"/>
        </w:rPr>
      </w:pPr>
    </w:p>
    <w:p w14:paraId="0E461F70" w14:textId="32528C1D" w:rsidR="00510CF4" w:rsidRPr="00D76AB3" w:rsidRDefault="00510CF4" w:rsidP="00775913">
      <w:pPr>
        <w:spacing w:line="360" w:lineRule="auto"/>
        <w:jc w:val="center"/>
        <w:rPr>
          <w:rStyle w:val="IntensiveHervorhebung"/>
        </w:rPr>
      </w:pPr>
      <w:r w:rsidRPr="00D76AB3">
        <w:rPr>
          <w:rStyle w:val="IntensiveHervorhebung"/>
        </w:rPr>
        <w:t xml:space="preserve">Tabelle </w:t>
      </w:r>
      <w:r w:rsidR="00F172E9" w:rsidRPr="00D76AB3">
        <w:rPr>
          <w:rStyle w:val="IntensiveHervorhebung"/>
        </w:rPr>
        <w:t>10</w:t>
      </w:r>
      <w:r w:rsidRPr="00D76AB3">
        <w:rPr>
          <w:rStyle w:val="IntensiveHervorhebung"/>
        </w:rPr>
        <w:t xml:space="preserve">: </w:t>
      </w:r>
      <w:r w:rsidR="00F172E9" w:rsidRPr="00D76AB3">
        <w:rPr>
          <w:rStyle w:val="IntensiveHervorhebung"/>
        </w:rPr>
        <w:t>Alter nach Geschlecht</w:t>
      </w:r>
    </w:p>
    <w:p w14:paraId="43DDFCF4" w14:textId="2FC08F65" w:rsidR="00273777" w:rsidRPr="00F670CF" w:rsidRDefault="008B7AC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In der Gesamtauswertung der Fragebögen hat sich bei insgesamt 24 männlichen Probanden ein Durchschnittsalter von 26,17 Jahren ergeben, bei den 14 weiblichen Testpersonen liegt der Durchschnitt bei 28,36 Jahren, eine sonstige Person hat ein Alter von 25 Jahren</w:t>
      </w:r>
      <w:r w:rsidR="7ED50E13" w:rsidRPr="7ED50E13">
        <w:rPr>
          <w:rFonts w:ascii="Times New Roman" w:hAnsi="Times New Roman" w:cs="Times New Roman"/>
          <w:sz w:val="24"/>
          <w:szCs w:val="24"/>
        </w:rPr>
        <w:t xml:space="preserve"> angegeben.</w:t>
      </w:r>
      <w:r w:rsidR="00E26C37" w:rsidRPr="00F670CF">
        <w:rPr>
          <w:rFonts w:ascii="Times New Roman" w:hAnsi="Times New Roman" w:cs="Times New Roman"/>
          <w:sz w:val="24"/>
          <w:szCs w:val="24"/>
        </w:rPr>
        <w:t xml:space="preserve"> Auffällig ist hier, dass die Verteilung von Frauen und Männern ungleich von 24 zu 14 und einem Sonstigen ist. Dies ist bei der weiteren Auswertung der erhobenen Daten zu berücksichtigen.</w:t>
      </w:r>
    </w:p>
    <w:p w14:paraId="6D4C1644" w14:textId="20D12BB9" w:rsidR="003402FB" w:rsidRPr="00F670CF" w:rsidRDefault="1C140F3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Der Unterschied bei der Immersion in Bezug auf das Geschlecht zeigt bei allen 3 untenstehenden Versuchen eine höhere Immersion bei den männlichen Probanden. Die Fragen konnten mit </w:t>
      </w:r>
      <w:r w:rsidRPr="00F670CF">
        <w:rPr>
          <w:rFonts w:ascii="Times New Roman" w:hAnsi="Times New Roman" w:cs="Times New Roman"/>
          <w:sz w:val="24"/>
          <w:szCs w:val="24"/>
        </w:rPr>
        <w:lastRenderedPageBreak/>
        <w:t>Werten zwischen 1 und 6 bewertet werden, aufsteigend von 1 (</w:t>
      </w:r>
      <w:r w:rsidRPr="00F670CF">
        <w:rPr>
          <w:rFonts w:ascii="Times New Roman" w:hAnsi="Times New Roman" w:cs="Times New Roman"/>
          <w:i/>
          <w:iCs/>
          <w:sz w:val="24"/>
          <w:szCs w:val="24"/>
        </w:rPr>
        <w:t>sehr</w:t>
      </w:r>
      <w:r w:rsidRPr="00F670CF">
        <w:rPr>
          <w:rFonts w:ascii="Times New Roman" w:hAnsi="Times New Roman" w:cs="Times New Roman"/>
          <w:sz w:val="24"/>
          <w:szCs w:val="24"/>
        </w:rPr>
        <w:t xml:space="preserve">) bis </w:t>
      </w:r>
      <w:r w:rsidRPr="00F670CF">
        <w:rPr>
          <w:rFonts w:ascii="Times New Roman" w:hAnsi="Times New Roman" w:cs="Times New Roman"/>
          <w:i/>
          <w:iCs/>
          <w:sz w:val="24"/>
          <w:szCs w:val="24"/>
        </w:rPr>
        <w:t>6 (gar nicht).</w:t>
      </w:r>
      <w:r w:rsidR="00B86DB6" w:rsidRPr="00F670CF">
        <w:rPr>
          <w:rStyle w:val="Funotenzeichen"/>
          <w:rFonts w:ascii="Times New Roman" w:hAnsi="Times New Roman" w:cs="Times New Roman"/>
          <w:i/>
          <w:iCs/>
          <w:sz w:val="24"/>
          <w:szCs w:val="24"/>
        </w:rPr>
        <w:footnoteReference w:id="32"/>
      </w:r>
      <w:r w:rsidR="00B86DB6" w:rsidRPr="00F670CF">
        <w:rPr>
          <w:rFonts w:ascii="Times New Roman" w:hAnsi="Times New Roman" w:cs="Times New Roman"/>
          <w:i/>
          <w:iCs/>
          <w:sz w:val="24"/>
          <w:szCs w:val="24"/>
        </w:rPr>
        <w:t xml:space="preserve"> </w:t>
      </w:r>
      <w:r w:rsidR="003402FB" w:rsidRPr="00F670CF">
        <w:rPr>
          <w:rFonts w:ascii="Times New Roman" w:hAnsi="Times New Roman" w:cs="Times New Roman"/>
          <w:iCs/>
          <w:sz w:val="24"/>
          <w:szCs w:val="24"/>
        </w:rPr>
        <w:t xml:space="preserve">Alle </w:t>
      </w:r>
      <w:r w:rsidR="00E662AA" w:rsidRPr="00F670CF">
        <w:rPr>
          <w:rFonts w:ascii="Times New Roman" w:hAnsi="Times New Roman" w:cs="Times New Roman"/>
          <w:iCs/>
          <w:sz w:val="24"/>
          <w:szCs w:val="24"/>
        </w:rPr>
        <w:t xml:space="preserve">drei </w:t>
      </w:r>
      <w:r w:rsidR="003402FB" w:rsidRPr="00F670CF">
        <w:rPr>
          <w:rFonts w:ascii="Times New Roman" w:hAnsi="Times New Roman" w:cs="Times New Roman"/>
          <w:iCs/>
          <w:sz w:val="24"/>
          <w:szCs w:val="24"/>
        </w:rPr>
        <w:t>unten aufgeführten</w:t>
      </w:r>
      <w:r w:rsidR="00E662AA" w:rsidRPr="00F670CF">
        <w:rPr>
          <w:rFonts w:ascii="Times New Roman" w:hAnsi="Times New Roman" w:cs="Times New Roman"/>
          <w:iCs/>
          <w:sz w:val="24"/>
          <w:szCs w:val="24"/>
        </w:rPr>
        <w:t xml:space="preserve"> Tab</w:t>
      </w:r>
      <w:r w:rsidR="00D43C34" w:rsidRPr="00F670CF">
        <w:rPr>
          <w:rFonts w:ascii="Times New Roman" w:hAnsi="Times New Roman" w:cs="Times New Roman"/>
          <w:iCs/>
          <w:sz w:val="24"/>
          <w:szCs w:val="24"/>
        </w:rPr>
        <w:t>e</w:t>
      </w:r>
      <w:r w:rsidR="00E662AA" w:rsidRPr="00F670CF">
        <w:rPr>
          <w:rFonts w:ascii="Times New Roman" w:hAnsi="Times New Roman" w:cs="Times New Roman"/>
          <w:iCs/>
          <w:sz w:val="24"/>
          <w:szCs w:val="24"/>
        </w:rPr>
        <w:t>llen stellen</w:t>
      </w:r>
      <w:r w:rsidR="00E90E7B" w:rsidRPr="00F670CF">
        <w:rPr>
          <w:rFonts w:ascii="Times New Roman" w:hAnsi="Times New Roman" w:cs="Times New Roman"/>
          <w:iCs/>
          <w:sz w:val="24"/>
          <w:szCs w:val="24"/>
        </w:rPr>
        <w:t xml:space="preserve"> </w:t>
      </w:r>
      <w:r w:rsidR="003639B8" w:rsidRPr="00F670CF">
        <w:rPr>
          <w:rFonts w:ascii="Times New Roman" w:hAnsi="Times New Roman" w:cs="Times New Roman"/>
          <w:iCs/>
          <w:sz w:val="24"/>
          <w:szCs w:val="24"/>
        </w:rPr>
        <w:t xml:space="preserve">das durchschnittliche Ergebnis </w:t>
      </w:r>
      <w:r w:rsidR="00491687" w:rsidRPr="00F670CF">
        <w:rPr>
          <w:rFonts w:ascii="Times New Roman" w:hAnsi="Times New Roman" w:cs="Times New Roman"/>
          <w:iCs/>
          <w:sz w:val="24"/>
          <w:szCs w:val="24"/>
        </w:rPr>
        <w:t>der</w:t>
      </w:r>
      <w:r w:rsidR="003639B8" w:rsidRPr="00F670CF">
        <w:rPr>
          <w:rFonts w:ascii="Times New Roman" w:hAnsi="Times New Roman" w:cs="Times New Roman"/>
          <w:iCs/>
          <w:sz w:val="24"/>
          <w:szCs w:val="24"/>
        </w:rPr>
        <w:t xml:space="preserve"> Antworten zu den</w:t>
      </w:r>
      <w:r w:rsidR="003E7BE7" w:rsidRPr="00F670CF">
        <w:rPr>
          <w:rFonts w:ascii="Times New Roman" w:hAnsi="Times New Roman" w:cs="Times New Roman"/>
          <w:iCs/>
          <w:sz w:val="24"/>
          <w:szCs w:val="24"/>
        </w:rPr>
        <w:t xml:space="preserve"> beiden Fragen: </w:t>
      </w:r>
      <w:r w:rsidR="003E7BE7" w:rsidRPr="00F670CF">
        <w:rPr>
          <w:rFonts w:ascii="Times New Roman" w:hAnsi="Times New Roman" w:cs="Times New Roman"/>
          <w:i/>
          <w:iCs/>
          <w:sz w:val="24"/>
          <w:szCs w:val="24"/>
        </w:rPr>
        <w:t xml:space="preserve">In wie weit konnten sie sich in die virtuelle Welt hineinversetzen? </w:t>
      </w:r>
      <w:r w:rsidR="003E7BE7" w:rsidRPr="00F670CF">
        <w:rPr>
          <w:rFonts w:ascii="Times New Roman" w:hAnsi="Times New Roman" w:cs="Times New Roman"/>
          <w:iCs/>
          <w:sz w:val="24"/>
          <w:szCs w:val="24"/>
        </w:rPr>
        <w:t>und</w:t>
      </w:r>
      <w:r w:rsidR="003E7BE7" w:rsidRPr="00F670CF">
        <w:rPr>
          <w:rFonts w:ascii="Times New Roman" w:hAnsi="Times New Roman" w:cs="Times New Roman"/>
          <w:i/>
          <w:iCs/>
          <w:sz w:val="24"/>
          <w:szCs w:val="24"/>
        </w:rPr>
        <w:t xml:space="preserve"> Konnten Sie alles um sich herum vergessen?</w:t>
      </w:r>
      <w:r w:rsidR="00D43C34" w:rsidRPr="00F670CF">
        <w:rPr>
          <w:rFonts w:ascii="Times New Roman" w:hAnsi="Times New Roman" w:cs="Times New Roman"/>
          <w:i/>
          <w:iCs/>
          <w:sz w:val="24"/>
          <w:szCs w:val="24"/>
        </w:rPr>
        <w:t xml:space="preserve"> </w:t>
      </w:r>
      <w:r w:rsidR="00CD3B85" w:rsidRPr="00F670CF">
        <w:rPr>
          <w:rFonts w:ascii="Times New Roman" w:hAnsi="Times New Roman" w:cs="Times New Roman"/>
          <w:iCs/>
          <w:sz w:val="24"/>
          <w:szCs w:val="24"/>
        </w:rPr>
        <w:t>bezogen auf das Geschlecht der Probanden da</w:t>
      </w:r>
      <w:r w:rsidR="00B86DB6" w:rsidRPr="00F670CF">
        <w:rPr>
          <w:rFonts w:ascii="Times New Roman" w:hAnsi="Times New Roman" w:cs="Times New Roman"/>
          <w:iCs/>
          <w:sz w:val="24"/>
          <w:szCs w:val="24"/>
        </w:rPr>
        <w:t>r</w:t>
      </w:r>
      <w:r w:rsidR="00CD3B85" w:rsidRPr="00F670CF">
        <w:rPr>
          <w:rFonts w:ascii="Times New Roman" w:hAnsi="Times New Roman" w:cs="Times New Roman"/>
          <w:iCs/>
          <w:sz w:val="24"/>
          <w:szCs w:val="24"/>
        </w:rPr>
        <w:t xml:space="preserve">. Angegeben </w:t>
      </w:r>
      <w:r w:rsidR="00B86DB6" w:rsidRPr="00F670CF">
        <w:rPr>
          <w:rFonts w:ascii="Times New Roman" w:hAnsi="Times New Roman" w:cs="Times New Roman"/>
          <w:iCs/>
          <w:sz w:val="24"/>
          <w:szCs w:val="24"/>
        </w:rPr>
        <w:t>sind</w:t>
      </w:r>
      <w:r w:rsidR="00CD3B85" w:rsidRPr="00F670CF">
        <w:rPr>
          <w:rFonts w:ascii="Times New Roman" w:hAnsi="Times New Roman" w:cs="Times New Roman"/>
          <w:iCs/>
          <w:sz w:val="24"/>
          <w:szCs w:val="24"/>
        </w:rPr>
        <w:t xml:space="preserve"> auch die statistische</w:t>
      </w:r>
      <w:r w:rsidR="00B86DB6" w:rsidRPr="00F670CF">
        <w:rPr>
          <w:rFonts w:ascii="Times New Roman" w:hAnsi="Times New Roman" w:cs="Times New Roman"/>
          <w:iCs/>
          <w:sz w:val="24"/>
          <w:szCs w:val="24"/>
        </w:rPr>
        <w:t>n</w:t>
      </w:r>
      <w:r w:rsidR="00CD3B85" w:rsidRPr="00F670CF">
        <w:rPr>
          <w:rFonts w:ascii="Times New Roman" w:hAnsi="Times New Roman" w:cs="Times New Roman"/>
          <w:iCs/>
          <w:sz w:val="24"/>
          <w:szCs w:val="24"/>
        </w:rPr>
        <w:t xml:space="preserve"> Abweichun</w:t>
      </w:r>
      <w:r w:rsidR="00B2422E" w:rsidRPr="00F670CF">
        <w:rPr>
          <w:rFonts w:ascii="Times New Roman" w:hAnsi="Times New Roman" w:cs="Times New Roman"/>
          <w:iCs/>
          <w:sz w:val="24"/>
          <w:szCs w:val="24"/>
        </w:rPr>
        <w:t>g</w:t>
      </w:r>
      <w:r w:rsidR="00B86DB6" w:rsidRPr="00F670CF">
        <w:rPr>
          <w:rFonts w:ascii="Times New Roman" w:hAnsi="Times New Roman" w:cs="Times New Roman"/>
          <w:iCs/>
          <w:sz w:val="24"/>
          <w:szCs w:val="24"/>
        </w:rPr>
        <w:t>en</w:t>
      </w:r>
      <w:r w:rsidR="00B2422E" w:rsidRPr="00F670CF">
        <w:rPr>
          <w:rFonts w:ascii="Times New Roman" w:hAnsi="Times New Roman" w:cs="Times New Roman"/>
          <w:iCs/>
          <w:sz w:val="24"/>
          <w:szCs w:val="24"/>
        </w:rPr>
        <w:t xml:space="preserve">, </w:t>
      </w:r>
      <w:r w:rsidR="00B2422E" w:rsidRPr="00F670CF">
        <w:rPr>
          <w:rFonts w:ascii="Times New Roman" w:hAnsi="Times New Roman" w:cs="Times New Roman"/>
          <w:sz w:val="24"/>
          <w:szCs w:val="24"/>
        </w:rPr>
        <w:t>die minimale</w:t>
      </w:r>
      <w:r w:rsidR="00B2422E" w:rsidRPr="00F670CF">
        <w:rPr>
          <w:rFonts w:ascii="Times New Roman" w:hAnsi="Times New Roman" w:cs="Times New Roman"/>
          <w:iCs/>
          <w:sz w:val="24"/>
          <w:szCs w:val="24"/>
        </w:rPr>
        <w:t xml:space="preserve"> und maximale </w:t>
      </w:r>
      <w:r w:rsidR="00B86DB6" w:rsidRPr="00F670CF">
        <w:rPr>
          <w:rFonts w:ascii="Times New Roman" w:hAnsi="Times New Roman" w:cs="Times New Roman"/>
          <w:iCs/>
          <w:sz w:val="24"/>
          <w:szCs w:val="24"/>
        </w:rPr>
        <w:t>Bewertung</w:t>
      </w:r>
      <w:r w:rsidR="00B2422E" w:rsidRPr="00F670CF">
        <w:rPr>
          <w:rFonts w:ascii="Times New Roman" w:hAnsi="Times New Roman" w:cs="Times New Roman"/>
          <w:iCs/>
          <w:sz w:val="24"/>
          <w:szCs w:val="24"/>
        </w:rPr>
        <w:t xml:space="preserve"> und die Gesamtzahl der Befragten aufgeteilt auf das jeweilige Geschlecht.</w:t>
      </w:r>
    </w:p>
    <w:tbl>
      <w:tblPr>
        <w:tblW w:w="0" w:type="auto"/>
        <w:tblCellMar>
          <w:top w:w="15" w:type="dxa"/>
          <w:left w:w="15" w:type="dxa"/>
          <w:bottom w:w="15" w:type="dxa"/>
          <w:right w:w="15" w:type="dxa"/>
        </w:tblCellMar>
        <w:tblLook w:val="04A0" w:firstRow="1" w:lastRow="0" w:firstColumn="1" w:lastColumn="0" w:noHBand="0" w:noVBand="1"/>
      </w:tblPr>
      <w:tblGrid>
        <w:gridCol w:w="1291"/>
        <w:gridCol w:w="1064"/>
        <w:gridCol w:w="767"/>
        <w:gridCol w:w="600"/>
        <w:gridCol w:w="729"/>
        <w:gridCol w:w="607"/>
        <w:gridCol w:w="647"/>
        <w:gridCol w:w="767"/>
        <w:gridCol w:w="600"/>
        <w:gridCol w:w="729"/>
        <w:gridCol w:w="607"/>
        <w:gridCol w:w="647"/>
      </w:tblGrid>
      <w:tr w:rsidR="00E63C44" w:rsidRPr="00F670CF" w14:paraId="3FC7C7AC" w14:textId="77777777" w:rsidTr="006020A9">
        <w:trPr>
          <w:tblHeader/>
        </w:trPr>
        <w:tc>
          <w:tcPr>
            <w:tcW w:w="0" w:type="auto"/>
            <w:gridSpan w:val="2"/>
            <w:vMerge w:val="restart"/>
            <w:tcBorders>
              <w:top w:val="single" w:sz="6" w:space="0" w:color="A1A1A1"/>
              <w:left w:val="single" w:sz="6" w:space="0" w:color="A1A1A1"/>
              <w:bottom w:val="single" w:sz="6" w:space="0" w:color="A1A1A1"/>
              <w:right w:val="single" w:sz="6" w:space="0" w:color="A1A1A1"/>
            </w:tcBorders>
            <w:shd w:val="clear" w:color="auto" w:fill="CCD9D7"/>
            <w:tcMar>
              <w:top w:w="0" w:type="dxa"/>
              <w:left w:w="90" w:type="dxa"/>
              <w:bottom w:w="0" w:type="dxa"/>
              <w:right w:w="90" w:type="dxa"/>
            </w:tcMar>
            <w:vAlign w:val="center"/>
            <w:hideMark/>
          </w:tcPr>
          <w:p w14:paraId="12955CF0" w14:textId="77777777" w:rsidR="00E63C44" w:rsidRPr="00F670CF" w:rsidRDefault="00E63C44"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t>  </w:t>
            </w:r>
          </w:p>
        </w:tc>
        <w:tc>
          <w:tcPr>
            <w:tcW w:w="0" w:type="auto"/>
            <w:gridSpan w:val="5"/>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071B28F3" w14:textId="43B94441" w:rsidR="00E63C44" w:rsidRPr="00F670CF" w:rsidRDefault="00E63C44"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t>Versuch</w:t>
            </w:r>
            <w:r w:rsidR="00B86DB6" w:rsidRPr="00F670CF">
              <w:rPr>
                <w:rFonts w:ascii="Times New Roman" w:eastAsia="Times New Roman" w:hAnsi="Times New Roman" w:cs="Times New Roman"/>
                <w:b/>
                <w:color w:val="FFFFFF" w:themeColor="background1"/>
                <w:sz w:val="24"/>
                <w:szCs w:val="24"/>
                <w:lang w:eastAsia="de-DE"/>
              </w:rPr>
              <w:t xml:space="preserve"> </w:t>
            </w:r>
            <w:r w:rsidRPr="00F670CF">
              <w:rPr>
                <w:rFonts w:ascii="Times New Roman" w:eastAsia="Times New Roman" w:hAnsi="Times New Roman" w:cs="Times New Roman"/>
                <w:b/>
                <w:color w:val="FFFFFF" w:themeColor="background1"/>
                <w:sz w:val="24"/>
                <w:szCs w:val="24"/>
                <w:lang w:eastAsia="de-DE"/>
              </w:rPr>
              <w:t>1</w:t>
            </w:r>
            <w:r w:rsidR="00B86DB6" w:rsidRPr="00F670CF">
              <w:rPr>
                <w:rFonts w:ascii="Times New Roman" w:eastAsia="Times New Roman" w:hAnsi="Times New Roman" w:cs="Times New Roman"/>
                <w:b/>
                <w:color w:val="FFFFFF" w:themeColor="background1"/>
                <w:sz w:val="24"/>
                <w:szCs w:val="24"/>
                <w:lang w:eastAsia="de-DE"/>
              </w:rPr>
              <w:t xml:space="preserve"> </w:t>
            </w:r>
            <w:r w:rsidR="007B1615" w:rsidRPr="00F670CF">
              <w:rPr>
                <w:rFonts w:ascii="Times New Roman" w:eastAsia="Times New Roman" w:hAnsi="Times New Roman" w:cs="Times New Roman"/>
                <w:b/>
                <w:color w:val="FFFFFF" w:themeColor="background1"/>
                <w:sz w:val="24"/>
                <w:szCs w:val="24"/>
                <w:lang w:eastAsia="de-DE"/>
              </w:rPr>
              <w:t>Vergessen</w:t>
            </w:r>
          </w:p>
        </w:tc>
        <w:tc>
          <w:tcPr>
            <w:tcW w:w="0" w:type="auto"/>
            <w:gridSpan w:val="5"/>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37FEA9E0" w14:textId="312FF981" w:rsidR="00E63C44" w:rsidRPr="00F670CF" w:rsidRDefault="00B86DB6"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t xml:space="preserve">Versuch </w:t>
            </w:r>
            <w:r w:rsidR="00E63C44" w:rsidRPr="00F670CF">
              <w:rPr>
                <w:rFonts w:ascii="Times New Roman" w:eastAsia="Times New Roman" w:hAnsi="Times New Roman" w:cs="Times New Roman"/>
                <w:b/>
                <w:color w:val="FFFFFF" w:themeColor="background1"/>
                <w:sz w:val="24"/>
                <w:szCs w:val="24"/>
                <w:lang w:eastAsia="de-DE"/>
              </w:rPr>
              <w:t>1</w:t>
            </w:r>
            <w:r w:rsidRPr="00F670CF">
              <w:rPr>
                <w:rFonts w:ascii="Times New Roman" w:eastAsia="Times New Roman" w:hAnsi="Times New Roman" w:cs="Times New Roman"/>
                <w:b/>
                <w:color w:val="FFFFFF" w:themeColor="background1"/>
                <w:sz w:val="24"/>
                <w:szCs w:val="24"/>
                <w:lang w:eastAsia="de-DE"/>
              </w:rPr>
              <w:t xml:space="preserve"> </w:t>
            </w:r>
            <w:r w:rsidR="00E63C44" w:rsidRPr="00F670CF">
              <w:rPr>
                <w:rFonts w:ascii="Times New Roman" w:eastAsia="Times New Roman" w:hAnsi="Times New Roman" w:cs="Times New Roman"/>
                <w:b/>
                <w:color w:val="FFFFFF" w:themeColor="background1"/>
                <w:sz w:val="24"/>
                <w:szCs w:val="24"/>
                <w:lang w:eastAsia="de-DE"/>
              </w:rPr>
              <w:t>Hineinversetzen</w:t>
            </w:r>
          </w:p>
        </w:tc>
      </w:tr>
      <w:tr w:rsidR="00E63C44" w:rsidRPr="00F670CF" w14:paraId="6B30A1FB" w14:textId="77777777" w:rsidTr="006020A9">
        <w:trPr>
          <w:tblHeader/>
        </w:trPr>
        <w:tc>
          <w:tcPr>
            <w:tcW w:w="0" w:type="auto"/>
            <w:gridSpan w:val="2"/>
            <w:vMerge/>
            <w:tcBorders>
              <w:top w:val="single" w:sz="6" w:space="0" w:color="A1A1A1"/>
              <w:left w:val="single" w:sz="6" w:space="0" w:color="A1A1A1"/>
              <w:bottom w:val="single" w:sz="6" w:space="0" w:color="A1A1A1"/>
              <w:right w:val="single" w:sz="6" w:space="0" w:color="A1A1A1"/>
            </w:tcBorders>
            <w:vAlign w:val="center"/>
            <w:hideMark/>
          </w:tcPr>
          <w:p w14:paraId="6E43EE65" w14:textId="77777777" w:rsidR="00E63C44" w:rsidRPr="00F670CF" w:rsidRDefault="00E63C44"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3F1D7B86"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69188DA2"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6DFE6467"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35EBA7A"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7424CC49"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Max</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2BDF0EC"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0BD076DD"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76CA9B1"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7EB6C7FC"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52302D6"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Max</w:t>
            </w:r>
          </w:p>
        </w:tc>
      </w:tr>
      <w:tr w:rsidR="00E63C44" w:rsidRPr="00F670CF" w14:paraId="73E80A7E" w14:textId="77777777" w:rsidTr="00F172E9">
        <w:tc>
          <w:tcPr>
            <w:tcW w:w="1291" w:type="dxa"/>
            <w:vMerge w:val="restart"/>
            <w:tcBorders>
              <w:top w:val="single" w:sz="6" w:space="0" w:color="C0C0C0"/>
              <w:left w:val="single" w:sz="6" w:space="0" w:color="333435"/>
              <w:bottom w:val="single" w:sz="6" w:space="0" w:color="333435"/>
              <w:right w:val="single" w:sz="6" w:space="0" w:color="C0C0C0"/>
            </w:tcBorders>
            <w:shd w:val="clear" w:color="auto" w:fill="333435"/>
            <w:tcMar>
              <w:top w:w="30" w:type="dxa"/>
              <w:left w:w="90" w:type="dxa"/>
              <w:bottom w:w="30" w:type="dxa"/>
              <w:right w:w="90" w:type="dxa"/>
            </w:tcMar>
            <w:vAlign w:val="center"/>
            <w:hideMark/>
          </w:tcPr>
          <w:p w14:paraId="43C31D02" w14:textId="3D8F8E3F" w:rsidR="00E63C44" w:rsidRPr="00F670CF" w:rsidRDefault="00E63C44"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t>Geschlecht</w:t>
            </w:r>
          </w:p>
        </w:tc>
        <w:tc>
          <w:tcPr>
            <w:tcW w:w="1064" w:type="dxa"/>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F3CB543"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männlich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702958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2.17</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92EE269"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1.31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6B0C0D8"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N=24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5E2EB1E"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D62D722"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6.0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3E4092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1.88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E3FA97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0.61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B54BF41"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N=24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D39DA9B"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F845CC6"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3.0</w:t>
            </w:r>
          </w:p>
        </w:tc>
      </w:tr>
      <w:tr w:rsidR="00E63C44" w:rsidRPr="00F670CF" w14:paraId="49113F10" w14:textId="77777777" w:rsidTr="00F172E9">
        <w:tc>
          <w:tcPr>
            <w:tcW w:w="1291" w:type="dxa"/>
            <w:vMerge/>
            <w:tcBorders>
              <w:top w:val="single" w:sz="6" w:space="0" w:color="C0C0C0"/>
              <w:left w:val="single" w:sz="6" w:space="0" w:color="333435"/>
              <w:bottom w:val="single" w:sz="6" w:space="0" w:color="333435"/>
              <w:right w:val="single" w:sz="6" w:space="0" w:color="C0C0C0"/>
            </w:tcBorders>
            <w:vAlign w:val="center"/>
            <w:hideMark/>
          </w:tcPr>
          <w:p w14:paraId="27E77990" w14:textId="77777777" w:rsidR="00E63C44" w:rsidRPr="00F670CF" w:rsidRDefault="00E63C44" w:rsidP="000A237F">
            <w:pPr>
              <w:spacing w:after="0" w:line="240" w:lineRule="auto"/>
              <w:jc w:val="both"/>
              <w:rPr>
                <w:rFonts w:ascii="Times New Roman" w:eastAsia="Times New Roman" w:hAnsi="Times New Roman" w:cs="Times New Roman"/>
                <w:b/>
                <w:bCs/>
                <w:color w:val="FFFFFF"/>
                <w:sz w:val="24"/>
                <w:szCs w:val="24"/>
                <w:lang w:eastAsia="de-DE"/>
              </w:rPr>
            </w:pPr>
          </w:p>
        </w:tc>
        <w:tc>
          <w:tcPr>
            <w:tcW w:w="1064" w:type="dxa"/>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62F5177"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sonstige</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0553F5D"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16C9373"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D617340"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E8F3B3D"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7E05699"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466F157"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C457490"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F95AFF8"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C8CC05E"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EBCB8FB"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2.0</w:t>
            </w:r>
          </w:p>
        </w:tc>
      </w:tr>
      <w:tr w:rsidR="00E63C44" w:rsidRPr="00F670CF" w14:paraId="75B726BA" w14:textId="77777777" w:rsidTr="00F172E9">
        <w:tc>
          <w:tcPr>
            <w:tcW w:w="1291" w:type="dxa"/>
            <w:vMerge/>
            <w:tcBorders>
              <w:top w:val="single" w:sz="6" w:space="0" w:color="C0C0C0"/>
              <w:left w:val="single" w:sz="6" w:space="0" w:color="333435"/>
              <w:bottom w:val="single" w:sz="6" w:space="0" w:color="333435"/>
              <w:right w:val="single" w:sz="6" w:space="0" w:color="C0C0C0"/>
            </w:tcBorders>
            <w:vAlign w:val="center"/>
            <w:hideMark/>
          </w:tcPr>
          <w:p w14:paraId="35AD2666" w14:textId="77777777" w:rsidR="00E63C44" w:rsidRPr="00F670CF" w:rsidRDefault="00E63C44" w:rsidP="000A237F">
            <w:pPr>
              <w:spacing w:after="0" w:line="240" w:lineRule="auto"/>
              <w:jc w:val="both"/>
              <w:rPr>
                <w:rFonts w:ascii="Times New Roman" w:eastAsia="Times New Roman" w:hAnsi="Times New Roman" w:cs="Times New Roman"/>
                <w:b/>
                <w:bCs/>
                <w:color w:val="FFFFFF"/>
                <w:sz w:val="24"/>
                <w:szCs w:val="24"/>
                <w:lang w:eastAsia="de-DE"/>
              </w:rPr>
            </w:pPr>
          </w:p>
        </w:tc>
        <w:tc>
          <w:tcPr>
            <w:tcW w:w="1064" w:type="dxa"/>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EA6EBDF"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weiblich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4B3BB86"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2.50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E2E0B00"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1.34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768DAA3"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C987EAC"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1407610"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6.0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0FDF4AA"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2.36</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9A00814"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0.93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B62DDE0"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AE6C8D2"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2B2F03E"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4.0</w:t>
            </w:r>
          </w:p>
        </w:tc>
      </w:tr>
    </w:tbl>
    <w:p w14:paraId="425CA3B0" w14:textId="32528C1D" w:rsidR="00F172E9" w:rsidRPr="00D76AB3" w:rsidRDefault="00F172E9" w:rsidP="005336F0">
      <w:pPr>
        <w:spacing w:line="360" w:lineRule="auto"/>
        <w:rPr>
          <w:rStyle w:val="IntensiveHervorhebung"/>
        </w:rPr>
      </w:pPr>
      <w:r w:rsidRPr="00D76AB3">
        <w:rPr>
          <w:rStyle w:val="IntensiveHervorhebung"/>
        </w:rPr>
        <w:t>Tabelle 1</w:t>
      </w:r>
      <w:r w:rsidR="005336F0" w:rsidRPr="00D76AB3">
        <w:rPr>
          <w:rStyle w:val="IntensiveHervorhebung"/>
        </w:rPr>
        <w:t>1</w:t>
      </w:r>
      <w:r w:rsidRPr="00D76AB3">
        <w:rPr>
          <w:rStyle w:val="IntensiveHervorhebung"/>
        </w:rPr>
        <w:t xml:space="preserve">: </w:t>
      </w:r>
      <w:r w:rsidR="00621EC6" w:rsidRPr="00D76AB3">
        <w:rPr>
          <w:rStyle w:val="IntensiveHervorhebung"/>
        </w:rPr>
        <w:t>Versuch 1 nach Geschlecht</w:t>
      </w:r>
    </w:p>
    <w:p w14:paraId="223F549E" w14:textId="4C851F26" w:rsidR="000827AC" w:rsidRPr="00F670CF" w:rsidRDefault="000827AC"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So liegt bei den Antworten des ersten Versuchs der Durchschnittswert bei der Frage 1: </w:t>
      </w:r>
      <w:r w:rsidRPr="00F670CF">
        <w:rPr>
          <w:rFonts w:ascii="Times New Roman" w:hAnsi="Times New Roman" w:cs="Times New Roman"/>
          <w:i/>
          <w:iCs/>
          <w:sz w:val="24"/>
          <w:szCs w:val="24"/>
        </w:rPr>
        <w:t>In wie weit konnten sie sich in die virtuelle Welt hineinversetzen?</w:t>
      </w:r>
      <w:r w:rsidRPr="00F670CF">
        <w:rPr>
          <w:rFonts w:ascii="Times New Roman" w:hAnsi="Times New Roman" w:cs="Times New Roman"/>
          <w:sz w:val="24"/>
          <w:szCs w:val="24"/>
        </w:rPr>
        <w:t xml:space="preserve"> bei den männlichen Testpersonen bei </w:t>
      </w:r>
      <w:r w:rsidR="007B1615" w:rsidRPr="00F670CF">
        <w:rPr>
          <w:rFonts w:ascii="Times New Roman" w:hAnsi="Times New Roman" w:cs="Times New Roman"/>
          <w:sz w:val="24"/>
          <w:szCs w:val="24"/>
        </w:rPr>
        <w:t>1,88</w:t>
      </w:r>
      <w:r w:rsidRPr="00F670CF">
        <w:rPr>
          <w:rFonts w:ascii="Times New Roman" w:hAnsi="Times New Roman" w:cs="Times New Roman"/>
          <w:sz w:val="24"/>
          <w:szCs w:val="24"/>
        </w:rPr>
        <w:t xml:space="preserve"> und bei den weiblichen Personen bei </w:t>
      </w:r>
      <w:r w:rsidR="007B1615" w:rsidRPr="00F670CF">
        <w:rPr>
          <w:rFonts w:ascii="Times New Roman" w:hAnsi="Times New Roman" w:cs="Times New Roman"/>
          <w:sz w:val="24"/>
          <w:szCs w:val="24"/>
        </w:rPr>
        <w:t>2,36</w:t>
      </w:r>
      <w:r w:rsidRPr="00F670CF">
        <w:rPr>
          <w:rFonts w:ascii="Times New Roman" w:hAnsi="Times New Roman" w:cs="Times New Roman"/>
          <w:sz w:val="24"/>
          <w:szCs w:val="24"/>
        </w:rPr>
        <w:t xml:space="preserve">. Bei der Frage 2: </w:t>
      </w:r>
      <w:r w:rsidRPr="00F670CF">
        <w:rPr>
          <w:rFonts w:ascii="Times New Roman" w:hAnsi="Times New Roman" w:cs="Times New Roman"/>
          <w:i/>
          <w:iCs/>
          <w:sz w:val="24"/>
          <w:szCs w:val="24"/>
        </w:rPr>
        <w:t xml:space="preserve">Konnten Sie alles um sich herum vergessen? </w:t>
      </w:r>
      <w:r w:rsidRPr="00F670CF">
        <w:rPr>
          <w:rFonts w:ascii="Times New Roman" w:hAnsi="Times New Roman" w:cs="Times New Roman"/>
          <w:sz w:val="24"/>
          <w:szCs w:val="24"/>
        </w:rPr>
        <w:t>liegen die Werte bei d</w:t>
      </w:r>
      <w:r w:rsidR="007B1615" w:rsidRPr="00F670CF">
        <w:rPr>
          <w:rFonts w:ascii="Times New Roman" w:hAnsi="Times New Roman" w:cs="Times New Roman"/>
          <w:sz w:val="24"/>
          <w:szCs w:val="24"/>
        </w:rPr>
        <w:t>en männlichen Teilnehmern bei 2,17</w:t>
      </w:r>
      <w:r w:rsidRPr="00F670CF">
        <w:rPr>
          <w:rFonts w:ascii="Times New Roman" w:hAnsi="Times New Roman" w:cs="Times New Roman"/>
          <w:sz w:val="24"/>
          <w:szCs w:val="24"/>
        </w:rPr>
        <w:t xml:space="preserve"> zu </w:t>
      </w:r>
      <w:r w:rsidR="007B1615" w:rsidRPr="00F670CF">
        <w:rPr>
          <w:rFonts w:ascii="Times New Roman" w:hAnsi="Times New Roman" w:cs="Times New Roman"/>
          <w:sz w:val="24"/>
          <w:szCs w:val="24"/>
        </w:rPr>
        <w:t>2,50</w:t>
      </w:r>
      <w:r w:rsidRPr="00F670CF">
        <w:rPr>
          <w:rFonts w:ascii="Times New Roman" w:hAnsi="Times New Roman" w:cs="Times New Roman"/>
          <w:sz w:val="24"/>
          <w:szCs w:val="24"/>
        </w:rPr>
        <w:t xml:space="preserve"> bei den weiblichen.</w:t>
      </w:r>
    </w:p>
    <w:tbl>
      <w:tblPr>
        <w:tblW w:w="0" w:type="auto"/>
        <w:tblCellMar>
          <w:top w:w="15" w:type="dxa"/>
          <w:left w:w="15" w:type="dxa"/>
          <w:bottom w:w="15" w:type="dxa"/>
          <w:right w:w="15" w:type="dxa"/>
        </w:tblCellMar>
        <w:tblLook w:val="04A0" w:firstRow="1" w:lastRow="0" w:firstColumn="1" w:lastColumn="0" w:noHBand="0" w:noVBand="1"/>
      </w:tblPr>
      <w:tblGrid>
        <w:gridCol w:w="1126"/>
        <w:gridCol w:w="1229"/>
        <w:gridCol w:w="767"/>
        <w:gridCol w:w="600"/>
        <w:gridCol w:w="729"/>
        <w:gridCol w:w="607"/>
        <w:gridCol w:w="647"/>
        <w:gridCol w:w="767"/>
        <w:gridCol w:w="600"/>
        <w:gridCol w:w="729"/>
        <w:gridCol w:w="607"/>
        <w:gridCol w:w="647"/>
      </w:tblGrid>
      <w:tr w:rsidR="00E63C44" w:rsidRPr="00F670CF" w14:paraId="609EB0C5" w14:textId="77777777" w:rsidTr="006020A9">
        <w:trPr>
          <w:tblHeader/>
        </w:trPr>
        <w:tc>
          <w:tcPr>
            <w:tcW w:w="0" w:type="auto"/>
            <w:gridSpan w:val="2"/>
            <w:vMerge w:val="restart"/>
            <w:tcBorders>
              <w:top w:val="single" w:sz="6" w:space="0" w:color="A1A1A1"/>
              <w:left w:val="single" w:sz="6" w:space="0" w:color="A1A1A1"/>
              <w:bottom w:val="single" w:sz="6" w:space="0" w:color="A1A1A1"/>
              <w:right w:val="single" w:sz="6" w:space="0" w:color="A1A1A1"/>
            </w:tcBorders>
            <w:shd w:val="clear" w:color="auto" w:fill="CCD9D7"/>
            <w:tcMar>
              <w:top w:w="0" w:type="dxa"/>
              <w:left w:w="90" w:type="dxa"/>
              <w:bottom w:w="0" w:type="dxa"/>
              <w:right w:w="90" w:type="dxa"/>
            </w:tcMar>
            <w:vAlign w:val="center"/>
            <w:hideMark/>
          </w:tcPr>
          <w:p w14:paraId="19B7ABCC" w14:textId="77777777" w:rsidR="00E63C44" w:rsidRPr="00F670CF" w:rsidRDefault="00E63C44"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t>  </w:t>
            </w:r>
          </w:p>
        </w:tc>
        <w:tc>
          <w:tcPr>
            <w:tcW w:w="0" w:type="auto"/>
            <w:gridSpan w:val="5"/>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36468149" w14:textId="59FFE2E6" w:rsidR="00E63C44" w:rsidRPr="00F670CF" w:rsidRDefault="00E63C44"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t>Versu</w:t>
            </w:r>
            <w:r w:rsidR="007B1615" w:rsidRPr="00F670CF">
              <w:rPr>
                <w:rFonts w:ascii="Times New Roman" w:eastAsia="Times New Roman" w:hAnsi="Times New Roman" w:cs="Times New Roman"/>
                <w:b/>
                <w:color w:val="FFFFFF" w:themeColor="background1"/>
                <w:sz w:val="24"/>
                <w:szCs w:val="24"/>
                <w:lang w:eastAsia="de-DE"/>
              </w:rPr>
              <w:t xml:space="preserve">ch 2 </w:t>
            </w:r>
            <w:r w:rsidRPr="00F670CF">
              <w:rPr>
                <w:rFonts w:ascii="Times New Roman" w:eastAsia="Times New Roman" w:hAnsi="Times New Roman" w:cs="Times New Roman"/>
                <w:b/>
                <w:color w:val="FFFFFF" w:themeColor="background1"/>
                <w:sz w:val="24"/>
                <w:szCs w:val="24"/>
                <w:lang w:eastAsia="de-DE"/>
              </w:rPr>
              <w:t>Vergessen</w:t>
            </w:r>
          </w:p>
        </w:tc>
        <w:tc>
          <w:tcPr>
            <w:tcW w:w="0" w:type="auto"/>
            <w:gridSpan w:val="5"/>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49DA8EA2" w14:textId="189F9D79" w:rsidR="00E63C44" w:rsidRPr="00F670CF" w:rsidRDefault="007B1615"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t xml:space="preserve">Versuch2 </w:t>
            </w:r>
            <w:r w:rsidR="00E63C44" w:rsidRPr="00F670CF">
              <w:rPr>
                <w:rFonts w:ascii="Times New Roman" w:eastAsia="Times New Roman" w:hAnsi="Times New Roman" w:cs="Times New Roman"/>
                <w:b/>
                <w:color w:val="FFFFFF" w:themeColor="background1"/>
                <w:sz w:val="24"/>
                <w:szCs w:val="24"/>
                <w:lang w:eastAsia="de-DE"/>
              </w:rPr>
              <w:t>Hineinversetzen</w:t>
            </w:r>
          </w:p>
        </w:tc>
      </w:tr>
      <w:tr w:rsidR="00E63C44" w:rsidRPr="00F670CF" w14:paraId="6553AC73" w14:textId="77777777" w:rsidTr="006020A9">
        <w:trPr>
          <w:tblHeader/>
        </w:trPr>
        <w:tc>
          <w:tcPr>
            <w:tcW w:w="0" w:type="auto"/>
            <w:gridSpan w:val="2"/>
            <w:vMerge/>
            <w:tcBorders>
              <w:top w:val="single" w:sz="6" w:space="0" w:color="A1A1A1"/>
              <w:left w:val="single" w:sz="6" w:space="0" w:color="A1A1A1"/>
              <w:bottom w:val="single" w:sz="6" w:space="0" w:color="A1A1A1"/>
              <w:right w:val="single" w:sz="6" w:space="0" w:color="A1A1A1"/>
            </w:tcBorders>
            <w:vAlign w:val="center"/>
            <w:hideMark/>
          </w:tcPr>
          <w:p w14:paraId="42F06031" w14:textId="77777777" w:rsidR="00E63C44" w:rsidRPr="00F670CF" w:rsidRDefault="00E63C44"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1AA6FD7D"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1357550B"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1866360E"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24346D43"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0A506355"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Max</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8FF6C00"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09DF17B7"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E9D878B"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0C65C4F4"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374175DF"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Max</w:t>
            </w:r>
          </w:p>
        </w:tc>
      </w:tr>
      <w:tr w:rsidR="00E63C44" w:rsidRPr="00F670CF" w14:paraId="3AF7B7FF" w14:textId="77777777" w:rsidTr="00D76AB3">
        <w:tc>
          <w:tcPr>
            <w:tcW w:w="1126" w:type="dxa"/>
            <w:vMerge w:val="restart"/>
            <w:tcBorders>
              <w:top w:val="single" w:sz="6" w:space="0" w:color="C0C0C0"/>
              <w:left w:val="single" w:sz="6" w:space="0" w:color="333435"/>
              <w:bottom w:val="single" w:sz="6" w:space="0" w:color="333435"/>
              <w:right w:val="single" w:sz="6" w:space="0" w:color="C0C0C0"/>
            </w:tcBorders>
            <w:shd w:val="clear" w:color="auto" w:fill="333435"/>
            <w:tcMar>
              <w:top w:w="30" w:type="dxa"/>
              <w:left w:w="90" w:type="dxa"/>
              <w:bottom w:w="30" w:type="dxa"/>
              <w:right w:w="90" w:type="dxa"/>
            </w:tcMar>
            <w:vAlign w:val="center"/>
            <w:hideMark/>
          </w:tcPr>
          <w:p w14:paraId="560B99B5" w14:textId="53859B84" w:rsidR="00E63C44" w:rsidRPr="00F670CF" w:rsidRDefault="00E63C44"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t>Geschlecht</w:t>
            </w:r>
          </w:p>
        </w:tc>
        <w:tc>
          <w:tcPr>
            <w:tcW w:w="1229" w:type="dxa"/>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6149E1B"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männlich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002341F"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1.83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F96599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1.20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5F79E8B"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N=24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78A062D"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51BB15B"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6.0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26FD510"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1.92</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74D9AF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0.78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73E822B"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N=24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4148B4F"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3310773"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3.0</w:t>
            </w:r>
          </w:p>
        </w:tc>
      </w:tr>
      <w:tr w:rsidR="00E63C44" w:rsidRPr="00F670CF" w14:paraId="3963E351" w14:textId="77777777" w:rsidTr="00D76AB3">
        <w:tc>
          <w:tcPr>
            <w:tcW w:w="1126" w:type="dxa"/>
            <w:vMerge/>
            <w:tcBorders>
              <w:top w:val="single" w:sz="6" w:space="0" w:color="C0C0C0"/>
              <w:left w:val="single" w:sz="6" w:space="0" w:color="333435"/>
              <w:bottom w:val="single" w:sz="6" w:space="0" w:color="333435"/>
              <w:right w:val="single" w:sz="6" w:space="0" w:color="C0C0C0"/>
            </w:tcBorders>
            <w:vAlign w:val="center"/>
            <w:hideMark/>
          </w:tcPr>
          <w:p w14:paraId="4C5A76CC" w14:textId="77777777" w:rsidR="00E63C44" w:rsidRPr="00F670CF" w:rsidRDefault="00E63C44" w:rsidP="000A237F">
            <w:pPr>
              <w:spacing w:after="0" w:line="240" w:lineRule="auto"/>
              <w:jc w:val="both"/>
              <w:rPr>
                <w:rFonts w:ascii="Times New Roman" w:eastAsia="Times New Roman" w:hAnsi="Times New Roman" w:cs="Times New Roman"/>
                <w:b/>
                <w:bCs/>
                <w:color w:val="FFFFFF"/>
                <w:sz w:val="24"/>
                <w:szCs w:val="24"/>
                <w:lang w:eastAsia="de-DE"/>
              </w:rPr>
            </w:pPr>
          </w:p>
        </w:tc>
        <w:tc>
          <w:tcPr>
            <w:tcW w:w="1229" w:type="dxa"/>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58C3CB0"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sonstige</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000F7D7"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030CD0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B36117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4488AC6"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E009C88"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881D5A3"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7EDABF3"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3EA6C08"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33F582E"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026BE6C"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r>
      <w:tr w:rsidR="00E63C44" w:rsidRPr="00F670CF" w14:paraId="781D47D9" w14:textId="77777777" w:rsidTr="00D76AB3">
        <w:trPr>
          <w:trHeight w:val="547"/>
        </w:trPr>
        <w:tc>
          <w:tcPr>
            <w:tcW w:w="1126" w:type="dxa"/>
            <w:vMerge/>
            <w:tcBorders>
              <w:top w:val="single" w:sz="6" w:space="0" w:color="C0C0C0"/>
              <w:left w:val="single" w:sz="6" w:space="0" w:color="333435"/>
              <w:bottom w:val="single" w:sz="6" w:space="0" w:color="333435"/>
              <w:right w:val="single" w:sz="6" w:space="0" w:color="C0C0C0"/>
            </w:tcBorders>
            <w:vAlign w:val="center"/>
            <w:hideMark/>
          </w:tcPr>
          <w:p w14:paraId="4814691A" w14:textId="77777777" w:rsidR="00E63C44" w:rsidRPr="00F670CF" w:rsidRDefault="00E63C44" w:rsidP="000A237F">
            <w:pPr>
              <w:spacing w:after="0" w:line="240" w:lineRule="auto"/>
              <w:jc w:val="both"/>
              <w:rPr>
                <w:rFonts w:ascii="Times New Roman" w:eastAsia="Times New Roman" w:hAnsi="Times New Roman" w:cs="Times New Roman"/>
                <w:b/>
                <w:bCs/>
                <w:color w:val="FFFFFF"/>
                <w:sz w:val="24"/>
                <w:szCs w:val="24"/>
                <w:lang w:eastAsia="de-DE"/>
              </w:rPr>
            </w:pPr>
          </w:p>
        </w:tc>
        <w:tc>
          <w:tcPr>
            <w:tcW w:w="1229" w:type="dxa"/>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210D9A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weiblich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B7A688E"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1.93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209F2B7"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2B13C4E"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46376C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6D035C3"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CAB5DA4"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2.21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5345AB0"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1.25</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487BA06"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5F858D7"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374EFB8"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4.0</w:t>
            </w:r>
          </w:p>
        </w:tc>
      </w:tr>
    </w:tbl>
    <w:p w14:paraId="78C7A281" w14:textId="32528C1D" w:rsidR="00621EC6" w:rsidRPr="00D76AB3" w:rsidRDefault="00621EC6" w:rsidP="00621EC6">
      <w:pPr>
        <w:spacing w:line="360" w:lineRule="auto"/>
        <w:rPr>
          <w:rStyle w:val="IntensiveHervorhebung"/>
        </w:rPr>
      </w:pPr>
      <w:r w:rsidRPr="00D76AB3">
        <w:rPr>
          <w:rStyle w:val="IntensiveHervorhebung"/>
        </w:rPr>
        <w:t>Tabelle 12: Versuch 2 nach Geschlecht</w:t>
      </w:r>
    </w:p>
    <w:p w14:paraId="5526ADA3" w14:textId="4C851F26" w:rsidR="000827AC" w:rsidRPr="00F670CF" w:rsidRDefault="000827AC"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Der zweite Versuch bestätigt die aus dem ersten Versuch hervorgehenden Tendenzen und zeigt, dass bei Frage 1 mit </w:t>
      </w:r>
      <w:r w:rsidR="007B1615" w:rsidRPr="00F670CF">
        <w:rPr>
          <w:rFonts w:ascii="Times New Roman" w:hAnsi="Times New Roman" w:cs="Times New Roman"/>
          <w:sz w:val="24"/>
          <w:szCs w:val="24"/>
        </w:rPr>
        <w:t>1,92</w:t>
      </w:r>
      <w:r w:rsidRPr="00F670CF">
        <w:rPr>
          <w:rFonts w:ascii="Times New Roman" w:hAnsi="Times New Roman" w:cs="Times New Roman"/>
          <w:sz w:val="24"/>
          <w:szCs w:val="24"/>
        </w:rPr>
        <w:t xml:space="preserve"> bei männlichen zu </w:t>
      </w:r>
      <w:r w:rsidR="007B1615" w:rsidRPr="00F670CF">
        <w:rPr>
          <w:rFonts w:ascii="Times New Roman" w:hAnsi="Times New Roman" w:cs="Times New Roman"/>
          <w:sz w:val="24"/>
          <w:szCs w:val="24"/>
        </w:rPr>
        <w:t xml:space="preserve">2,21 </w:t>
      </w:r>
      <w:r w:rsidRPr="00F670CF">
        <w:rPr>
          <w:rFonts w:ascii="Times New Roman" w:hAnsi="Times New Roman" w:cs="Times New Roman"/>
          <w:sz w:val="24"/>
          <w:szCs w:val="24"/>
        </w:rPr>
        <w:t xml:space="preserve">bei weiblichen Testpersonen und </w:t>
      </w:r>
      <w:r w:rsidR="00E13673" w:rsidRPr="00F670CF">
        <w:rPr>
          <w:rFonts w:ascii="Times New Roman" w:hAnsi="Times New Roman" w:cs="Times New Roman"/>
          <w:sz w:val="24"/>
          <w:szCs w:val="24"/>
        </w:rPr>
        <w:t xml:space="preserve">bei Frage 2 mit </w:t>
      </w:r>
      <w:r w:rsidR="007B1615" w:rsidRPr="00F670CF">
        <w:rPr>
          <w:rFonts w:ascii="Times New Roman" w:hAnsi="Times New Roman" w:cs="Times New Roman"/>
          <w:sz w:val="24"/>
          <w:szCs w:val="24"/>
        </w:rPr>
        <w:t>1,83</w:t>
      </w:r>
      <w:r w:rsidRPr="00F670CF">
        <w:rPr>
          <w:rFonts w:ascii="Times New Roman" w:hAnsi="Times New Roman" w:cs="Times New Roman"/>
          <w:sz w:val="24"/>
          <w:szCs w:val="24"/>
        </w:rPr>
        <w:t xml:space="preserve"> (m) zu </w:t>
      </w:r>
      <w:r w:rsidR="007B1615" w:rsidRPr="00F670CF">
        <w:rPr>
          <w:rFonts w:ascii="Times New Roman" w:hAnsi="Times New Roman" w:cs="Times New Roman"/>
          <w:sz w:val="24"/>
          <w:szCs w:val="24"/>
        </w:rPr>
        <w:t>1,93</w:t>
      </w:r>
      <w:r w:rsidRPr="00F670CF">
        <w:rPr>
          <w:rFonts w:ascii="Times New Roman" w:hAnsi="Times New Roman" w:cs="Times New Roman"/>
          <w:sz w:val="24"/>
          <w:szCs w:val="24"/>
        </w:rPr>
        <w:t xml:space="preserve"> (w) sich die männlichen Testpersonen wieder mehr in die VR-An</w:t>
      </w:r>
      <w:r w:rsidR="007B1615" w:rsidRPr="00F670CF">
        <w:rPr>
          <w:rFonts w:ascii="Times New Roman" w:hAnsi="Times New Roman" w:cs="Times New Roman"/>
          <w:sz w:val="24"/>
          <w:szCs w:val="24"/>
        </w:rPr>
        <w:t>wendung hineinversetzen können.</w:t>
      </w:r>
    </w:p>
    <w:p w14:paraId="2281551C" w14:textId="4C851F26" w:rsidR="007B1615" w:rsidRPr="00F670CF" w:rsidRDefault="007B1615" w:rsidP="000A237F">
      <w:pPr>
        <w:spacing w:line="360" w:lineRule="auto"/>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91"/>
        <w:gridCol w:w="1064"/>
        <w:gridCol w:w="767"/>
        <w:gridCol w:w="600"/>
        <w:gridCol w:w="729"/>
        <w:gridCol w:w="607"/>
        <w:gridCol w:w="647"/>
        <w:gridCol w:w="767"/>
        <w:gridCol w:w="600"/>
        <w:gridCol w:w="729"/>
        <w:gridCol w:w="607"/>
        <w:gridCol w:w="647"/>
      </w:tblGrid>
      <w:tr w:rsidR="00E63C44" w:rsidRPr="00F670CF" w14:paraId="22CE188B" w14:textId="77777777" w:rsidTr="006020A9">
        <w:trPr>
          <w:tblHeader/>
        </w:trPr>
        <w:tc>
          <w:tcPr>
            <w:tcW w:w="0" w:type="auto"/>
            <w:gridSpan w:val="2"/>
            <w:vMerge w:val="restart"/>
            <w:tcBorders>
              <w:top w:val="single" w:sz="6" w:space="0" w:color="A1A1A1"/>
              <w:left w:val="single" w:sz="6" w:space="0" w:color="A1A1A1"/>
              <w:bottom w:val="single" w:sz="6" w:space="0" w:color="A1A1A1"/>
              <w:right w:val="single" w:sz="6" w:space="0" w:color="A1A1A1"/>
            </w:tcBorders>
            <w:shd w:val="clear" w:color="auto" w:fill="CCD9D7"/>
            <w:tcMar>
              <w:top w:w="0" w:type="dxa"/>
              <w:left w:w="90" w:type="dxa"/>
              <w:bottom w:w="0" w:type="dxa"/>
              <w:right w:w="90" w:type="dxa"/>
            </w:tcMar>
            <w:vAlign w:val="center"/>
            <w:hideMark/>
          </w:tcPr>
          <w:p w14:paraId="213E37FE" w14:textId="77777777" w:rsidR="00E63C44" w:rsidRPr="00F670CF" w:rsidRDefault="00E63C44"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lastRenderedPageBreak/>
              <w:t>  </w:t>
            </w:r>
          </w:p>
        </w:tc>
        <w:tc>
          <w:tcPr>
            <w:tcW w:w="0" w:type="auto"/>
            <w:gridSpan w:val="5"/>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6AF6D2AE" w14:textId="2FD0FE26" w:rsidR="00E63C44" w:rsidRPr="00F670CF" w:rsidRDefault="00D76AB3" w:rsidP="000A237F">
            <w:pPr>
              <w:spacing w:after="0" w:line="240" w:lineRule="auto"/>
              <w:jc w:val="both"/>
              <w:rPr>
                <w:rFonts w:ascii="Times New Roman" w:eastAsia="Times New Roman" w:hAnsi="Times New Roman" w:cs="Times New Roman"/>
                <w:b/>
                <w:color w:val="FFFFFF" w:themeColor="background1"/>
                <w:sz w:val="24"/>
                <w:szCs w:val="24"/>
                <w:lang w:eastAsia="de-DE"/>
              </w:rPr>
            </w:pPr>
            <w:r>
              <w:rPr>
                <w:rFonts w:ascii="Times New Roman" w:eastAsia="Times New Roman" w:hAnsi="Times New Roman" w:cs="Times New Roman"/>
                <w:b/>
                <w:color w:val="FFFFFF" w:themeColor="background1"/>
                <w:sz w:val="24"/>
                <w:szCs w:val="24"/>
                <w:lang w:eastAsia="de-DE"/>
              </w:rPr>
              <w:t xml:space="preserve">Versuch </w:t>
            </w:r>
            <w:r w:rsidR="00E63C44" w:rsidRPr="00F670CF">
              <w:rPr>
                <w:rFonts w:ascii="Times New Roman" w:eastAsia="Times New Roman" w:hAnsi="Times New Roman" w:cs="Times New Roman"/>
                <w:b/>
                <w:color w:val="FFFFFF" w:themeColor="background1"/>
                <w:sz w:val="24"/>
                <w:szCs w:val="24"/>
                <w:lang w:eastAsia="de-DE"/>
              </w:rPr>
              <w:t>3</w:t>
            </w:r>
            <w:r>
              <w:rPr>
                <w:rFonts w:ascii="Times New Roman" w:eastAsia="Times New Roman" w:hAnsi="Times New Roman" w:cs="Times New Roman"/>
                <w:b/>
                <w:color w:val="FFFFFF" w:themeColor="background1"/>
                <w:sz w:val="24"/>
                <w:szCs w:val="24"/>
                <w:lang w:eastAsia="de-DE"/>
              </w:rPr>
              <w:t xml:space="preserve"> </w:t>
            </w:r>
            <w:r w:rsidR="00E63C44" w:rsidRPr="00F670CF">
              <w:rPr>
                <w:rFonts w:ascii="Times New Roman" w:eastAsia="Times New Roman" w:hAnsi="Times New Roman" w:cs="Times New Roman"/>
                <w:b/>
                <w:color w:val="FFFFFF" w:themeColor="background1"/>
                <w:sz w:val="24"/>
                <w:szCs w:val="24"/>
                <w:lang w:eastAsia="de-DE"/>
              </w:rPr>
              <w:t>Hineinversetzten</w:t>
            </w:r>
          </w:p>
        </w:tc>
        <w:tc>
          <w:tcPr>
            <w:tcW w:w="0" w:type="auto"/>
            <w:gridSpan w:val="5"/>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19FD3B06" w14:textId="55E5CCCB" w:rsidR="00E63C44" w:rsidRPr="00F670CF" w:rsidRDefault="00D76AB3" w:rsidP="000A237F">
            <w:pPr>
              <w:spacing w:after="0" w:line="240" w:lineRule="auto"/>
              <w:jc w:val="both"/>
              <w:rPr>
                <w:rFonts w:ascii="Times New Roman" w:eastAsia="Times New Roman" w:hAnsi="Times New Roman" w:cs="Times New Roman"/>
                <w:b/>
                <w:color w:val="FFFFFF" w:themeColor="background1"/>
                <w:sz w:val="24"/>
                <w:szCs w:val="24"/>
                <w:lang w:eastAsia="de-DE"/>
              </w:rPr>
            </w:pPr>
            <w:r>
              <w:rPr>
                <w:rFonts w:ascii="Times New Roman" w:eastAsia="Times New Roman" w:hAnsi="Times New Roman" w:cs="Times New Roman"/>
                <w:b/>
                <w:color w:val="FFFFFF" w:themeColor="background1"/>
                <w:sz w:val="24"/>
                <w:szCs w:val="24"/>
                <w:lang w:eastAsia="de-DE"/>
              </w:rPr>
              <w:t xml:space="preserve">Versuch </w:t>
            </w:r>
            <w:r w:rsidR="00E63C44" w:rsidRPr="00F670CF">
              <w:rPr>
                <w:rFonts w:ascii="Times New Roman" w:eastAsia="Times New Roman" w:hAnsi="Times New Roman" w:cs="Times New Roman"/>
                <w:b/>
                <w:color w:val="FFFFFF" w:themeColor="background1"/>
                <w:sz w:val="24"/>
                <w:szCs w:val="24"/>
                <w:lang w:eastAsia="de-DE"/>
              </w:rPr>
              <w:t>3</w:t>
            </w:r>
            <w:r>
              <w:rPr>
                <w:rFonts w:ascii="Times New Roman" w:eastAsia="Times New Roman" w:hAnsi="Times New Roman" w:cs="Times New Roman"/>
                <w:b/>
                <w:color w:val="FFFFFF" w:themeColor="background1"/>
                <w:sz w:val="24"/>
                <w:szCs w:val="24"/>
                <w:lang w:eastAsia="de-DE"/>
              </w:rPr>
              <w:t xml:space="preserve"> </w:t>
            </w:r>
            <w:r w:rsidR="00E63C44" w:rsidRPr="00F670CF">
              <w:rPr>
                <w:rFonts w:ascii="Times New Roman" w:eastAsia="Times New Roman" w:hAnsi="Times New Roman" w:cs="Times New Roman"/>
                <w:b/>
                <w:color w:val="FFFFFF" w:themeColor="background1"/>
                <w:sz w:val="24"/>
                <w:szCs w:val="24"/>
                <w:lang w:eastAsia="de-DE"/>
              </w:rPr>
              <w:t>Vergessen</w:t>
            </w:r>
          </w:p>
        </w:tc>
      </w:tr>
      <w:tr w:rsidR="00E63C44" w:rsidRPr="00F670CF" w14:paraId="4FE9941E" w14:textId="77777777" w:rsidTr="006020A9">
        <w:trPr>
          <w:tblHeader/>
        </w:trPr>
        <w:tc>
          <w:tcPr>
            <w:tcW w:w="0" w:type="auto"/>
            <w:gridSpan w:val="2"/>
            <w:vMerge/>
            <w:tcBorders>
              <w:top w:val="single" w:sz="6" w:space="0" w:color="A1A1A1"/>
              <w:left w:val="single" w:sz="6" w:space="0" w:color="A1A1A1"/>
              <w:bottom w:val="single" w:sz="6" w:space="0" w:color="A1A1A1"/>
              <w:right w:val="single" w:sz="6" w:space="0" w:color="A1A1A1"/>
            </w:tcBorders>
            <w:vAlign w:val="center"/>
            <w:hideMark/>
          </w:tcPr>
          <w:p w14:paraId="57904B49" w14:textId="77777777" w:rsidR="00E63C44" w:rsidRPr="00F670CF" w:rsidRDefault="00E63C44"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5A5119A"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38A111DE"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16375216"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6354C0B3"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5718166"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Max</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2E7DEEE3"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30424339"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7919A37E"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67A2050B"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DA862F8" w14:textId="77777777" w:rsidR="00E63C44" w:rsidRPr="00F670CF" w:rsidRDefault="00E63C44"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Max</w:t>
            </w:r>
          </w:p>
        </w:tc>
      </w:tr>
      <w:tr w:rsidR="00E63C44" w:rsidRPr="00F670CF" w14:paraId="363852FF" w14:textId="77777777" w:rsidTr="00621EC6">
        <w:tc>
          <w:tcPr>
            <w:tcW w:w="1291" w:type="dxa"/>
            <w:vMerge w:val="restart"/>
            <w:tcBorders>
              <w:top w:val="single" w:sz="6" w:space="0" w:color="C0C0C0"/>
              <w:left w:val="single" w:sz="6" w:space="0" w:color="333435"/>
              <w:bottom w:val="single" w:sz="6" w:space="0" w:color="333435"/>
              <w:right w:val="single" w:sz="6" w:space="0" w:color="C0C0C0"/>
            </w:tcBorders>
            <w:shd w:val="clear" w:color="auto" w:fill="333435"/>
            <w:tcMar>
              <w:top w:w="30" w:type="dxa"/>
              <w:left w:w="90" w:type="dxa"/>
              <w:bottom w:w="30" w:type="dxa"/>
              <w:right w:w="90" w:type="dxa"/>
            </w:tcMar>
            <w:vAlign w:val="center"/>
            <w:hideMark/>
          </w:tcPr>
          <w:p w14:paraId="4EE41C70" w14:textId="3B12705C" w:rsidR="00E63C44" w:rsidRPr="00F670CF" w:rsidRDefault="00E63C44" w:rsidP="000A237F">
            <w:pPr>
              <w:spacing w:after="0" w:line="240" w:lineRule="auto"/>
              <w:jc w:val="both"/>
              <w:rPr>
                <w:rFonts w:ascii="Times New Roman" w:eastAsia="Times New Roman" w:hAnsi="Times New Roman" w:cs="Times New Roman"/>
                <w:b/>
                <w:color w:val="FFFFFF" w:themeColor="background1"/>
                <w:sz w:val="24"/>
                <w:szCs w:val="24"/>
                <w:lang w:eastAsia="de-DE"/>
              </w:rPr>
            </w:pPr>
            <w:r w:rsidRPr="00F670CF">
              <w:rPr>
                <w:rFonts w:ascii="Times New Roman" w:eastAsia="Times New Roman" w:hAnsi="Times New Roman" w:cs="Times New Roman"/>
                <w:b/>
                <w:color w:val="FFFFFF" w:themeColor="background1"/>
                <w:sz w:val="24"/>
                <w:szCs w:val="24"/>
                <w:lang w:eastAsia="de-DE"/>
              </w:rPr>
              <w:t>Geschlecht</w:t>
            </w:r>
          </w:p>
        </w:tc>
        <w:tc>
          <w:tcPr>
            <w:tcW w:w="1064" w:type="dxa"/>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023D0DA"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männlich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90FFEB5" w14:textId="6E99820B"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1.88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5AB327C" w14:textId="1D38806A"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3BC728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N=24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F82505A"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5516615" w14:textId="0A882171"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w:t>
            </w:r>
            <w:r w:rsidR="00E63C44" w:rsidRPr="00F670CF">
              <w:rPr>
                <w:rFonts w:ascii="Times New Roman" w:eastAsia="Times New Roman" w:hAnsi="Times New Roman" w:cs="Times New Roman"/>
                <w:sz w:val="24"/>
                <w:szCs w:val="24"/>
                <w:lang w:eastAsia="de-DE"/>
              </w:rPr>
              <w:t>.0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EC62838" w14:textId="53FCE6BF"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1.96</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301B81A" w14:textId="305B482A"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400630E"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N=24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DE5175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8BD0366" w14:textId="61FB9E06"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5</w:t>
            </w:r>
            <w:r w:rsidR="00E63C44" w:rsidRPr="00F670CF">
              <w:rPr>
                <w:rFonts w:ascii="Times New Roman" w:eastAsia="Times New Roman" w:hAnsi="Times New Roman" w:cs="Times New Roman"/>
                <w:sz w:val="24"/>
                <w:szCs w:val="24"/>
                <w:lang w:eastAsia="de-DE"/>
              </w:rPr>
              <w:t>.0</w:t>
            </w:r>
          </w:p>
        </w:tc>
      </w:tr>
      <w:tr w:rsidR="00E63C44" w:rsidRPr="00F670CF" w14:paraId="3332B165" w14:textId="77777777" w:rsidTr="00621EC6">
        <w:tc>
          <w:tcPr>
            <w:tcW w:w="1291" w:type="dxa"/>
            <w:vMerge/>
            <w:tcBorders>
              <w:top w:val="single" w:sz="6" w:space="0" w:color="C0C0C0"/>
              <w:left w:val="single" w:sz="6" w:space="0" w:color="333435"/>
              <w:bottom w:val="single" w:sz="6" w:space="0" w:color="333435"/>
              <w:right w:val="single" w:sz="6" w:space="0" w:color="C0C0C0"/>
            </w:tcBorders>
            <w:vAlign w:val="center"/>
            <w:hideMark/>
          </w:tcPr>
          <w:p w14:paraId="29D4CC8A" w14:textId="77777777" w:rsidR="00E63C44" w:rsidRPr="00F670CF" w:rsidRDefault="00E63C44" w:rsidP="000A237F">
            <w:pPr>
              <w:spacing w:after="0" w:line="240" w:lineRule="auto"/>
              <w:jc w:val="both"/>
              <w:rPr>
                <w:rFonts w:ascii="Times New Roman" w:eastAsia="Times New Roman" w:hAnsi="Times New Roman" w:cs="Times New Roman"/>
                <w:b/>
                <w:bCs/>
                <w:color w:val="FFFFFF"/>
                <w:sz w:val="24"/>
                <w:szCs w:val="24"/>
                <w:lang w:eastAsia="de-DE"/>
              </w:rPr>
            </w:pPr>
          </w:p>
        </w:tc>
        <w:tc>
          <w:tcPr>
            <w:tcW w:w="1064" w:type="dxa"/>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3B7A40B"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sonstige</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71D3901" w14:textId="6416D030"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w:t>
            </w:r>
            <w:r w:rsidR="00E63C44" w:rsidRPr="00F670CF">
              <w:rPr>
                <w:rFonts w:ascii="Times New Roman" w:eastAsia="Times New Roman" w:hAnsi="Times New Roman" w:cs="Times New Roman"/>
                <w:sz w:val="24"/>
                <w:szCs w:val="24"/>
                <w:lang w:eastAsia="de-DE"/>
              </w:rPr>
              <w:t>.00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7208A44"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66547AB"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67B335A" w14:textId="2EFBFE27"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w:t>
            </w:r>
            <w:r w:rsidR="00E63C44" w:rsidRPr="00F670CF">
              <w:rPr>
                <w:rFonts w:ascii="Times New Roman" w:eastAsia="Times New Roman" w:hAnsi="Times New Roman" w:cs="Times New Roman"/>
                <w:sz w:val="24"/>
                <w:szCs w:val="24"/>
                <w:lang w:eastAsia="de-DE"/>
              </w:rPr>
              <w:t>.0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F6DE16D" w14:textId="31EEB7F4"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w:t>
            </w:r>
            <w:r w:rsidR="00E63C44" w:rsidRPr="00F670CF">
              <w:rPr>
                <w:rFonts w:ascii="Times New Roman" w:eastAsia="Times New Roman" w:hAnsi="Times New Roman" w:cs="Times New Roman"/>
                <w:sz w:val="24"/>
                <w:szCs w:val="24"/>
                <w:lang w:eastAsia="de-DE"/>
              </w:rPr>
              <w:t>.0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56E1BB8" w14:textId="03D2D217"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w:t>
            </w:r>
            <w:r w:rsidR="00E63C44" w:rsidRPr="00F670CF">
              <w:rPr>
                <w:rFonts w:ascii="Times New Roman" w:eastAsia="Times New Roman" w:hAnsi="Times New Roman" w:cs="Times New Roman"/>
                <w:sz w:val="24"/>
                <w:szCs w:val="24"/>
                <w:lang w:eastAsia="de-DE"/>
              </w:rPr>
              <w:t>.00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C2A24E7"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7D6A18F"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000DD83" w14:textId="4466B8EF"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w:t>
            </w:r>
            <w:r w:rsidR="00E63C44" w:rsidRPr="00F670CF">
              <w:rPr>
                <w:rFonts w:ascii="Times New Roman" w:eastAsia="Times New Roman" w:hAnsi="Times New Roman" w:cs="Times New Roman"/>
                <w:sz w:val="24"/>
                <w:szCs w:val="24"/>
                <w:lang w:eastAsia="de-DE"/>
              </w:rPr>
              <w:t>.0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C3EE061" w14:textId="76DAB70C"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w:t>
            </w:r>
            <w:r w:rsidR="00E63C44" w:rsidRPr="00F670CF">
              <w:rPr>
                <w:rFonts w:ascii="Times New Roman" w:eastAsia="Times New Roman" w:hAnsi="Times New Roman" w:cs="Times New Roman"/>
                <w:sz w:val="24"/>
                <w:szCs w:val="24"/>
                <w:lang w:eastAsia="de-DE"/>
              </w:rPr>
              <w:t>.0</w:t>
            </w:r>
          </w:p>
        </w:tc>
      </w:tr>
      <w:tr w:rsidR="00E63C44" w:rsidRPr="00F670CF" w14:paraId="555A7D6D" w14:textId="77777777" w:rsidTr="00621EC6">
        <w:tc>
          <w:tcPr>
            <w:tcW w:w="1291" w:type="dxa"/>
            <w:vMerge/>
            <w:tcBorders>
              <w:top w:val="single" w:sz="6" w:space="0" w:color="C0C0C0"/>
              <w:left w:val="single" w:sz="6" w:space="0" w:color="333435"/>
              <w:bottom w:val="single" w:sz="6" w:space="0" w:color="333435"/>
              <w:right w:val="single" w:sz="6" w:space="0" w:color="C0C0C0"/>
            </w:tcBorders>
            <w:vAlign w:val="center"/>
            <w:hideMark/>
          </w:tcPr>
          <w:p w14:paraId="3ACC4676" w14:textId="77777777" w:rsidR="00E63C44" w:rsidRPr="00F670CF" w:rsidRDefault="00E63C44" w:rsidP="000A237F">
            <w:pPr>
              <w:spacing w:after="0" w:line="240" w:lineRule="auto"/>
              <w:jc w:val="both"/>
              <w:rPr>
                <w:rFonts w:ascii="Times New Roman" w:eastAsia="Times New Roman" w:hAnsi="Times New Roman" w:cs="Times New Roman"/>
                <w:b/>
                <w:bCs/>
                <w:color w:val="FFFFFF"/>
                <w:sz w:val="24"/>
                <w:szCs w:val="24"/>
                <w:lang w:eastAsia="de-DE"/>
              </w:rPr>
            </w:pPr>
          </w:p>
        </w:tc>
        <w:tc>
          <w:tcPr>
            <w:tcW w:w="1064" w:type="dxa"/>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9B7DD61"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weiblich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DB4BB24" w14:textId="0CAE0347"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97C12F2" w14:textId="1E6250A4"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0.96</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7EF9099"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C8B30BF"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2D9F045"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DE35B96" w14:textId="4D7AA73D"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63D5F22" w14:textId="626FA53D"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1.24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B778CCC"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46121BD" w14:textId="77777777" w:rsidR="00E63C44" w:rsidRPr="00F670CF" w:rsidRDefault="00E63C44"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D5808E8" w14:textId="3D44D5FD" w:rsidR="00E63C44" w:rsidRPr="00F670CF" w:rsidRDefault="006073C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5</w:t>
            </w:r>
            <w:r w:rsidR="00E63C44" w:rsidRPr="00F670CF">
              <w:rPr>
                <w:rFonts w:ascii="Times New Roman" w:eastAsia="Times New Roman" w:hAnsi="Times New Roman" w:cs="Times New Roman"/>
                <w:sz w:val="24"/>
                <w:szCs w:val="24"/>
                <w:lang w:eastAsia="de-DE"/>
              </w:rPr>
              <w:t>.0</w:t>
            </w:r>
          </w:p>
        </w:tc>
      </w:tr>
    </w:tbl>
    <w:p w14:paraId="636D65BB" w14:textId="32528C1D" w:rsidR="00621EC6" w:rsidRPr="00D76AB3" w:rsidRDefault="00621EC6" w:rsidP="00621EC6">
      <w:pPr>
        <w:spacing w:line="360" w:lineRule="auto"/>
        <w:rPr>
          <w:rStyle w:val="IntensiveHervorhebung"/>
        </w:rPr>
      </w:pPr>
      <w:r w:rsidRPr="00D76AB3">
        <w:rPr>
          <w:rStyle w:val="IntensiveHervorhebung"/>
        </w:rPr>
        <w:t>Tabelle 13: Versuch 33 nach Geschlecht</w:t>
      </w:r>
    </w:p>
    <w:p w14:paraId="20C6322B" w14:textId="6E0F3F15" w:rsidR="006073CE" w:rsidRPr="00F670CF" w:rsidRDefault="00536F92"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Bei Versuch 3 ergab sich </w:t>
      </w:r>
      <w:r w:rsidR="004737C1" w:rsidRPr="00F670CF">
        <w:rPr>
          <w:rFonts w:ascii="Times New Roman" w:hAnsi="Times New Roman" w:cs="Times New Roman"/>
          <w:sz w:val="24"/>
          <w:szCs w:val="24"/>
        </w:rPr>
        <w:t>für Frage 1 ein dur</w:t>
      </w:r>
      <w:r w:rsidR="003F1A56" w:rsidRPr="00F670CF">
        <w:rPr>
          <w:rFonts w:ascii="Times New Roman" w:hAnsi="Times New Roman" w:cs="Times New Roman"/>
          <w:sz w:val="24"/>
          <w:szCs w:val="24"/>
        </w:rPr>
        <w:t>ch</w:t>
      </w:r>
      <w:r w:rsidR="004737C1" w:rsidRPr="00F670CF">
        <w:rPr>
          <w:rFonts w:ascii="Times New Roman" w:hAnsi="Times New Roman" w:cs="Times New Roman"/>
          <w:sz w:val="24"/>
          <w:szCs w:val="24"/>
        </w:rPr>
        <w:t>schnitt</w:t>
      </w:r>
      <w:r w:rsidR="003F1A56" w:rsidRPr="00F670CF">
        <w:rPr>
          <w:rFonts w:ascii="Times New Roman" w:hAnsi="Times New Roman" w:cs="Times New Roman"/>
          <w:sz w:val="24"/>
          <w:szCs w:val="24"/>
        </w:rPr>
        <w:t>licher Wert bei den Antworten der</w:t>
      </w:r>
      <w:r w:rsidR="004737C1" w:rsidRPr="00F670CF">
        <w:rPr>
          <w:rFonts w:ascii="Times New Roman" w:hAnsi="Times New Roman" w:cs="Times New Roman"/>
          <w:sz w:val="24"/>
          <w:szCs w:val="24"/>
        </w:rPr>
        <w:t xml:space="preserve"> </w:t>
      </w:r>
      <w:r w:rsidR="003F1A56" w:rsidRPr="00F670CF">
        <w:rPr>
          <w:rFonts w:ascii="Times New Roman" w:hAnsi="Times New Roman" w:cs="Times New Roman"/>
          <w:sz w:val="24"/>
          <w:szCs w:val="24"/>
        </w:rPr>
        <w:t>männlichen</w:t>
      </w:r>
      <w:r w:rsidR="007B1615" w:rsidRPr="00F670CF">
        <w:rPr>
          <w:rFonts w:ascii="Times New Roman" w:hAnsi="Times New Roman" w:cs="Times New Roman"/>
          <w:sz w:val="24"/>
          <w:szCs w:val="24"/>
        </w:rPr>
        <w:t xml:space="preserve"> Probanden von </w:t>
      </w:r>
      <w:r w:rsidR="006073CE" w:rsidRPr="00F670CF">
        <w:rPr>
          <w:rFonts w:ascii="Times New Roman" w:hAnsi="Times New Roman" w:cs="Times New Roman"/>
          <w:sz w:val="24"/>
          <w:szCs w:val="24"/>
        </w:rPr>
        <w:t>1,96</w:t>
      </w:r>
      <w:r w:rsidR="004737C1" w:rsidRPr="00F670CF">
        <w:rPr>
          <w:rFonts w:ascii="Times New Roman" w:hAnsi="Times New Roman" w:cs="Times New Roman"/>
          <w:sz w:val="24"/>
          <w:szCs w:val="24"/>
        </w:rPr>
        <w:t xml:space="preserve"> und bei den weiblichen von </w:t>
      </w:r>
      <w:r w:rsidR="006073CE" w:rsidRPr="00F670CF">
        <w:rPr>
          <w:rFonts w:ascii="Times New Roman" w:hAnsi="Times New Roman" w:cs="Times New Roman"/>
          <w:sz w:val="24"/>
          <w:szCs w:val="24"/>
        </w:rPr>
        <w:t>2,00</w:t>
      </w:r>
      <w:r w:rsidR="003F1A56" w:rsidRPr="00F670CF">
        <w:rPr>
          <w:rFonts w:ascii="Times New Roman" w:hAnsi="Times New Roman" w:cs="Times New Roman"/>
          <w:sz w:val="24"/>
          <w:szCs w:val="24"/>
        </w:rPr>
        <w:t xml:space="preserve">. Bei Frage </w:t>
      </w:r>
      <w:r w:rsidR="7ED50E13" w:rsidRPr="7ED50E13">
        <w:rPr>
          <w:rFonts w:ascii="Times New Roman" w:hAnsi="Times New Roman" w:cs="Times New Roman"/>
          <w:sz w:val="24"/>
          <w:szCs w:val="24"/>
        </w:rPr>
        <w:t>Zwei</w:t>
      </w:r>
      <w:r w:rsidR="003F1A56" w:rsidRPr="00F670CF">
        <w:rPr>
          <w:rFonts w:ascii="Times New Roman" w:hAnsi="Times New Roman" w:cs="Times New Roman"/>
          <w:sz w:val="24"/>
          <w:szCs w:val="24"/>
        </w:rPr>
        <w:t xml:space="preserve"> lag der Wert bei den Männern bei </w:t>
      </w:r>
      <w:r w:rsidR="006073CE" w:rsidRPr="00F670CF">
        <w:rPr>
          <w:rFonts w:ascii="Times New Roman" w:hAnsi="Times New Roman" w:cs="Times New Roman"/>
          <w:sz w:val="24"/>
          <w:szCs w:val="24"/>
        </w:rPr>
        <w:t>1,88</w:t>
      </w:r>
      <w:r w:rsidR="003F1A56" w:rsidRPr="00F670CF">
        <w:rPr>
          <w:rFonts w:ascii="Times New Roman" w:hAnsi="Times New Roman" w:cs="Times New Roman"/>
          <w:sz w:val="24"/>
          <w:szCs w:val="24"/>
        </w:rPr>
        <w:t xml:space="preserve"> und bei den Frauen bei </w:t>
      </w:r>
      <w:r w:rsidR="006073CE" w:rsidRPr="00F670CF">
        <w:rPr>
          <w:rFonts w:ascii="Times New Roman" w:hAnsi="Times New Roman" w:cs="Times New Roman"/>
          <w:sz w:val="24"/>
          <w:szCs w:val="24"/>
        </w:rPr>
        <w:t>2,00</w:t>
      </w:r>
      <w:r w:rsidR="003F1A56" w:rsidRPr="00F670CF">
        <w:rPr>
          <w:rFonts w:ascii="Times New Roman" w:hAnsi="Times New Roman" w:cs="Times New Roman"/>
          <w:sz w:val="24"/>
          <w:szCs w:val="24"/>
        </w:rPr>
        <w:t xml:space="preserve">. </w:t>
      </w:r>
      <w:r w:rsidR="006073CE" w:rsidRPr="00F670CF">
        <w:rPr>
          <w:rFonts w:ascii="Times New Roman" w:hAnsi="Times New Roman" w:cs="Times New Roman"/>
          <w:sz w:val="24"/>
          <w:szCs w:val="24"/>
        </w:rPr>
        <w:t>Wie auch Versuch Zwei</w:t>
      </w:r>
      <w:r w:rsidR="00EB2537" w:rsidRPr="00F670CF">
        <w:rPr>
          <w:rFonts w:ascii="Times New Roman" w:hAnsi="Times New Roman" w:cs="Times New Roman"/>
          <w:sz w:val="24"/>
          <w:szCs w:val="24"/>
        </w:rPr>
        <w:t>,</w:t>
      </w:r>
      <w:r w:rsidR="006073CE" w:rsidRPr="00F670CF">
        <w:rPr>
          <w:rFonts w:ascii="Times New Roman" w:hAnsi="Times New Roman" w:cs="Times New Roman"/>
          <w:sz w:val="24"/>
          <w:szCs w:val="24"/>
        </w:rPr>
        <w:t xml:space="preserve"> belegt Versuch Drei eine zwar geringer werdende</w:t>
      </w:r>
      <w:r w:rsidR="00EB2537" w:rsidRPr="00F670CF">
        <w:rPr>
          <w:rFonts w:ascii="Times New Roman" w:hAnsi="Times New Roman" w:cs="Times New Roman"/>
          <w:sz w:val="24"/>
          <w:szCs w:val="24"/>
        </w:rPr>
        <w:t>,</w:t>
      </w:r>
      <w:r w:rsidR="006073CE" w:rsidRPr="00F670CF">
        <w:rPr>
          <w:rFonts w:ascii="Times New Roman" w:hAnsi="Times New Roman" w:cs="Times New Roman"/>
          <w:sz w:val="24"/>
          <w:szCs w:val="24"/>
        </w:rPr>
        <w:t xml:space="preserve"> aber immer noch vorhandene Abweichung bei den Frauen und Männern. Von Versuch Eins zu </w:t>
      </w:r>
      <w:r w:rsidR="7ED50E13" w:rsidRPr="7ED50E13">
        <w:rPr>
          <w:rFonts w:ascii="Times New Roman" w:hAnsi="Times New Roman" w:cs="Times New Roman"/>
          <w:sz w:val="24"/>
          <w:szCs w:val="24"/>
        </w:rPr>
        <w:t>Zwei</w:t>
      </w:r>
      <w:r w:rsidR="006073CE" w:rsidRPr="00F670CF">
        <w:rPr>
          <w:rFonts w:ascii="Times New Roman" w:hAnsi="Times New Roman" w:cs="Times New Roman"/>
          <w:sz w:val="24"/>
          <w:szCs w:val="24"/>
        </w:rPr>
        <w:t xml:space="preserve"> ist auch festzustellen</w:t>
      </w:r>
      <w:r w:rsidR="708C3E7A" w:rsidRPr="00F670CF">
        <w:rPr>
          <w:rFonts w:ascii="Times New Roman" w:hAnsi="Times New Roman" w:cs="Times New Roman"/>
          <w:sz w:val="24"/>
          <w:szCs w:val="24"/>
        </w:rPr>
        <w:t>, da</w:t>
      </w:r>
      <w:r w:rsidR="00A67AAD" w:rsidRPr="00F670CF">
        <w:rPr>
          <w:rFonts w:ascii="Times New Roman" w:hAnsi="Times New Roman" w:cs="Times New Roman"/>
          <w:sz w:val="24"/>
          <w:szCs w:val="24"/>
        </w:rPr>
        <w:t>s</w:t>
      </w:r>
      <w:r w:rsidR="708C3E7A" w:rsidRPr="00F670CF">
        <w:rPr>
          <w:rFonts w:ascii="Times New Roman" w:hAnsi="Times New Roman" w:cs="Times New Roman"/>
          <w:sz w:val="24"/>
          <w:szCs w:val="24"/>
        </w:rPr>
        <w:t>s</w:t>
      </w:r>
      <w:r w:rsidR="006073CE" w:rsidRPr="00F670CF">
        <w:rPr>
          <w:rFonts w:ascii="Times New Roman" w:hAnsi="Times New Roman" w:cs="Times New Roman"/>
          <w:sz w:val="24"/>
          <w:szCs w:val="24"/>
        </w:rPr>
        <w:t xml:space="preserve"> Versuch Eins bei den Frauen weniger </w:t>
      </w:r>
      <w:r w:rsidR="708C3E7A" w:rsidRPr="00F670CF">
        <w:rPr>
          <w:rFonts w:ascii="Times New Roman" w:hAnsi="Times New Roman" w:cs="Times New Roman"/>
          <w:sz w:val="24"/>
          <w:szCs w:val="24"/>
        </w:rPr>
        <w:t>immersiv</w:t>
      </w:r>
      <w:r w:rsidR="006073CE" w:rsidRPr="00F670CF">
        <w:rPr>
          <w:rFonts w:ascii="Times New Roman" w:hAnsi="Times New Roman" w:cs="Times New Roman"/>
          <w:sz w:val="24"/>
          <w:szCs w:val="24"/>
        </w:rPr>
        <w:t xml:space="preserve"> war als Versuch Zwei. Zwischen Versuch Zwei und Drei ergibt sich </w:t>
      </w:r>
      <w:r w:rsidR="00252B00" w:rsidRPr="00F670CF">
        <w:rPr>
          <w:rFonts w:ascii="Times New Roman" w:hAnsi="Times New Roman" w:cs="Times New Roman"/>
          <w:sz w:val="24"/>
          <w:szCs w:val="24"/>
        </w:rPr>
        <w:t xml:space="preserve">dies bezüglich keine </w:t>
      </w:r>
      <w:r w:rsidR="00A67AAD" w:rsidRPr="00F670CF">
        <w:rPr>
          <w:rFonts w:ascii="Times New Roman" w:hAnsi="Times New Roman" w:cs="Times New Roman"/>
          <w:sz w:val="24"/>
          <w:szCs w:val="24"/>
        </w:rPr>
        <w:t>signifikante</w:t>
      </w:r>
      <w:r w:rsidR="00252B00" w:rsidRPr="00F670CF">
        <w:rPr>
          <w:rFonts w:ascii="Times New Roman" w:hAnsi="Times New Roman" w:cs="Times New Roman"/>
          <w:sz w:val="24"/>
          <w:szCs w:val="24"/>
        </w:rPr>
        <w:t xml:space="preserve"> Änderung.</w:t>
      </w:r>
    </w:p>
    <w:p w14:paraId="5CA6FA02" w14:textId="1A08CD35" w:rsidR="00B6799A" w:rsidRPr="00F670CF" w:rsidRDefault="006F5E76"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Im Verlauf von Versuch Eins bis Drei zeigten sich, im Verhältnis von Frauen zu Männern</w:t>
      </w:r>
      <w:r w:rsidR="708C3E7A" w:rsidRPr="00F670CF">
        <w:rPr>
          <w:rFonts w:ascii="Times New Roman" w:hAnsi="Times New Roman" w:cs="Times New Roman"/>
          <w:sz w:val="24"/>
          <w:szCs w:val="24"/>
        </w:rPr>
        <w:t>,</w:t>
      </w:r>
      <w:r w:rsidRPr="00F670CF">
        <w:rPr>
          <w:rFonts w:ascii="Times New Roman" w:hAnsi="Times New Roman" w:cs="Times New Roman"/>
          <w:sz w:val="24"/>
          <w:szCs w:val="24"/>
        </w:rPr>
        <w:t xml:space="preserve"> folgende Tendenzen.</w:t>
      </w:r>
    </w:p>
    <w:p w14:paraId="34564ACF" w14:textId="4C851F26" w:rsidR="006F5E76" w:rsidRPr="00F670CF" w:rsidRDefault="006F5E76"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Das unten gezeigte Diagramm zeigt den Verlauf der Durchschnittswerte bzgl. des Geschlechts über die Drei Versuche.</w:t>
      </w:r>
    </w:p>
    <w:p w14:paraId="4F3B8804" w14:textId="77777777" w:rsidR="00AE355C" w:rsidRDefault="006F5E76" w:rsidP="00AE355C">
      <w:pPr>
        <w:keepNext/>
        <w:spacing w:line="360" w:lineRule="auto"/>
        <w:jc w:val="center"/>
      </w:pPr>
      <w:r w:rsidRPr="00F670CF">
        <w:rPr>
          <w:rFonts w:ascii="Times New Roman" w:hAnsi="Times New Roman" w:cs="Times New Roman"/>
          <w:noProof/>
          <w:sz w:val="24"/>
          <w:szCs w:val="24"/>
        </w:rPr>
        <w:drawing>
          <wp:inline distT="0" distB="0" distL="0" distR="0" wp14:anchorId="67AA72D3" wp14:editId="2FEC9BB6">
            <wp:extent cx="4084320" cy="2450592"/>
            <wp:effectExtent l="0" t="0" r="11430" b="6985"/>
            <wp:docPr id="166926690" name="Diagramm 166926690">
              <a:extLst xmlns:a="http://schemas.openxmlformats.org/drawingml/2006/main">
                <a:ext uri="{FF2B5EF4-FFF2-40B4-BE49-F238E27FC236}">
                  <a16:creationId xmlns:a16="http://schemas.microsoft.com/office/drawing/2014/main" id="{412D57BC-44B8-46D0-BFA6-7698639850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BE5AE18" w14:textId="4227D342" w:rsidR="00F670CF" w:rsidRPr="00AE355C" w:rsidRDefault="00AE355C" w:rsidP="00AE355C">
      <w:pPr>
        <w:pStyle w:val="Beschriftung"/>
        <w:jc w:val="center"/>
        <w:rPr>
          <w:rFonts w:ascii="Times New Roman" w:hAnsi="Times New Roman" w:cs="Times New Roman"/>
        </w:rPr>
      </w:pPr>
      <w:bookmarkStart w:id="324" w:name="_Toc494050668"/>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46</w:t>
      </w:r>
      <w:r w:rsidRPr="00AE355C">
        <w:rPr>
          <w:rFonts w:ascii="Times New Roman" w:hAnsi="Times New Roman" w:cs="Times New Roman"/>
        </w:rPr>
        <w:fldChar w:fldCharType="end"/>
      </w:r>
      <w:r w:rsidRPr="00AE355C">
        <w:rPr>
          <w:rFonts w:ascii="Times New Roman" w:hAnsi="Times New Roman" w:cs="Times New Roman"/>
        </w:rPr>
        <w:t>: Hineinversetzen nach Geschlecht Versuch1 - Versuch3</w:t>
      </w:r>
      <w:bookmarkEnd w:id="324"/>
    </w:p>
    <w:p w14:paraId="569A0401" w14:textId="77777777" w:rsidR="00F670CF" w:rsidRPr="00F670CF" w:rsidRDefault="00F670CF" w:rsidP="00F670CF">
      <w:pPr>
        <w:spacing w:line="360" w:lineRule="auto"/>
        <w:jc w:val="center"/>
        <w:rPr>
          <w:rFonts w:ascii="Times New Roman" w:hAnsi="Times New Roman" w:cs="Times New Roman"/>
          <w:sz w:val="24"/>
          <w:szCs w:val="24"/>
        </w:rPr>
      </w:pPr>
    </w:p>
    <w:p w14:paraId="1AA72083" w14:textId="6C71671B" w:rsidR="00E27FD9" w:rsidRPr="00F670CF" w:rsidRDefault="006F5E76"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 xml:space="preserve">Aus der gezeigten Grafik lässt sich schlussfolgern, dass bei </w:t>
      </w:r>
      <w:r w:rsidR="00E27FD9" w:rsidRPr="00F670CF">
        <w:rPr>
          <w:rFonts w:ascii="Times New Roman" w:hAnsi="Times New Roman" w:cs="Times New Roman"/>
          <w:sz w:val="24"/>
          <w:szCs w:val="24"/>
        </w:rPr>
        <w:t xml:space="preserve">allen Versuchen, </w:t>
      </w:r>
      <w:r w:rsidRPr="00F670CF">
        <w:rPr>
          <w:rFonts w:ascii="Times New Roman" w:hAnsi="Times New Roman" w:cs="Times New Roman"/>
          <w:sz w:val="24"/>
          <w:szCs w:val="24"/>
        </w:rPr>
        <w:t xml:space="preserve">die Männer sich besser in die </w:t>
      </w:r>
      <w:r w:rsidR="708C3E7A" w:rsidRPr="00F670CF">
        <w:rPr>
          <w:rFonts w:ascii="Times New Roman" w:hAnsi="Times New Roman" w:cs="Times New Roman"/>
          <w:sz w:val="24"/>
          <w:szCs w:val="24"/>
        </w:rPr>
        <w:t>virtuelle</w:t>
      </w:r>
      <w:r w:rsidRPr="00F670CF">
        <w:rPr>
          <w:rFonts w:ascii="Times New Roman" w:hAnsi="Times New Roman" w:cs="Times New Roman"/>
          <w:sz w:val="24"/>
          <w:szCs w:val="24"/>
        </w:rPr>
        <w:t xml:space="preserve"> Welt hineinversetzten konnten, als die Frauen. </w:t>
      </w:r>
      <w:r w:rsidR="00E27FD9" w:rsidRPr="00F670CF">
        <w:rPr>
          <w:rFonts w:ascii="Times New Roman" w:hAnsi="Times New Roman" w:cs="Times New Roman"/>
          <w:sz w:val="24"/>
          <w:szCs w:val="24"/>
        </w:rPr>
        <w:t>Dabei zeigt sich auch</w:t>
      </w:r>
      <w:r w:rsidR="708C3E7A" w:rsidRPr="00F670CF">
        <w:rPr>
          <w:rFonts w:ascii="Times New Roman" w:hAnsi="Times New Roman" w:cs="Times New Roman"/>
          <w:sz w:val="24"/>
          <w:szCs w:val="24"/>
        </w:rPr>
        <w:t>, dass</w:t>
      </w:r>
      <w:r w:rsidR="00E27FD9" w:rsidRPr="00F670CF">
        <w:rPr>
          <w:rFonts w:ascii="Times New Roman" w:hAnsi="Times New Roman" w:cs="Times New Roman"/>
          <w:sz w:val="24"/>
          <w:szCs w:val="24"/>
        </w:rPr>
        <w:t xml:space="preserve"> von Versuch Eins zu Versuch Zwei das </w:t>
      </w:r>
      <w:r w:rsidR="708C3E7A" w:rsidRPr="00F670CF">
        <w:rPr>
          <w:rFonts w:ascii="Times New Roman" w:hAnsi="Times New Roman" w:cs="Times New Roman"/>
          <w:sz w:val="24"/>
          <w:szCs w:val="24"/>
        </w:rPr>
        <w:t>Hineinversetzen</w:t>
      </w:r>
      <w:r w:rsidR="00E27FD9" w:rsidRPr="00F670CF">
        <w:rPr>
          <w:rFonts w:ascii="Times New Roman" w:hAnsi="Times New Roman" w:cs="Times New Roman"/>
          <w:sz w:val="24"/>
          <w:szCs w:val="24"/>
        </w:rPr>
        <w:t xml:space="preserve"> stark ansteigt. Bei Versuch 3 fällt dies aber wieder leicht ab. Dies könnte ein Hinweis darauf sein</w:t>
      </w:r>
      <w:r w:rsidR="708C3E7A" w:rsidRPr="00F670CF">
        <w:rPr>
          <w:rFonts w:ascii="Times New Roman" w:hAnsi="Times New Roman" w:cs="Times New Roman"/>
          <w:sz w:val="24"/>
          <w:szCs w:val="24"/>
        </w:rPr>
        <w:t>, dass</w:t>
      </w:r>
      <w:r w:rsidR="00E27FD9" w:rsidRPr="00F670CF">
        <w:rPr>
          <w:rFonts w:ascii="Times New Roman" w:hAnsi="Times New Roman" w:cs="Times New Roman"/>
          <w:sz w:val="24"/>
          <w:szCs w:val="24"/>
        </w:rPr>
        <w:t xml:space="preserve"> sich Männer wie Frauen bei rein visuellem Feedback besser hineinversetzen können. Diese Abweichung ist aber zu </w:t>
      </w:r>
      <w:r w:rsidR="708C3E7A" w:rsidRPr="00F670CF">
        <w:rPr>
          <w:rFonts w:ascii="Times New Roman" w:hAnsi="Times New Roman" w:cs="Times New Roman"/>
          <w:sz w:val="24"/>
          <w:szCs w:val="24"/>
        </w:rPr>
        <w:t>klein,</w:t>
      </w:r>
      <w:r w:rsidR="00E27FD9" w:rsidRPr="00F670CF">
        <w:rPr>
          <w:rFonts w:ascii="Times New Roman" w:hAnsi="Times New Roman" w:cs="Times New Roman"/>
          <w:sz w:val="24"/>
          <w:szCs w:val="24"/>
        </w:rPr>
        <w:t xml:space="preserve"> um hier klare Aussagen zu treffen.</w:t>
      </w:r>
    </w:p>
    <w:p w14:paraId="4D6494BF" w14:textId="4C851F26" w:rsidR="00E27FD9" w:rsidRPr="00F670CF" w:rsidRDefault="00E27FD9"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Der unten gezeigte visuell dargestellte Datensatz gibt Auskunft darüber, in wie weit die Männer und Frauen </w:t>
      </w:r>
      <w:r w:rsidR="00FD6E2E" w:rsidRPr="00F670CF">
        <w:rPr>
          <w:rFonts w:ascii="Times New Roman" w:hAnsi="Times New Roman" w:cs="Times New Roman"/>
          <w:sz w:val="24"/>
          <w:szCs w:val="24"/>
        </w:rPr>
        <w:t>die reale Umgebung vergessen konnten, von Versuch Eins bis Drei.</w:t>
      </w:r>
    </w:p>
    <w:p w14:paraId="7FED4712" w14:textId="77777777" w:rsidR="00AE355C" w:rsidRPr="00AE355C" w:rsidRDefault="006F5E76" w:rsidP="00AE355C">
      <w:pPr>
        <w:keepNext/>
        <w:spacing w:line="360" w:lineRule="auto"/>
        <w:jc w:val="center"/>
        <w:rPr>
          <w:rFonts w:ascii="Times New Roman" w:hAnsi="Times New Roman" w:cs="Times New Roman"/>
        </w:rPr>
      </w:pPr>
      <w:r w:rsidRPr="00AE355C">
        <w:rPr>
          <w:rFonts w:ascii="Times New Roman" w:hAnsi="Times New Roman" w:cs="Times New Roman"/>
          <w:noProof/>
          <w:sz w:val="24"/>
          <w:szCs w:val="24"/>
        </w:rPr>
        <w:drawing>
          <wp:inline distT="0" distB="0" distL="0" distR="0" wp14:anchorId="7DFEE9ED" wp14:editId="7B7E4E9E">
            <wp:extent cx="4067251" cy="2440351"/>
            <wp:effectExtent l="0" t="0" r="9525" b="17145"/>
            <wp:docPr id="166926691" name="Diagramm 166926691">
              <a:extLst xmlns:a="http://schemas.openxmlformats.org/drawingml/2006/main">
                <a:ext uri="{FF2B5EF4-FFF2-40B4-BE49-F238E27FC236}">
                  <a16:creationId xmlns:a16="http://schemas.microsoft.com/office/drawing/2014/main" id="{8A797509-352D-4FEF-AD39-975ECB5C13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82DA658" w14:textId="0F8C69D7" w:rsidR="00F670CF" w:rsidRPr="00AE355C" w:rsidRDefault="00AE355C" w:rsidP="00AE355C">
      <w:pPr>
        <w:pStyle w:val="Beschriftung"/>
        <w:jc w:val="center"/>
        <w:rPr>
          <w:rFonts w:ascii="Times New Roman" w:hAnsi="Times New Roman" w:cs="Times New Roman"/>
        </w:rPr>
      </w:pPr>
      <w:bookmarkStart w:id="325" w:name="_Toc494050669"/>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47</w:t>
      </w:r>
      <w:r w:rsidRPr="00AE355C">
        <w:rPr>
          <w:rFonts w:ascii="Times New Roman" w:hAnsi="Times New Roman" w:cs="Times New Roman"/>
        </w:rPr>
        <w:fldChar w:fldCharType="end"/>
      </w:r>
      <w:r w:rsidRPr="00AE355C">
        <w:rPr>
          <w:rFonts w:ascii="Times New Roman" w:hAnsi="Times New Roman" w:cs="Times New Roman"/>
        </w:rPr>
        <w:t>: Vergessen nach Geschlecht Versuch 1 - Versuch 3</w:t>
      </w:r>
      <w:bookmarkEnd w:id="325"/>
    </w:p>
    <w:p w14:paraId="0E2ACF58" w14:textId="48DDFBC5" w:rsidR="009654CB" w:rsidRPr="00F670CF" w:rsidRDefault="00FD6E2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Bei der </w:t>
      </w:r>
      <w:r w:rsidR="7BCFDB75" w:rsidRPr="7BCFDB75">
        <w:rPr>
          <w:rFonts w:ascii="Times New Roman" w:hAnsi="Times New Roman" w:cs="Times New Roman"/>
          <w:sz w:val="24"/>
          <w:szCs w:val="24"/>
        </w:rPr>
        <w:t>Aufschlüsselung</w:t>
      </w:r>
      <w:r w:rsidRPr="00F670CF">
        <w:rPr>
          <w:rFonts w:ascii="Times New Roman" w:hAnsi="Times New Roman" w:cs="Times New Roman"/>
          <w:sz w:val="24"/>
          <w:szCs w:val="24"/>
        </w:rPr>
        <w:t xml:space="preserve"> der Versuche nach dem Geschlecht und der Frage, in wie weit die </w:t>
      </w:r>
      <w:r w:rsidR="00E34856" w:rsidRPr="00F670CF">
        <w:rPr>
          <w:rFonts w:ascii="Times New Roman" w:hAnsi="Times New Roman" w:cs="Times New Roman"/>
          <w:sz w:val="24"/>
          <w:szCs w:val="24"/>
        </w:rPr>
        <w:t>Probanden</w:t>
      </w:r>
      <w:r w:rsidRPr="00F670CF">
        <w:rPr>
          <w:rFonts w:ascii="Times New Roman" w:hAnsi="Times New Roman" w:cs="Times New Roman"/>
          <w:sz w:val="24"/>
          <w:szCs w:val="24"/>
        </w:rPr>
        <w:t xml:space="preserve"> alles um sich herum vergessen konnten, zeigt sich eindeutig, </w:t>
      </w:r>
      <w:r w:rsidR="708C3E7A" w:rsidRPr="00F670CF">
        <w:rPr>
          <w:rFonts w:ascii="Times New Roman" w:hAnsi="Times New Roman" w:cs="Times New Roman"/>
          <w:sz w:val="24"/>
          <w:szCs w:val="24"/>
        </w:rPr>
        <w:t xml:space="preserve">dass sich die Männer und Frauen </w:t>
      </w:r>
      <w:r w:rsidRPr="00F670CF">
        <w:rPr>
          <w:rFonts w:ascii="Times New Roman" w:hAnsi="Times New Roman" w:cs="Times New Roman"/>
          <w:sz w:val="24"/>
          <w:szCs w:val="24"/>
        </w:rPr>
        <w:t>von Versuch Eins bis Versuch Drei</w:t>
      </w:r>
      <w:r w:rsidR="708C3E7A" w:rsidRPr="00F670CF">
        <w:rPr>
          <w:rFonts w:ascii="Times New Roman" w:hAnsi="Times New Roman" w:cs="Times New Roman"/>
          <w:sz w:val="24"/>
          <w:szCs w:val="24"/>
        </w:rPr>
        <w:t xml:space="preserve">, </w:t>
      </w:r>
      <w:r w:rsidRPr="00F670CF">
        <w:rPr>
          <w:rFonts w:ascii="Times New Roman" w:hAnsi="Times New Roman" w:cs="Times New Roman"/>
          <w:sz w:val="24"/>
          <w:szCs w:val="24"/>
        </w:rPr>
        <w:t xml:space="preserve">in ihrem Empfinden angleichen. </w:t>
      </w:r>
    </w:p>
    <w:p w14:paraId="1547B499" w14:textId="5B335447" w:rsidR="00F668F3" w:rsidRDefault="00F668F3"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nächste Tabelle zeigt</w:t>
      </w:r>
      <w:r w:rsidR="708C3E7A" w:rsidRPr="00F670CF">
        <w:rPr>
          <w:rFonts w:ascii="Times New Roman" w:hAnsi="Times New Roman" w:cs="Times New Roman"/>
          <w:sz w:val="24"/>
          <w:szCs w:val="24"/>
        </w:rPr>
        <w:t>,</w:t>
      </w:r>
      <w:r w:rsidRPr="00F670CF">
        <w:rPr>
          <w:rFonts w:ascii="Times New Roman" w:hAnsi="Times New Roman" w:cs="Times New Roman"/>
          <w:sz w:val="24"/>
          <w:szCs w:val="24"/>
        </w:rPr>
        <w:t xml:space="preserve"> unter Angabe des Geschlechts</w:t>
      </w:r>
      <w:r w:rsidR="708C3E7A" w:rsidRPr="00F670CF">
        <w:rPr>
          <w:rFonts w:ascii="Times New Roman" w:hAnsi="Times New Roman" w:cs="Times New Roman"/>
          <w:sz w:val="24"/>
          <w:szCs w:val="24"/>
        </w:rPr>
        <w:t>,</w:t>
      </w:r>
      <w:r w:rsidRPr="00F670CF">
        <w:rPr>
          <w:rFonts w:ascii="Times New Roman" w:hAnsi="Times New Roman" w:cs="Times New Roman"/>
          <w:sz w:val="24"/>
          <w:szCs w:val="24"/>
        </w:rPr>
        <w:t xml:space="preserve"> </w:t>
      </w:r>
      <w:r w:rsidR="001E048B" w:rsidRPr="00F670CF">
        <w:rPr>
          <w:rFonts w:ascii="Times New Roman" w:hAnsi="Times New Roman" w:cs="Times New Roman"/>
          <w:sz w:val="24"/>
          <w:szCs w:val="24"/>
        </w:rPr>
        <w:t>das durchschnittliche Ergebnis der Antworten auf die Frage</w:t>
      </w:r>
      <w:r w:rsidR="000D1FDC" w:rsidRPr="00F670CF">
        <w:rPr>
          <w:rFonts w:ascii="Times New Roman" w:hAnsi="Times New Roman" w:cs="Times New Roman"/>
          <w:sz w:val="24"/>
          <w:szCs w:val="24"/>
        </w:rPr>
        <w:t>:</w:t>
      </w:r>
      <w:r w:rsidR="001E048B" w:rsidRPr="00F670CF">
        <w:rPr>
          <w:rFonts w:ascii="Times New Roman" w:hAnsi="Times New Roman" w:cs="Times New Roman"/>
          <w:sz w:val="24"/>
          <w:szCs w:val="24"/>
        </w:rPr>
        <w:t xml:space="preserve"> </w:t>
      </w:r>
      <w:r w:rsidR="001E048B" w:rsidRPr="00F670CF">
        <w:rPr>
          <w:rFonts w:ascii="Times New Roman" w:hAnsi="Times New Roman" w:cs="Times New Roman"/>
          <w:i/>
          <w:sz w:val="24"/>
          <w:szCs w:val="24"/>
        </w:rPr>
        <w:t>Wie oft nutzen Sie Interaktive Anwendungen bzw. Computerspiele auf Dektop-PCs, Handys, Tablets, etc. im Alltag</w:t>
      </w:r>
      <w:r w:rsidR="000D1FDC" w:rsidRPr="00F670CF">
        <w:rPr>
          <w:rFonts w:ascii="Times New Roman" w:hAnsi="Times New Roman" w:cs="Times New Roman"/>
          <w:sz w:val="24"/>
          <w:szCs w:val="24"/>
        </w:rPr>
        <w:t xml:space="preserve">, angegeben in Wochenstunden. </w:t>
      </w:r>
      <w:r w:rsidR="00B82C31" w:rsidRPr="00F670CF">
        <w:rPr>
          <w:rFonts w:ascii="Times New Roman" w:hAnsi="Times New Roman" w:cs="Times New Roman"/>
          <w:sz w:val="24"/>
          <w:szCs w:val="24"/>
        </w:rPr>
        <w:t xml:space="preserve">Ebenso lässt sich aus der Tabelle </w:t>
      </w:r>
      <w:r w:rsidRPr="00F670CF">
        <w:rPr>
          <w:rFonts w:ascii="Times New Roman" w:hAnsi="Times New Roman" w:cs="Times New Roman"/>
          <w:sz w:val="24"/>
          <w:szCs w:val="24"/>
        </w:rPr>
        <w:t xml:space="preserve">die statistische Abweichung, das kleinste und größte </w:t>
      </w:r>
      <w:r w:rsidR="00B82C31" w:rsidRPr="00F670CF">
        <w:rPr>
          <w:rFonts w:ascii="Times New Roman" w:hAnsi="Times New Roman" w:cs="Times New Roman"/>
          <w:sz w:val="24"/>
          <w:szCs w:val="24"/>
        </w:rPr>
        <w:t>Ergebnis</w:t>
      </w:r>
      <w:r w:rsidRPr="00F670CF">
        <w:rPr>
          <w:rFonts w:ascii="Times New Roman" w:hAnsi="Times New Roman" w:cs="Times New Roman"/>
          <w:sz w:val="24"/>
          <w:szCs w:val="24"/>
        </w:rPr>
        <w:t>, sowie die Anzahl der Probanden des jeweiligen Geschlechtes</w:t>
      </w:r>
      <w:r w:rsidR="00B82C31" w:rsidRPr="00F670CF">
        <w:rPr>
          <w:rFonts w:ascii="Times New Roman" w:hAnsi="Times New Roman" w:cs="Times New Roman"/>
          <w:sz w:val="24"/>
          <w:szCs w:val="24"/>
        </w:rPr>
        <w:t xml:space="preserve"> entnehmen</w:t>
      </w:r>
      <w:r w:rsidRPr="00F670CF">
        <w:rPr>
          <w:rFonts w:ascii="Times New Roman" w:hAnsi="Times New Roman" w:cs="Times New Roman"/>
          <w:sz w:val="24"/>
          <w:szCs w:val="24"/>
        </w:rPr>
        <w:t xml:space="preserve">. </w:t>
      </w:r>
    </w:p>
    <w:p w14:paraId="5B351F74" w14:textId="3FA31E22" w:rsidR="00F670CF" w:rsidRDefault="00F670CF" w:rsidP="000A237F">
      <w:pPr>
        <w:spacing w:line="360" w:lineRule="auto"/>
        <w:jc w:val="both"/>
        <w:rPr>
          <w:rFonts w:ascii="Times New Roman" w:hAnsi="Times New Roman" w:cs="Times New Roman"/>
          <w:sz w:val="24"/>
          <w:szCs w:val="24"/>
        </w:rPr>
      </w:pPr>
    </w:p>
    <w:p w14:paraId="6FC7C872" w14:textId="77777777" w:rsidR="00F670CF" w:rsidRPr="00F670CF" w:rsidRDefault="00F670CF" w:rsidP="000A237F">
      <w:pPr>
        <w:spacing w:line="360" w:lineRule="auto"/>
        <w:jc w:val="both"/>
        <w:rPr>
          <w:rFonts w:ascii="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00"/>
        <w:gridCol w:w="1074"/>
        <w:gridCol w:w="767"/>
        <w:gridCol w:w="987"/>
        <w:gridCol w:w="729"/>
        <w:gridCol w:w="607"/>
        <w:gridCol w:w="647"/>
      </w:tblGrid>
      <w:tr w:rsidR="00D4646E" w:rsidRPr="00F670CF" w14:paraId="0DF1DA0A" w14:textId="77777777" w:rsidTr="00E34856">
        <w:trPr>
          <w:tblHeader/>
          <w:jc w:val="center"/>
        </w:trPr>
        <w:tc>
          <w:tcPr>
            <w:tcW w:w="0" w:type="auto"/>
            <w:gridSpan w:val="2"/>
            <w:vMerge w:val="restart"/>
            <w:tcBorders>
              <w:top w:val="single" w:sz="6" w:space="0" w:color="A1A1A1"/>
              <w:left w:val="single" w:sz="6" w:space="0" w:color="A1A1A1"/>
              <w:bottom w:val="single" w:sz="6" w:space="0" w:color="A1A1A1"/>
              <w:right w:val="single" w:sz="6" w:space="0" w:color="A1A1A1"/>
            </w:tcBorders>
            <w:shd w:val="clear" w:color="auto" w:fill="CCD9D7"/>
            <w:tcMar>
              <w:top w:w="0" w:type="dxa"/>
              <w:left w:w="90" w:type="dxa"/>
              <w:bottom w:w="0" w:type="dxa"/>
              <w:right w:w="90" w:type="dxa"/>
            </w:tcMar>
            <w:vAlign w:val="center"/>
            <w:hideMark/>
          </w:tcPr>
          <w:p w14:paraId="205DE506" w14:textId="77777777" w:rsidR="00D4646E" w:rsidRPr="00F670CF" w:rsidRDefault="1C140F3E"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lastRenderedPageBreak/>
              <w:t>  </w:t>
            </w:r>
          </w:p>
        </w:tc>
        <w:tc>
          <w:tcPr>
            <w:tcW w:w="0" w:type="auto"/>
            <w:gridSpan w:val="5"/>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4D27E10F" w14:textId="6551E183" w:rsidR="00D4646E" w:rsidRPr="00F670CF" w:rsidRDefault="00D76AB3"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Pr>
                <w:rFonts w:ascii="Times New Roman" w:eastAsia="Times New Roman" w:hAnsi="Times New Roman" w:cs="Times New Roman"/>
                <w:b/>
                <w:bCs/>
                <w:color w:val="FFFFFF" w:themeColor="background1"/>
                <w:sz w:val="24"/>
                <w:szCs w:val="24"/>
                <w:lang w:eastAsia="de-DE"/>
              </w:rPr>
              <w:t xml:space="preserve">Wochenstunden </w:t>
            </w:r>
            <w:r w:rsidR="1C140F3E" w:rsidRPr="00F670CF">
              <w:rPr>
                <w:rFonts w:ascii="Times New Roman" w:eastAsia="Times New Roman" w:hAnsi="Times New Roman" w:cs="Times New Roman"/>
                <w:b/>
                <w:bCs/>
                <w:color w:val="FFFFFF" w:themeColor="background1"/>
                <w:sz w:val="24"/>
                <w:szCs w:val="24"/>
                <w:lang w:eastAsia="de-DE"/>
              </w:rPr>
              <w:t>Zocken</w:t>
            </w:r>
          </w:p>
        </w:tc>
      </w:tr>
      <w:tr w:rsidR="00D4646E" w:rsidRPr="00F670CF" w14:paraId="47F75DB5" w14:textId="77777777" w:rsidTr="00E34856">
        <w:trPr>
          <w:tblHeader/>
          <w:jc w:val="center"/>
        </w:trPr>
        <w:tc>
          <w:tcPr>
            <w:tcW w:w="0" w:type="auto"/>
            <w:gridSpan w:val="2"/>
            <w:vMerge/>
            <w:tcBorders>
              <w:top w:val="single" w:sz="6" w:space="0" w:color="A1A1A1"/>
              <w:left w:val="single" w:sz="6" w:space="0" w:color="A1A1A1"/>
              <w:bottom w:val="single" w:sz="6" w:space="0" w:color="A1A1A1"/>
              <w:right w:val="single" w:sz="6" w:space="0" w:color="A1A1A1"/>
            </w:tcBorders>
            <w:vAlign w:val="center"/>
            <w:hideMark/>
          </w:tcPr>
          <w:p w14:paraId="12466017" w14:textId="77777777" w:rsidR="00D4646E" w:rsidRPr="00F670CF" w:rsidRDefault="00D4646E"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30E11D83" w14:textId="77777777" w:rsidR="00D4646E"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735E52F" w14:textId="77777777" w:rsidR="00D4646E"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79A6178F" w14:textId="77777777" w:rsidR="00D4646E"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73E2C0D5" w14:textId="77777777" w:rsidR="00D4646E"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D0C9D32" w14:textId="77777777" w:rsidR="00D4646E"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Max</w:t>
            </w:r>
          </w:p>
        </w:tc>
      </w:tr>
      <w:tr w:rsidR="005B478C" w:rsidRPr="00F670CF" w14:paraId="4985CBBF" w14:textId="77777777" w:rsidTr="00E34856">
        <w:trPr>
          <w:jc w:val="center"/>
        </w:trPr>
        <w:tc>
          <w:tcPr>
            <w:tcW w:w="0" w:type="auto"/>
            <w:vMerge w:val="restart"/>
            <w:tcBorders>
              <w:top w:val="single" w:sz="6" w:space="0" w:color="C0C0C0"/>
              <w:left w:val="single" w:sz="6" w:space="0" w:color="333435"/>
              <w:bottom w:val="single" w:sz="6" w:space="0" w:color="333435"/>
              <w:right w:val="single" w:sz="6" w:space="0" w:color="C0C0C0"/>
            </w:tcBorders>
            <w:shd w:val="clear" w:color="auto" w:fill="333435"/>
            <w:tcMar>
              <w:top w:w="30" w:type="dxa"/>
              <w:left w:w="90" w:type="dxa"/>
              <w:bottom w:w="30" w:type="dxa"/>
              <w:right w:w="90" w:type="dxa"/>
            </w:tcMar>
            <w:vAlign w:val="center"/>
            <w:hideMark/>
          </w:tcPr>
          <w:p w14:paraId="77D2BAB9" w14:textId="7C280785" w:rsidR="00D4646E" w:rsidRPr="00F670CF" w:rsidRDefault="1C140F3E"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Geschlecht</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A524078"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männlich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0801FC5"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15.08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E4FC325"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13.49</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4FE68F0"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N=24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F0C9AD3"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19C701C"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42.0</w:t>
            </w:r>
          </w:p>
        </w:tc>
      </w:tr>
      <w:tr w:rsidR="005B478C" w:rsidRPr="00F670CF" w14:paraId="38080BDB" w14:textId="77777777" w:rsidTr="00E34856">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2CE6359B" w14:textId="77777777" w:rsidR="00D4646E" w:rsidRPr="00F670CF" w:rsidRDefault="00D4646E"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6A33F45"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sonstige</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FBF0A3E"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70.00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EF8ADA3"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52A1A23"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B3974FA"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70.0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6496081"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70.0</w:t>
            </w:r>
          </w:p>
        </w:tc>
      </w:tr>
      <w:tr w:rsidR="005B478C" w:rsidRPr="00F670CF" w14:paraId="424DC776" w14:textId="77777777" w:rsidTr="00E34856">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27BBA5FB" w14:textId="77777777" w:rsidR="00D4646E" w:rsidRPr="00F670CF" w:rsidRDefault="00D4646E"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4DB445B"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weiblich</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ADA3D69"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6.79</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172C3A1"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7.74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AC7D334"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EFE31F3"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8CF4317" w14:textId="77777777" w:rsidR="00D4646E"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20.0</w:t>
            </w:r>
          </w:p>
        </w:tc>
      </w:tr>
    </w:tbl>
    <w:p w14:paraId="66E31FE5" w14:textId="32528C1D" w:rsidR="00621EC6" w:rsidRPr="00D76AB3" w:rsidRDefault="00621EC6" w:rsidP="00621EC6">
      <w:pPr>
        <w:spacing w:line="360" w:lineRule="auto"/>
        <w:jc w:val="center"/>
        <w:rPr>
          <w:rStyle w:val="IntensiveHervorhebung"/>
        </w:rPr>
      </w:pPr>
      <w:r w:rsidRPr="00D76AB3">
        <w:rPr>
          <w:rStyle w:val="IntensiveHervorhebung"/>
        </w:rPr>
        <w:t>Tabelle 1</w:t>
      </w:r>
      <w:r w:rsidR="00860DE2" w:rsidRPr="00D76AB3">
        <w:rPr>
          <w:rStyle w:val="IntensiveHervorhebung"/>
        </w:rPr>
        <w:t>4</w:t>
      </w:r>
      <w:r w:rsidRPr="00D76AB3">
        <w:rPr>
          <w:rStyle w:val="IntensiveHervorhebung"/>
        </w:rPr>
        <w:t xml:space="preserve">: </w:t>
      </w:r>
      <w:r w:rsidR="00860DE2" w:rsidRPr="00D76AB3">
        <w:rPr>
          <w:rStyle w:val="IntensiveHervorhebung"/>
        </w:rPr>
        <w:t>Wochenstunden</w:t>
      </w:r>
      <w:r w:rsidRPr="00D76AB3">
        <w:rPr>
          <w:rStyle w:val="IntensiveHervorhebung"/>
        </w:rPr>
        <w:t xml:space="preserve"> nach Geschlecht</w:t>
      </w:r>
    </w:p>
    <w:p w14:paraId="74016B42" w14:textId="5FDA183E" w:rsidR="008F65B8" w:rsidRPr="00F670CF" w:rsidRDefault="000216A0"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durchschnittliche </w:t>
      </w:r>
      <w:r w:rsidR="00CF4CBE" w:rsidRPr="00F670CF">
        <w:rPr>
          <w:rFonts w:ascii="Times New Roman" w:hAnsi="Times New Roman" w:cs="Times New Roman"/>
          <w:sz w:val="24"/>
          <w:szCs w:val="24"/>
        </w:rPr>
        <w:t xml:space="preserve">Anzahl der </w:t>
      </w:r>
      <w:r w:rsidR="708C3E7A" w:rsidRPr="00F670CF">
        <w:rPr>
          <w:rFonts w:ascii="Times New Roman" w:hAnsi="Times New Roman" w:cs="Times New Roman"/>
          <w:sz w:val="24"/>
          <w:szCs w:val="24"/>
        </w:rPr>
        <w:t xml:space="preserve">Wochenstunden liegt </w:t>
      </w:r>
      <w:r w:rsidR="00CF4CBE" w:rsidRPr="00F670CF">
        <w:rPr>
          <w:rFonts w:ascii="Times New Roman" w:hAnsi="Times New Roman" w:cs="Times New Roman"/>
          <w:sz w:val="24"/>
          <w:szCs w:val="24"/>
        </w:rPr>
        <w:t>bei den Männer</w:t>
      </w:r>
      <w:r w:rsidR="00306F1D" w:rsidRPr="00F670CF">
        <w:rPr>
          <w:rFonts w:ascii="Times New Roman" w:hAnsi="Times New Roman" w:cs="Times New Roman"/>
          <w:sz w:val="24"/>
          <w:szCs w:val="24"/>
        </w:rPr>
        <w:t>n</w:t>
      </w:r>
      <w:r w:rsidR="00CF4CBE" w:rsidRPr="00F670CF">
        <w:rPr>
          <w:rFonts w:ascii="Times New Roman" w:hAnsi="Times New Roman" w:cs="Times New Roman"/>
          <w:sz w:val="24"/>
          <w:szCs w:val="24"/>
        </w:rPr>
        <w:t xml:space="preserve"> bei 15,08 und bei den Frauen bei 6,79 Stunden. </w:t>
      </w:r>
      <w:r w:rsidR="00057FAA" w:rsidRPr="00F670CF">
        <w:rPr>
          <w:rFonts w:ascii="Times New Roman" w:hAnsi="Times New Roman" w:cs="Times New Roman"/>
          <w:sz w:val="24"/>
          <w:szCs w:val="24"/>
        </w:rPr>
        <w:t xml:space="preserve">Die Anzahl der Männer ist gegenüber </w:t>
      </w:r>
      <w:r w:rsidR="00656259" w:rsidRPr="00F670CF">
        <w:rPr>
          <w:rFonts w:ascii="Times New Roman" w:hAnsi="Times New Roman" w:cs="Times New Roman"/>
          <w:sz w:val="24"/>
          <w:szCs w:val="24"/>
        </w:rPr>
        <w:t xml:space="preserve">den </w:t>
      </w:r>
      <w:r w:rsidR="00057FAA" w:rsidRPr="00F670CF">
        <w:rPr>
          <w:rFonts w:ascii="Times New Roman" w:hAnsi="Times New Roman" w:cs="Times New Roman"/>
          <w:sz w:val="24"/>
          <w:szCs w:val="24"/>
        </w:rPr>
        <w:t>Frauen auch deutlich höher</w:t>
      </w:r>
      <w:r w:rsidR="00656259" w:rsidRPr="00F670CF">
        <w:rPr>
          <w:rFonts w:ascii="Times New Roman" w:hAnsi="Times New Roman" w:cs="Times New Roman"/>
          <w:sz w:val="24"/>
          <w:szCs w:val="24"/>
        </w:rPr>
        <w:t xml:space="preserve"> und die maximale Anzahl der Wochenstunden </w:t>
      </w:r>
      <w:r w:rsidR="00354EA6" w:rsidRPr="00F670CF">
        <w:rPr>
          <w:rFonts w:ascii="Times New Roman" w:hAnsi="Times New Roman" w:cs="Times New Roman"/>
          <w:sz w:val="24"/>
          <w:szCs w:val="24"/>
        </w:rPr>
        <w:t>liegt mit 42 Stunden bei den männlichen Probanden deutlich über dem Maximalwert von 20 Stunden bei den Frauen</w:t>
      </w:r>
      <w:r w:rsidR="00057FAA" w:rsidRPr="00F670CF">
        <w:rPr>
          <w:rFonts w:ascii="Times New Roman" w:hAnsi="Times New Roman" w:cs="Times New Roman"/>
          <w:sz w:val="24"/>
          <w:szCs w:val="24"/>
        </w:rPr>
        <w:t>.</w:t>
      </w:r>
    </w:p>
    <w:p w14:paraId="1C8FE1DD" w14:textId="7A7271DE" w:rsidR="00216CC1" w:rsidRPr="00F670CF" w:rsidRDefault="00216CC1"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drei nachfolgenden Tabellen </w:t>
      </w:r>
      <w:r w:rsidR="00463243" w:rsidRPr="00F670CF">
        <w:rPr>
          <w:rFonts w:ascii="Times New Roman" w:hAnsi="Times New Roman" w:cs="Times New Roman"/>
          <w:sz w:val="24"/>
          <w:szCs w:val="24"/>
        </w:rPr>
        <w:t>vergleichen die Antworten der beiden Fragen bezüglich der Immersion mit den Angaben der Wochenstunden.</w:t>
      </w:r>
      <w:r w:rsidR="00964298" w:rsidRPr="00F670CF">
        <w:rPr>
          <w:rFonts w:ascii="Times New Roman" w:hAnsi="Times New Roman" w:cs="Times New Roman"/>
          <w:sz w:val="24"/>
          <w:szCs w:val="24"/>
        </w:rPr>
        <w:t xml:space="preserve"> </w:t>
      </w:r>
    </w:p>
    <w:p w14:paraId="32B15E31" w14:textId="4C8F4690" w:rsidR="00845416" w:rsidRPr="00F670CF" w:rsidRDefault="009168BD"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Da 15 der 39 Testpersonen </w:t>
      </w:r>
      <w:r w:rsidR="00B51FC4" w:rsidRPr="00F670CF">
        <w:rPr>
          <w:rFonts w:ascii="Times New Roman" w:hAnsi="Times New Roman" w:cs="Times New Roman"/>
          <w:sz w:val="24"/>
          <w:szCs w:val="24"/>
        </w:rPr>
        <w:t>Brillenträger sind</w:t>
      </w:r>
      <w:r w:rsidR="708C3E7A" w:rsidRPr="00F670CF">
        <w:rPr>
          <w:rFonts w:ascii="Times New Roman" w:hAnsi="Times New Roman" w:cs="Times New Roman"/>
          <w:sz w:val="24"/>
          <w:szCs w:val="24"/>
        </w:rPr>
        <w:t>,</w:t>
      </w:r>
      <w:r w:rsidR="00B51FC4" w:rsidRPr="00F670CF">
        <w:rPr>
          <w:rFonts w:ascii="Times New Roman" w:hAnsi="Times New Roman" w:cs="Times New Roman"/>
          <w:sz w:val="24"/>
          <w:szCs w:val="24"/>
        </w:rPr>
        <w:t xml:space="preserve"> </w:t>
      </w:r>
      <w:r w:rsidR="00AC0D22" w:rsidRPr="00F670CF">
        <w:rPr>
          <w:rFonts w:ascii="Times New Roman" w:hAnsi="Times New Roman" w:cs="Times New Roman"/>
          <w:sz w:val="24"/>
          <w:szCs w:val="24"/>
        </w:rPr>
        <w:t xml:space="preserve">haben wir </w:t>
      </w:r>
      <w:r w:rsidR="00A6698C" w:rsidRPr="00F670CF">
        <w:rPr>
          <w:rFonts w:ascii="Times New Roman" w:hAnsi="Times New Roman" w:cs="Times New Roman"/>
          <w:sz w:val="24"/>
          <w:szCs w:val="24"/>
        </w:rPr>
        <w:t xml:space="preserve">untersucht, </w:t>
      </w:r>
      <w:r w:rsidR="00F43500" w:rsidRPr="00F670CF">
        <w:rPr>
          <w:rFonts w:ascii="Times New Roman" w:hAnsi="Times New Roman" w:cs="Times New Roman"/>
          <w:sz w:val="24"/>
          <w:szCs w:val="24"/>
        </w:rPr>
        <w:t>ob bei Brillenträger</w:t>
      </w:r>
      <w:r w:rsidR="0069328F" w:rsidRPr="00F670CF">
        <w:rPr>
          <w:rFonts w:ascii="Times New Roman" w:hAnsi="Times New Roman" w:cs="Times New Roman"/>
          <w:sz w:val="24"/>
          <w:szCs w:val="24"/>
        </w:rPr>
        <w:t>n</w:t>
      </w:r>
      <w:r w:rsidR="00F43500" w:rsidRPr="00F670CF">
        <w:rPr>
          <w:rFonts w:ascii="Times New Roman" w:hAnsi="Times New Roman" w:cs="Times New Roman"/>
          <w:sz w:val="24"/>
          <w:szCs w:val="24"/>
        </w:rPr>
        <w:t xml:space="preserve"> </w:t>
      </w:r>
      <w:r w:rsidR="00A71C88" w:rsidRPr="00F670CF">
        <w:rPr>
          <w:rFonts w:ascii="Times New Roman" w:hAnsi="Times New Roman" w:cs="Times New Roman"/>
          <w:sz w:val="24"/>
          <w:szCs w:val="24"/>
        </w:rPr>
        <w:t>eine andere Wahrnehmung der Immersion besteht. Die Tabelle gibt den</w:t>
      </w:r>
      <w:r w:rsidR="007D3FDE" w:rsidRPr="00F670CF">
        <w:rPr>
          <w:rFonts w:ascii="Times New Roman" w:hAnsi="Times New Roman" w:cs="Times New Roman"/>
          <w:sz w:val="24"/>
          <w:szCs w:val="24"/>
        </w:rPr>
        <w:t xml:space="preserve"> Mittelwert der drei Versuche an, unterteilt in Brillenträger oder nicht. </w:t>
      </w:r>
    </w:p>
    <w:tbl>
      <w:tblPr>
        <w:tblW w:w="0" w:type="auto"/>
        <w:jc w:val="center"/>
        <w:tblCellMar>
          <w:top w:w="15" w:type="dxa"/>
          <w:left w:w="15" w:type="dxa"/>
          <w:bottom w:w="15" w:type="dxa"/>
          <w:right w:w="15" w:type="dxa"/>
        </w:tblCellMar>
        <w:tblLook w:val="04A0" w:firstRow="1" w:lastRow="0" w:firstColumn="1" w:lastColumn="0" w:noHBand="0" w:noVBand="1"/>
      </w:tblPr>
      <w:tblGrid>
        <w:gridCol w:w="1007"/>
        <w:gridCol w:w="594"/>
        <w:gridCol w:w="826"/>
        <w:gridCol w:w="1063"/>
        <w:gridCol w:w="785"/>
      </w:tblGrid>
      <w:tr w:rsidR="00845416" w:rsidRPr="00F670CF" w14:paraId="7A97581C" w14:textId="77777777" w:rsidTr="00A67AAD">
        <w:trPr>
          <w:tblHeader/>
          <w:jc w:val="center"/>
        </w:trPr>
        <w:tc>
          <w:tcPr>
            <w:tcW w:w="0" w:type="auto"/>
            <w:gridSpan w:val="2"/>
            <w:vMerge w:val="restart"/>
            <w:tcBorders>
              <w:top w:val="single" w:sz="6" w:space="0" w:color="A1A1A1"/>
              <w:left w:val="single" w:sz="6" w:space="0" w:color="A1A1A1"/>
              <w:bottom w:val="single" w:sz="6" w:space="0" w:color="A1A1A1"/>
              <w:right w:val="single" w:sz="6" w:space="0" w:color="A1A1A1"/>
            </w:tcBorders>
            <w:shd w:val="clear" w:color="auto" w:fill="CCD9D7"/>
            <w:tcMar>
              <w:top w:w="0" w:type="dxa"/>
              <w:left w:w="90" w:type="dxa"/>
              <w:bottom w:w="0" w:type="dxa"/>
              <w:right w:w="90" w:type="dxa"/>
            </w:tcMar>
            <w:vAlign w:val="center"/>
            <w:hideMark/>
          </w:tcPr>
          <w:p w14:paraId="1774AD17" w14:textId="77777777" w:rsidR="00845416" w:rsidRPr="00F670CF" w:rsidRDefault="1C140F3E"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  </w:t>
            </w:r>
          </w:p>
        </w:tc>
        <w:tc>
          <w:tcPr>
            <w:tcW w:w="0" w:type="auto"/>
            <w:gridSpan w:val="3"/>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722117B4" w14:textId="1B512357" w:rsidR="00845416" w:rsidRPr="00F670CF" w:rsidRDefault="00D76AB3"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Pr>
                <w:rFonts w:ascii="Times New Roman" w:eastAsia="Times New Roman" w:hAnsi="Times New Roman" w:cs="Times New Roman"/>
                <w:b/>
                <w:bCs/>
                <w:color w:val="FFFFFF" w:themeColor="background1"/>
                <w:sz w:val="24"/>
                <w:szCs w:val="24"/>
                <w:lang w:eastAsia="de-DE"/>
              </w:rPr>
              <w:t xml:space="preserve">Mittelwert </w:t>
            </w:r>
            <w:r w:rsidR="1C140F3E" w:rsidRPr="00F670CF">
              <w:rPr>
                <w:rFonts w:ascii="Times New Roman" w:eastAsia="Times New Roman" w:hAnsi="Times New Roman" w:cs="Times New Roman"/>
                <w:b/>
                <w:bCs/>
                <w:color w:val="FFFFFF" w:themeColor="background1"/>
                <w:sz w:val="24"/>
                <w:szCs w:val="24"/>
                <w:lang w:eastAsia="de-DE"/>
              </w:rPr>
              <w:t>Versuche</w:t>
            </w:r>
            <w:r>
              <w:rPr>
                <w:rFonts w:ascii="Times New Roman" w:eastAsia="Times New Roman" w:hAnsi="Times New Roman" w:cs="Times New Roman"/>
                <w:b/>
                <w:bCs/>
                <w:color w:val="FFFFFF" w:themeColor="background1"/>
                <w:sz w:val="24"/>
                <w:szCs w:val="24"/>
                <w:lang w:eastAsia="de-DE"/>
              </w:rPr>
              <w:t xml:space="preserve"> </w:t>
            </w:r>
            <w:r w:rsidR="1C140F3E" w:rsidRPr="00F670CF">
              <w:rPr>
                <w:rFonts w:ascii="Times New Roman" w:eastAsia="Times New Roman" w:hAnsi="Times New Roman" w:cs="Times New Roman"/>
                <w:b/>
                <w:bCs/>
                <w:color w:val="FFFFFF" w:themeColor="background1"/>
                <w:sz w:val="24"/>
                <w:szCs w:val="24"/>
                <w:lang w:eastAsia="de-DE"/>
              </w:rPr>
              <w:t>1-3</w:t>
            </w:r>
          </w:p>
        </w:tc>
      </w:tr>
      <w:tr w:rsidR="00845416" w:rsidRPr="00F670CF" w14:paraId="70392D44" w14:textId="77777777" w:rsidTr="00A67AAD">
        <w:trPr>
          <w:tblHeader/>
          <w:jc w:val="center"/>
        </w:trPr>
        <w:tc>
          <w:tcPr>
            <w:tcW w:w="0" w:type="auto"/>
            <w:gridSpan w:val="2"/>
            <w:vMerge/>
            <w:tcBorders>
              <w:top w:val="single" w:sz="6" w:space="0" w:color="A1A1A1"/>
              <w:left w:val="single" w:sz="6" w:space="0" w:color="A1A1A1"/>
              <w:bottom w:val="single" w:sz="6" w:space="0" w:color="A1A1A1"/>
              <w:right w:val="single" w:sz="6" w:space="0" w:color="A1A1A1"/>
            </w:tcBorders>
            <w:vAlign w:val="center"/>
            <w:hideMark/>
          </w:tcPr>
          <w:p w14:paraId="1B1C36F7" w14:textId="77777777" w:rsidR="00845416" w:rsidRPr="00F670CF" w:rsidRDefault="00845416"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247560E6" w14:textId="77777777" w:rsidR="00845416"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6130FC0" w14:textId="77777777" w:rsidR="00845416"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64501B6E" w14:textId="77777777" w:rsidR="00845416"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r>
      <w:tr w:rsidR="005B478C" w:rsidRPr="00F670CF" w14:paraId="6498D916" w14:textId="77777777" w:rsidTr="00A67AAD">
        <w:trPr>
          <w:jc w:val="center"/>
        </w:trPr>
        <w:tc>
          <w:tcPr>
            <w:tcW w:w="0" w:type="auto"/>
            <w:vMerge w:val="restart"/>
            <w:tcBorders>
              <w:top w:val="single" w:sz="6" w:space="0" w:color="C0C0C0"/>
              <w:left w:val="single" w:sz="6" w:space="0" w:color="333435"/>
              <w:bottom w:val="single" w:sz="6" w:space="0" w:color="333435"/>
              <w:right w:val="single" w:sz="6" w:space="0" w:color="C0C0C0"/>
            </w:tcBorders>
            <w:shd w:val="clear" w:color="auto" w:fill="333435"/>
            <w:tcMar>
              <w:top w:w="30" w:type="dxa"/>
              <w:left w:w="90" w:type="dxa"/>
              <w:bottom w:w="30" w:type="dxa"/>
              <w:right w:w="90" w:type="dxa"/>
            </w:tcMar>
            <w:vAlign w:val="center"/>
            <w:hideMark/>
          </w:tcPr>
          <w:p w14:paraId="5C8A6F87" w14:textId="712DFCA3" w:rsidR="00845416" w:rsidRPr="00F670CF" w:rsidRDefault="00A67AAD"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Sehhilfe</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5E5888D" w14:textId="77777777" w:rsidR="00845416"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ja</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1B46264" w14:textId="77777777" w:rsidR="00845416"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2.08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02F4FA6" w14:textId="77777777" w:rsidR="00845416"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0.91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20F6B6C" w14:textId="77777777" w:rsidR="00845416"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N=15</w:t>
            </w:r>
          </w:p>
        </w:tc>
      </w:tr>
      <w:tr w:rsidR="00845416" w:rsidRPr="00F670CF" w14:paraId="48FA035C" w14:textId="77777777" w:rsidTr="00A67AAD">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56CD0C70" w14:textId="77777777" w:rsidR="00845416" w:rsidRPr="00F670CF" w:rsidRDefault="00845416"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36310AA" w14:textId="77777777" w:rsidR="00845416"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nein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A82F36B" w14:textId="77777777" w:rsidR="00845416"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1.97</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CC12968" w14:textId="77777777" w:rsidR="00845416"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0.73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95E7D4E" w14:textId="77777777" w:rsidR="00845416"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N=24</w:t>
            </w:r>
          </w:p>
        </w:tc>
      </w:tr>
    </w:tbl>
    <w:p w14:paraId="736E2310" w14:textId="32528C1D" w:rsidR="00860DE2" w:rsidRPr="00D76AB3" w:rsidRDefault="00860DE2" w:rsidP="00860DE2">
      <w:pPr>
        <w:spacing w:line="360" w:lineRule="auto"/>
        <w:jc w:val="center"/>
        <w:rPr>
          <w:rStyle w:val="IntensiveHervorhebung"/>
        </w:rPr>
      </w:pPr>
      <w:r w:rsidRPr="00D76AB3">
        <w:rPr>
          <w:rStyle w:val="IntensiveHervorhebung"/>
        </w:rPr>
        <w:t>Tabelle 15: Mittelwert Versuch 1 – 3 nach Sehhilfe</w:t>
      </w:r>
    </w:p>
    <w:p w14:paraId="37FDD66E" w14:textId="32528C1D" w:rsidR="007D3FDE" w:rsidRDefault="007D3FD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Anhand der Werte von 2,08 bei Brillenträgern zu 1,97 bei Testpersonen</w:t>
      </w:r>
      <w:r w:rsidR="708C3E7A"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keine Brille tragen</w:t>
      </w:r>
      <w:r w:rsidR="708C3E7A" w:rsidRPr="00F670CF">
        <w:rPr>
          <w:rFonts w:ascii="Times New Roman" w:hAnsi="Times New Roman" w:cs="Times New Roman"/>
          <w:sz w:val="24"/>
          <w:szCs w:val="24"/>
        </w:rPr>
        <w:t>,</w:t>
      </w:r>
      <w:r w:rsidRPr="00F670CF">
        <w:rPr>
          <w:rFonts w:ascii="Times New Roman" w:hAnsi="Times New Roman" w:cs="Times New Roman"/>
          <w:sz w:val="24"/>
          <w:szCs w:val="24"/>
        </w:rPr>
        <w:t xml:space="preserve"> lässt sich kein deutlicher Unterschied in der </w:t>
      </w:r>
      <w:r w:rsidR="0039669E" w:rsidRPr="00F670CF">
        <w:rPr>
          <w:rFonts w:ascii="Times New Roman" w:hAnsi="Times New Roman" w:cs="Times New Roman"/>
          <w:sz w:val="24"/>
          <w:szCs w:val="24"/>
        </w:rPr>
        <w:t>Immersion feststellen.</w:t>
      </w:r>
    </w:p>
    <w:p w14:paraId="0A1FAEA4" w14:textId="547B1B3D" w:rsidR="00D76AB3" w:rsidRDefault="00D76AB3">
      <w:pPr>
        <w:rPr>
          <w:rFonts w:ascii="Times New Roman" w:hAnsi="Times New Roman" w:cs="Times New Roman"/>
          <w:sz w:val="24"/>
          <w:szCs w:val="24"/>
        </w:rPr>
      </w:pPr>
      <w:r>
        <w:rPr>
          <w:rFonts w:ascii="Times New Roman" w:hAnsi="Times New Roman" w:cs="Times New Roman"/>
          <w:sz w:val="24"/>
          <w:szCs w:val="24"/>
        </w:rPr>
        <w:br w:type="page"/>
      </w:r>
    </w:p>
    <w:p w14:paraId="30F3C8AF" w14:textId="32528C1D" w:rsidR="00F670CF" w:rsidRPr="00F670CF" w:rsidRDefault="005077CE" w:rsidP="000A237F">
      <w:pPr>
        <w:jc w:val="both"/>
        <w:rPr>
          <w:rFonts w:ascii="Times New Roman" w:hAnsi="Times New Roman" w:cs="Times New Roman"/>
          <w:sz w:val="24"/>
          <w:szCs w:val="24"/>
        </w:rPr>
      </w:pPr>
      <w:r w:rsidRPr="00F670CF">
        <w:rPr>
          <w:rFonts w:ascii="Times New Roman" w:hAnsi="Times New Roman" w:cs="Times New Roman"/>
          <w:sz w:val="24"/>
          <w:szCs w:val="24"/>
        </w:rPr>
        <w:lastRenderedPageBreak/>
        <w:t>Die durchschnittlichen Frageergebnisse der Versuche Eins bis Drei in Abhängigkeit der bisherigen VR-Brillen Nutzung sind unten aufgelistet.</w:t>
      </w:r>
    </w:p>
    <w:tbl>
      <w:tblPr>
        <w:tblW w:w="0" w:type="auto"/>
        <w:tblCellMar>
          <w:top w:w="15" w:type="dxa"/>
          <w:left w:w="15" w:type="dxa"/>
          <w:bottom w:w="15" w:type="dxa"/>
          <w:right w:w="15" w:type="dxa"/>
        </w:tblCellMar>
        <w:tblLook w:val="04A0" w:firstRow="1" w:lastRow="0" w:firstColumn="1" w:lastColumn="0" w:noHBand="0" w:noVBand="1"/>
      </w:tblPr>
      <w:tblGrid>
        <w:gridCol w:w="796"/>
        <w:gridCol w:w="525"/>
        <w:gridCol w:w="669"/>
        <w:gridCol w:w="584"/>
        <w:gridCol w:w="701"/>
        <w:gridCol w:w="624"/>
        <w:gridCol w:w="669"/>
        <w:gridCol w:w="584"/>
        <w:gridCol w:w="701"/>
        <w:gridCol w:w="624"/>
        <w:gridCol w:w="669"/>
        <w:gridCol w:w="584"/>
        <w:gridCol w:w="701"/>
        <w:gridCol w:w="624"/>
      </w:tblGrid>
      <w:tr w:rsidR="00755BA8" w:rsidRPr="00F670CF" w14:paraId="672BC9C8" w14:textId="77777777" w:rsidTr="00755BA8">
        <w:trPr>
          <w:tblHeader/>
        </w:trPr>
        <w:tc>
          <w:tcPr>
            <w:tcW w:w="0" w:type="auto"/>
            <w:gridSpan w:val="2"/>
            <w:vMerge w:val="restart"/>
            <w:tcBorders>
              <w:top w:val="single" w:sz="6" w:space="0" w:color="A1A1A1"/>
              <w:left w:val="single" w:sz="6" w:space="0" w:color="A1A1A1"/>
              <w:bottom w:val="single" w:sz="6" w:space="0" w:color="A1A1A1"/>
              <w:right w:val="single" w:sz="6" w:space="0" w:color="A1A1A1"/>
            </w:tcBorders>
            <w:shd w:val="clear" w:color="auto" w:fill="CCD9D7"/>
            <w:tcMar>
              <w:top w:w="0" w:type="dxa"/>
              <w:left w:w="90" w:type="dxa"/>
              <w:bottom w:w="0" w:type="dxa"/>
              <w:right w:w="90" w:type="dxa"/>
            </w:tcMar>
            <w:vAlign w:val="center"/>
            <w:hideMark/>
          </w:tcPr>
          <w:p w14:paraId="2FD6EB2A" w14:textId="77777777" w:rsidR="00755BA8" w:rsidRPr="00D76AB3" w:rsidRDefault="00755BA8" w:rsidP="000A237F">
            <w:pPr>
              <w:spacing w:after="0" w:line="240" w:lineRule="auto"/>
              <w:jc w:val="both"/>
              <w:rPr>
                <w:rFonts w:ascii="Times New Roman" w:eastAsia="Times New Roman" w:hAnsi="Times New Roman" w:cs="Times New Roman"/>
                <w:b/>
                <w:color w:val="FFFFFF" w:themeColor="background1"/>
                <w:sz w:val="20"/>
                <w:szCs w:val="24"/>
                <w:lang w:eastAsia="de-DE"/>
              </w:rPr>
            </w:pPr>
            <w:r w:rsidRPr="00D76AB3">
              <w:rPr>
                <w:rFonts w:ascii="Times New Roman" w:eastAsia="Times New Roman" w:hAnsi="Times New Roman" w:cs="Times New Roman"/>
                <w:b/>
                <w:color w:val="FFFFFF" w:themeColor="background1"/>
                <w:sz w:val="20"/>
                <w:szCs w:val="24"/>
                <w:lang w:eastAsia="de-DE"/>
              </w:rPr>
              <w:t>  </w:t>
            </w:r>
          </w:p>
        </w:tc>
        <w:tc>
          <w:tcPr>
            <w:tcW w:w="0" w:type="auto"/>
            <w:gridSpan w:val="2"/>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63086A65" w14:textId="7B33FC32" w:rsidR="00755BA8" w:rsidRPr="00D76AB3" w:rsidRDefault="00F443B2" w:rsidP="000A237F">
            <w:pPr>
              <w:spacing w:after="0" w:line="240" w:lineRule="auto"/>
              <w:jc w:val="both"/>
              <w:rPr>
                <w:rFonts w:ascii="Times New Roman" w:eastAsia="Times New Roman" w:hAnsi="Times New Roman" w:cs="Times New Roman"/>
                <w:b/>
                <w:color w:val="FFFFFF" w:themeColor="background1"/>
                <w:sz w:val="20"/>
                <w:szCs w:val="24"/>
                <w:lang w:eastAsia="de-DE"/>
              </w:rPr>
            </w:pPr>
            <w:r w:rsidRPr="00D76AB3">
              <w:rPr>
                <w:rFonts w:ascii="Times New Roman" w:eastAsia="Times New Roman" w:hAnsi="Times New Roman" w:cs="Times New Roman"/>
                <w:b/>
                <w:color w:val="FFFFFF" w:themeColor="background1"/>
                <w:sz w:val="20"/>
                <w:szCs w:val="24"/>
                <w:lang w:eastAsia="de-DE"/>
              </w:rPr>
              <w:t xml:space="preserve">Vergessen? </w:t>
            </w:r>
            <w:r w:rsidR="00755BA8" w:rsidRPr="00D76AB3">
              <w:rPr>
                <w:rFonts w:ascii="Times New Roman" w:eastAsia="Times New Roman" w:hAnsi="Times New Roman" w:cs="Times New Roman"/>
                <w:b/>
                <w:color w:val="FFFFFF" w:themeColor="background1"/>
                <w:sz w:val="20"/>
                <w:szCs w:val="24"/>
                <w:lang w:eastAsia="de-DE"/>
              </w:rPr>
              <w:t>V1</w:t>
            </w:r>
          </w:p>
        </w:tc>
        <w:tc>
          <w:tcPr>
            <w:tcW w:w="0" w:type="auto"/>
            <w:gridSpan w:val="2"/>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54E6911D" w14:textId="4D1FA408" w:rsidR="00755BA8" w:rsidRPr="00D76AB3" w:rsidRDefault="00F443B2" w:rsidP="000A237F">
            <w:pPr>
              <w:spacing w:after="0" w:line="240" w:lineRule="auto"/>
              <w:jc w:val="both"/>
              <w:rPr>
                <w:rFonts w:ascii="Times New Roman" w:eastAsia="Times New Roman" w:hAnsi="Times New Roman" w:cs="Times New Roman"/>
                <w:b/>
                <w:color w:val="FFFFFF" w:themeColor="background1"/>
                <w:sz w:val="20"/>
                <w:szCs w:val="24"/>
                <w:lang w:eastAsia="de-DE"/>
              </w:rPr>
            </w:pPr>
            <w:r w:rsidRPr="00D76AB3">
              <w:rPr>
                <w:rFonts w:ascii="Times New Roman" w:eastAsia="Times New Roman" w:hAnsi="Times New Roman" w:cs="Times New Roman"/>
                <w:b/>
                <w:color w:val="FFFFFF" w:themeColor="background1"/>
                <w:sz w:val="20"/>
                <w:szCs w:val="24"/>
                <w:lang w:eastAsia="de-DE"/>
              </w:rPr>
              <w:t xml:space="preserve">Hineinversetzen? </w:t>
            </w:r>
            <w:r w:rsidR="00755BA8" w:rsidRPr="00D76AB3">
              <w:rPr>
                <w:rFonts w:ascii="Times New Roman" w:eastAsia="Times New Roman" w:hAnsi="Times New Roman" w:cs="Times New Roman"/>
                <w:b/>
                <w:color w:val="FFFFFF" w:themeColor="background1"/>
                <w:sz w:val="20"/>
                <w:szCs w:val="24"/>
                <w:lang w:eastAsia="de-DE"/>
              </w:rPr>
              <w:t>V1</w:t>
            </w:r>
          </w:p>
        </w:tc>
        <w:tc>
          <w:tcPr>
            <w:tcW w:w="0" w:type="auto"/>
            <w:gridSpan w:val="2"/>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2C59D902" w14:textId="54A6D97D" w:rsidR="00755BA8" w:rsidRPr="00D76AB3" w:rsidRDefault="00F443B2" w:rsidP="000A237F">
            <w:pPr>
              <w:spacing w:after="0" w:line="240" w:lineRule="auto"/>
              <w:jc w:val="both"/>
              <w:rPr>
                <w:rFonts w:ascii="Times New Roman" w:eastAsia="Times New Roman" w:hAnsi="Times New Roman" w:cs="Times New Roman"/>
                <w:b/>
                <w:color w:val="FFFFFF" w:themeColor="background1"/>
                <w:sz w:val="20"/>
                <w:szCs w:val="24"/>
                <w:lang w:eastAsia="de-DE"/>
              </w:rPr>
            </w:pPr>
            <w:r w:rsidRPr="00D76AB3">
              <w:rPr>
                <w:rFonts w:ascii="Times New Roman" w:eastAsia="Times New Roman" w:hAnsi="Times New Roman" w:cs="Times New Roman"/>
                <w:b/>
                <w:color w:val="FFFFFF" w:themeColor="background1"/>
                <w:sz w:val="20"/>
                <w:szCs w:val="24"/>
                <w:lang w:eastAsia="de-DE"/>
              </w:rPr>
              <w:t xml:space="preserve">Vergessen? </w:t>
            </w:r>
            <w:r w:rsidR="00755BA8" w:rsidRPr="00D76AB3">
              <w:rPr>
                <w:rFonts w:ascii="Times New Roman" w:eastAsia="Times New Roman" w:hAnsi="Times New Roman" w:cs="Times New Roman"/>
                <w:b/>
                <w:color w:val="FFFFFF" w:themeColor="background1"/>
                <w:sz w:val="20"/>
                <w:szCs w:val="24"/>
                <w:lang w:eastAsia="de-DE"/>
              </w:rPr>
              <w:t>V2</w:t>
            </w:r>
          </w:p>
        </w:tc>
        <w:tc>
          <w:tcPr>
            <w:tcW w:w="0" w:type="auto"/>
            <w:gridSpan w:val="2"/>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0DE6E28B" w14:textId="36A5EA51" w:rsidR="00755BA8" w:rsidRPr="00D76AB3" w:rsidRDefault="00F443B2" w:rsidP="000A237F">
            <w:pPr>
              <w:spacing w:after="0" w:line="240" w:lineRule="auto"/>
              <w:jc w:val="both"/>
              <w:rPr>
                <w:rFonts w:ascii="Times New Roman" w:eastAsia="Times New Roman" w:hAnsi="Times New Roman" w:cs="Times New Roman"/>
                <w:b/>
                <w:color w:val="FFFFFF" w:themeColor="background1"/>
                <w:sz w:val="20"/>
                <w:szCs w:val="24"/>
                <w:lang w:eastAsia="de-DE"/>
              </w:rPr>
            </w:pPr>
            <w:r w:rsidRPr="00D76AB3">
              <w:rPr>
                <w:rFonts w:ascii="Times New Roman" w:eastAsia="Times New Roman" w:hAnsi="Times New Roman" w:cs="Times New Roman"/>
                <w:b/>
                <w:color w:val="FFFFFF" w:themeColor="background1"/>
                <w:sz w:val="20"/>
                <w:szCs w:val="24"/>
                <w:lang w:eastAsia="de-DE"/>
              </w:rPr>
              <w:t xml:space="preserve">Hineinversetzen? </w:t>
            </w:r>
            <w:r w:rsidR="00755BA8" w:rsidRPr="00D76AB3">
              <w:rPr>
                <w:rFonts w:ascii="Times New Roman" w:eastAsia="Times New Roman" w:hAnsi="Times New Roman" w:cs="Times New Roman"/>
                <w:b/>
                <w:color w:val="FFFFFF" w:themeColor="background1"/>
                <w:sz w:val="20"/>
                <w:szCs w:val="24"/>
                <w:lang w:eastAsia="de-DE"/>
              </w:rPr>
              <w:t>V2</w:t>
            </w:r>
          </w:p>
        </w:tc>
        <w:tc>
          <w:tcPr>
            <w:tcW w:w="0" w:type="auto"/>
            <w:gridSpan w:val="2"/>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6D8DA68A" w14:textId="4B7C3D30" w:rsidR="00755BA8" w:rsidRPr="00D76AB3" w:rsidRDefault="00F443B2" w:rsidP="000A237F">
            <w:pPr>
              <w:spacing w:after="0" w:line="240" w:lineRule="auto"/>
              <w:jc w:val="both"/>
              <w:rPr>
                <w:rFonts w:ascii="Times New Roman" w:eastAsia="Times New Roman" w:hAnsi="Times New Roman" w:cs="Times New Roman"/>
                <w:b/>
                <w:color w:val="FFFFFF" w:themeColor="background1"/>
                <w:sz w:val="20"/>
                <w:szCs w:val="24"/>
                <w:lang w:eastAsia="de-DE"/>
              </w:rPr>
            </w:pPr>
            <w:r w:rsidRPr="00D76AB3">
              <w:rPr>
                <w:rFonts w:ascii="Times New Roman" w:eastAsia="Times New Roman" w:hAnsi="Times New Roman" w:cs="Times New Roman"/>
                <w:b/>
                <w:color w:val="FFFFFF" w:themeColor="background1"/>
                <w:sz w:val="20"/>
                <w:szCs w:val="24"/>
                <w:lang w:eastAsia="de-DE"/>
              </w:rPr>
              <w:t xml:space="preserve">Vergessen? </w:t>
            </w:r>
            <w:r w:rsidR="00755BA8" w:rsidRPr="00D76AB3">
              <w:rPr>
                <w:rFonts w:ascii="Times New Roman" w:eastAsia="Times New Roman" w:hAnsi="Times New Roman" w:cs="Times New Roman"/>
                <w:b/>
                <w:color w:val="FFFFFF" w:themeColor="background1"/>
                <w:sz w:val="20"/>
                <w:szCs w:val="24"/>
                <w:lang w:eastAsia="de-DE"/>
              </w:rPr>
              <w:t>V3</w:t>
            </w:r>
          </w:p>
        </w:tc>
        <w:tc>
          <w:tcPr>
            <w:tcW w:w="0" w:type="auto"/>
            <w:gridSpan w:val="2"/>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6E3AF73D" w14:textId="1AC06E2A" w:rsidR="00755BA8" w:rsidRPr="00D76AB3" w:rsidRDefault="00F443B2" w:rsidP="000A237F">
            <w:pPr>
              <w:spacing w:after="0" w:line="240" w:lineRule="auto"/>
              <w:jc w:val="both"/>
              <w:rPr>
                <w:rFonts w:ascii="Times New Roman" w:eastAsia="Times New Roman" w:hAnsi="Times New Roman" w:cs="Times New Roman"/>
                <w:b/>
                <w:color w:val="FFFFFF" w:themeColor="background1"/>
                <w:sz w:val="20"/>
                <w:szCs w:val="24"/>
                <w:lang w:eastAsia="de-DE"/>
              </w:rPr>
            </w:pPr>
            <w:r w:rsidRPr="00D76AB3">
              <w:rPr>
                <w:rFonts w:ascii="Times New Roman" w:eastAsia="Times New Roman" w:hAnsi="Times New Roman" w:cs="Times New Roman"/>
                <w:b/>
                <w:color w:val="FFFFFF" w:themeColor="background1"/>
                <w:sz w:val="20"/>
                <w:szCs w:val="24"/>
                <w:lang w:eastAsia="de-DE"/>
              </w:rPr>
              <w:t xml:space="preserve">Hineinversetzen? </w:t>
            </w:r>
            <w:r w:rsidR="00755BA8" w:rsidRPr="00D76AB3">
              <w:rPr>
                <w:rFonts w:ascii="Times New Roman" w:eastAsia="Times New Roman" w:hAnsi="Times New Roman" w:cs="Times New Roman"/>
                <w:b/>
                <w:color w:val="FFFFFF" w:themeColor="background1"/>
                <w:sz w:val="20"/>
                <w:szCs w:val="24"/>
                <w:lang w:eastAsia="de-DE"/>
              </w:rPr>
              <w:t>V3</w:t>
            </w:r>
          </w:p>
        </w:tc>
      </w:tr>
      <w:tr w:rsidR="00F443B2" w:rsidRPr="00F670CF" w14:paraId="3DC82BB6" w14:textId="77777777" w:rsidTr="27E755B7">
        <w:trPr>
          <w:tblHeader/>
        </w:trPr>
        <w:tc>
          <w:tcPr>
            <w:tcW w:w="0" w:type="auto"/>
            <w:gridSpan w:val="2"/>
            <w:vMerge/>
            <w:tcBorders>
              <w:top w:val="single" w:sz="6" w:space="0" w:color="A1A1A1"/>
              <w:left w:val="single" w:sz="6" w:space="0" w:color="A1A1A1"/>
              <w:bottom w:val="single" w:sz="6" w:space="0" w:color="A1A1A1"/>
              <w:right w:val="single" w:sz="6" w:space="0" w:color="A1A1A1"/>
            </w:tcBorders>
            <w:vAlign w:val="center"/>
            <w:hideMark/>
          </w:tcPr>
          <w:p w14:paraId="15E8E9C8" w14:textId="77777777" w:rsidR="00755BA8" w:rsidRPr="00D76AB3" w:rsidRDefault="00755BA8" w:rsidP="000A237F">
            <w:pPr>
              <w:spacing w:after="0" w:line="240" w:lineRule="auto"/>
              <w:jc w:val="both"/>
              <w:rPr>
                <w:rFonts w:ascii="Times New Roman" w:eastAsia="Times New Roman" w:hAnsi="Times New Roman" w:cs="Times New Roman"/>
                <w:b/>
                <w:bCs/>
                <w:color w:val="FFFFFF"/>
                <w:sz w:val="20"/>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235D5541"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4E9C6FE9"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627E1A8E"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1ACD9C6B"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CF67EC0"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77696955"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21FADD10"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2FFF79F8"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76F6D9AF"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770A106C"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824F732"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1D2C0BAA" w14:textId="77777777" w:rsidR="00755BA8" w:rsidRPr="00D76AB3" w:rsidRDefault="00755BA8" w:rsidP="000A237F">
            <w:pPr>
              <w:spacing w:after="0" w:line="240" w:lineRule="auto"/>
              <w:jc w:val="both"/>
              <w:rPr>
                <w:rFonts w:ascii="Times New Roman" w:eastAsia="Times New Roman" w:hAnsi="Times New Roman" w:cs="Times New Roman"/>
                <w:b/>
                <w:bCs/>
                <w:sz w:val="20"/>
                <w:szCs w:val="24"/>
                <w:lang w:eastAsia="de-DE"/>
              </w:rPr>
            </w:pPr>
            <w:r w:rsidRPr="00D76AB3">
              <w:rPr>
                <w:rFonts w:ascii="Times New Roman" w:eastAsia="Times New Roman" w:hAnsi="Times New Roman" w:cs="Times New Roman"/>
                <w:b/>
                <w:bCs/>
                <w:sz w:val="20"/>
                <w:szCs w:val="24"/>
                <w:lang w:eastAsia="de-DE"/>
              </w:rPr>
              <w:t>Std Dev</w:t>
            </w:r>
          </w:p>
        </w:tc>
      </w:tr>
      <w:tr w:rsidR="00F443B2" w:rsidRPr="00F670CF" w14:paraId="2DC2B0C2" w14:textId="77777777" w:rsidTr="27E755B7">
        <w:tc>
          <w:tcPr>
            <w:tcW w:w="0" w:type="auto"/>
            <w:vMerge w:val="restart"/>
            <w:tcBorders>
              <w:top w:val="single" w:sz="6" w:space="0" w:color="C0C0C0"/>
              <w:left w:val="single" w:sz="6" w:space="0" w:color="333435"/>
              <w:bottom w:val="single" w:sz="6" w:space="0" w:color="333435"/>
              <w:right w:val="single" w:sz="6" w:space="0" w:color="C0C0C0"/>
            </w:tcBorders>
            <w:shd w:val="clear" w:color="auto" w:fill="333435"/>
            <w:tcMar>
              <w:top w:w="30" w:type="dxa"/>
              <w:left w:w="90" w:type="dxa"/>
              <w:bottom w:w="30" w:type="dxa"/>
              <w:right w:w="90" w:type="dxa"/>
            </w:tcMar>
            <w:vAlign w:val="center"/>
            <w:hideMark/>
          </w:tcPr>
          <w:p w14:paraId="4341AC60" w14:textId="07E8ADE2" w:rsidR="00755BA8" w:rsidRPr="00D76AB3" w:rsidRDefault="00D76AB3" w:rsidP="000A237F">
            <w:pPr>
              <w:spacing w:after="0" w:line="240" w:lineRule="auto"/>
              <w:jc w:val="both"/>
              <w:rPr>
                <w:rFonts w:ascii="Times New Roman" w:eastAsia="Times New Roman" w:hAnsi="Times New Roman" w:cs="Times New Roman"/>
                <w:b/>
                <w:color w:val="FFFFFF" w:themeColor="background1"/>
                <w:sz w:val="20"/>
                <w:szCs w:val="24"/>
                <w:lang w:eastAsia="de-DE"/>
              </w:rPr>
            </w:pPr>
            <w:r>
              <w:rPr>
                <w:rFonts w:ascii="Times New Roman" w:eastAsia="Times New Roman" w:hAnsi="Times New Roman" w:cs="Times New Roman"/>
                <w:b/>
                <w:color w:val="FFFFFF" w:themeColor="background1"/>
                <w:sz w:val="20"/>
                <w:szCs w:val="24"/>
                <w:lang w:eastAsia="de-DE"/>
              </w:rPr>
              <w:t>Vr-Brille</w:t>
            </w:r>
            <w:r w:rsidR="00755BA8" w:rsidRPr="00D76AB3">
              <w:rPr>
                <w:rFonts w:ascii="Times New Roman" w:eastAsia="Times New Roman" w:hAnsi="Times New Roman" w:cs="Times New Roman"/>
                <w:b/>
                <w:color w:val="FFFFFF" w:themeColor="background1"/>
                <w:sz w:val="20"/>
                <w:szCs w:val="24"/>
                <w:lang w:eastAsia="de-DE"/>
              </w:rPr>
              <w:t>Genutzt</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97EAEC0"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ja</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C02C75B"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2.32</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1A6AC1A"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1.20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2252434"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2.16</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5EAD906"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0.69</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D9497DD"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1.63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892ED93"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0.90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7B0F6A6"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1.79</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AF2F467"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0.92</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596F2CD"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1.58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AED8513"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0.61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5172B9B"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1.74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4F09CF8"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0.87</w:t>
            </w:r>
          </w:p>
        </w:tc>
      </w:tr>
      <w:tr w:rsidR="00F443B2" w:rsidRPr="00F670CF" w14:paraId="51CD502B" w14:textId="77777777" w:rsidTr="27E755B7">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2103D413" w14:textId="77777777" w:rsidR="00755BA8" w:rsidRPr="00D76AB3" w:rsidRDefault="00755BA8" w:rsidP="000A237F">
            <w:pPr>
              <w:spacing w:after="0" w:line="240" w:lineRule="auto"/>
              <w:jc w:val="both"/>
              <w:rPr>
                <w:rFonts w:ascii="Times New Roman" w:eastAsia="Times New Roman" w:hAnsi="Times New Roman" w:cs="Times New Roman"/>
                <w:b/>
                <w:bCs/>
                <w:color w:val="FFFFFF"/>
                <w:sz w:val="20"/>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AEBAF53"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nein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EB1D580"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2.35</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7585AE0"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1.46</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3A3393E"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1.95</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7D7A85B"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0.83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762AB0A"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2.05</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F485B67"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1.28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5E73DCE"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2.20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33AFB4C"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1.01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8C78F4A"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2.35</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AD0ED50"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1.27</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C2CF154"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2.10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332E023" w14:textId="77777777" w:rsidR="00755BA8" w:rsidRPr="00D76AB3" w:rsidRDefault="00755BA8" w:rsidP="000A237F">
            <w:pPr>
              <w:spacing w:after="0" w:line="240" w:lineRule="auto"/>
              <w:jc w:val="both"/>
              <w:rPr>
                <w:rFonts w:ascii="Times New Roman" w:eastAsia="Times New Roman" w:hAnsi="Times New Roman" w:cs="Times New Roman"/>
                <w:sz w:val="20"/>
                <w:szCs w:val="24"/>
                <w:lang w:eastAsia="de-DE"/>
              </w:rPr>
            </w:pPr>
            <w:r w:rsidRPr="00D76AB3">
              <w:rPr>
                <w:rFonts w:ascii="Times New Roman" w:eastAsia="Times New Roman" w:hAnsi="Times New Roman" w:cs="Times New Roman"/>
                <w:sz w:val="20"/>
                <w:szCs w:val="24"/>
                <w:lang w:eastAsia="de-DE"/>
              </w:rPr>
              <w:t>1.07</w:t>
            </w:r>
          </w:p>
        </w:tc>
      </w:tr>
    </w:tbl>
    <w:p w14:paraId="0077B05C" w14:textId="32528C1D" w:rsidR="00860DE2" w:rsidRPr="00D76AB3" w:rsidRDefault="00860DE2" w:rsidP="00860DE2">
      <w:pPr>
        <w:spacing w:line="360" w:lineRule="auto"/>
        <w:jc w:val="center"/>
        <w:rPr>
          <w:rStyle w:val="IntensiveHervorhebung"/>
        </w:rPr>
      </w:pPr>
      <w:r w:rsidRPr="00D76AB3">
        <w:rPr>
          <w:rStyle w:val="IntensiveHervorhebung"/>
        </w:rPr>
        <w:t>Tabelle 1</w:t>
      </w:r>
      <w:r w:rsidR="00D550EF" w:rsidRPr="00D76AB3">
        <w:rPr>
          <w:rStyle w:val="IntensiveHervorhebung"/>
        </w:rPr>
        <w:t>6</w:t>
      </w:r>
      <w:r w:rsidRPr="00D76AB3">
        <w:rPr>
          <w:rStyle w:val="IntensiveHervorhebung"/>
        </w:rPr>
        <w:t>:</w:t>
      </w:r>
      <w:r w:rsidR="00975A5C" w:rsidRPr="00D76AB3">
        <w:rPr>
          <w:rStyle w:val="IntensiveHervorhebung"/>
        </w:rPr>
        <w:t xml:space="preserve"> Nutzung VR-Brille nach Versuch 1 bis 3</w:t>
      </w:r>
    </w:p>
    <w:p w14:paraId="00201960" w14:textId="4554E6CE" w:rsidR="005077CE" w:rsidRPr="00F670CF" w:rsidRDefault="005077C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Diese zeigen, mit einer Ausnahme bei Versuch Eins, eine klar positivere Bewertung bzgl. </w:t>
      </w:r>
      <w:r w:rsidR="708C3E7A" w:rsidRPr="00F670CF">
        <w:rPr>
          <w:rFonts w:ascii="Times New Roman" w:hAnsi="Times New Roman" w:cs="Times New Roman"/>
          <w:sz w:val="24"/>
          <w:szCs w:val="24"/>
        </w:rPr>
        <w:t>der</w:t>
      </w:r>
      <w:r w:rsidRPr="00F670CF">
        <w:rPr>
          <w:rFonts w:ascii="Times New Roman" w:hAnsi="Times New Roman" w:cs="Times New Roman"/>
          <w:sz w:val="24"/>
          <w:szCs w:val="24"/>
        </w:rPr>
        <w:t xml:space="preserve"> Fragen bei den Probanden, die schonmal eine VR-Brille genutzt haben. Also konnten sich die VR-</w:t>
      </w:r>
      <w:r w:rsidR="7BCFDB75" w:rsidRPr="7BCFDB75">
        <w:rPr>
          <w:rFonts w:ascii="Times New Roman" w:hAnsi="Times New Roman" w:cs="Times New Roman"/>
          <w:sz w:val="24"/>
          <w:szCs w:val="24"/>
        </w:rPr>
        <w:t>Nutzer</w:t>
      </w:r>
      <w:r w:rsidRPr="00F670CF">
        <w:rPr>
          <w:rFonts w:ascii="Times New Roman" w:hAnsi="Times New Roman" w:cs="Times New Roman"/>
          <w:sz w:val="24"/>
          <w:szCs w:val="24"/>
        </w:rPr>
        <w:t xml:space="preserve"> besser hineinversetzen als die, die noch keine benutzt </w:t>
      </w:r>
      <w:r w:rsidR="708C3E7A" w:rsidRPr="00F670CF">
        <w:rPr>
          <w:rFonts w:ascii="Times New Roman" w:hAnsi="Times New Roman" w:cs="Times New Roman"/>
          <w:sz w:val="24"/>
          <w:szCs w:val="24"/>
        </w:rPr>
        <w:t>hatten</w:t>
      </w:r>
      <w:r w:rsidRPr="00F670CF">
        <w:rPr>
          <w:rFonts w:ascii="Times New Roman" w:hAnsi="Times New Roman" w:cs="Times New Roman"/>
          <w:sz w:val="24"/>
          <w:szCs w:val="24"/>
        </w:rPr>
        <w:t>.</w:t>
      </w:r>
    </w:p>
    <w:p w14:paraId="68714045" w14:textId="32528C1D" w:rsidR="00131684" w:rsidRPr="00F670CF" w:rsidRDefault="00131684"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In einer weiteren </w:t>
      </w:r>
      <w:r w:rsidR="00FA6A49" w:rsidRPr="00F670CF">
        <w:rPr>
          <w:rFonts w:ascii="Times New Roman" w:hAnsi="Times New Roman" w:cs="Times New Roman"/>
          <w:sz w:val="24"/>
          <w:szCs w:val="24"/>
        </w:rPr>
        <w:t xml:space="preserve">Gegenüberstellung haben wir die Werte der empfundenen </w:t>
      </w:r>
      <w:r w:rsidR="005B7CD7" w:rsidRPr="00F670CF">
        <w:rPr>
          <w:rFonts w:ascii="Times New Roman" w:hAnsi="Times New Roman" w:cs="Times New Roman"/>
          <w:sz w:val="24"/>
          <w:szCs w:val="24"/>
        </w:rPr>
        <w:t>Framerate</w:t>
      </w:r>
      <w:r w:rsidR="00FA6A49" w:rsidRPr="00F670CF">
        <w:rPr>
          <w:rFonts w:ascii="Times New Roman" w:hAnsi="Times New Roman" w:cs="Times New Roman"/>
          <w:sz w:val="24"/>
          <w:szCs w:val="24"/>
        </w:rPr>
        <w:t xml:space="preserve"> mit dem Einfluss auf die Immersion </w:t>
      </w:r>
      <w:r w:rsidR="00F72C1B" w:rsidRPr="00F670CF">
        <w:rPr>
          <w:rFonts w:ascii="Times New Roman" w:hAnsi="Times New Roman" w:cs="Times New Roman"/>
          <w:sz w:val="24"/>
          <w:szCs w:val="24"/>
        </w:rPr>
        <w:t xml:space="preserve">anhand der Frage: </w:t>
      </w:r>
      <w:r w:rsidR="00F72C1B" w:rsidRPr="00F670CF">
        <w:rPr>
          <w:rFonts w:ascii="Times New Roman" w:hAnsi="Times New Roman" w:cs="Times New Roman"/>
          <w:i/>
          <w:sz w:val="24"/>
          <w:szCs w:val="24"/>
        </w:rPr>
        <w:t>Wie sehr hat diese Framerate Ihr Spielerlebnis beeinflusst?</w:t>
      </w:r>
      <w:r w:rsidR="00FA6A49" w:rsidRPr="00F670CF">
        <w:rPr>
          <w:rFonts w:ascii="Times New Roman" w:hAnsi="Times New Roman" w:cs="Times New Roman"/>
          <w:i/>
          <w:sz w:val="24"/>
          <w:szCs w:val="24"/>
        </w:rPr>
        <w:t xml:space="preserve"> </w:t>
      </w:r>
      <w:r w:rsidR="00FA6A49" w:rsidRPr="00F670CF">
        <w:rPr>
          <w:rFonts w:ascii="Times New Roman" w:hAnsi="Times New Roman" w:cs="Times New Roman"/>
          <w:sz w:val="24"/>
          <w:szCs w:val="24"/>
        </w:rPr>
        <w:t xml:space="preserve">verglichen. </w:t>
      </w:r>
    </w:p>
    <w:p w14:paraId="3D55F7EC" w14:textId="32528C1D" w:rsidR="00FA6A49" w:rsidRPr="00F670CF" w:rsidRDefault="00FA6A49"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Tabelle zeigt die Werte der empfundenen </w:t>
      </w:r>
      <w:r w:rsidR="00F72C1B" w:rsidRPr="00F670CF">
        <w:rPr>
          <w:rFonts w:ascii="Times New Roman" w:hAnsi="Times New Roman" w:cs="Times New Roman"/>
          <w:sz w:val="24"/>
          <w:szCs w:val="24"/>
        </w:rPr>
        <w:t>Fram</w:t>
      </w:r>
      <w:r w:rsidR="00755BA8" w:rsidRPr="00F670CF">
        <w:rPr>
          <w:rFonts w:ascii="Times New Roman" w:hAnsi="Times New Roman" w:cs="Times New Roman"/>
          <w:sz w:val="24"/>
          <w:szCs w:val="24"/>
        </w:rPr>
        <w:t>e</w:t>
      </w:r>
      <w:r w:rsidR="00F72C1B" w:rsidRPr="00F670CF">
        <w:rPr>
          <w:rFonts w:ascii="Times New Roman" w:hAnsi="Times New Roman" w:cs="Times New Roman"/>
          <w:sz w:val="24"/>
          <w:szCs w:val="24"/>
        </w:rPr>
        <w:t>rate</w:t>
      </w:r>
      <w:r w:rsidRPr="00F670CF">
        <w:rPr>
          <w:rFonts w:ascii="Times New Roman" w:hAnsi="Times New Roman" w:cs="Times New Roman"/>
          <w:sz w:val="24"/>
          <w:szCs w:val="24"/>
        </w:rPr>
        <w:t>, von 10 bis 50</w:t>
      </w:r>
      <w:r w:rsidR="00806E44" w:rsidRPr="00F670CF">
        <w:rPr>
          <w:rFonts w:ascii="Times New Roman" w:hAnsi="Times New Roman" w:cs="Times New Roman"/>
          <w:sz w:val="24"/>
          <w:szCs w:val="24"/>
        </w:rPr>
        <w:t xml:space="preserve"> in </w:t>
      </w:r>
      <w:r w:rsidR="002E5942" w:rsidRPr="00F670CF">
        <w:rPr>
          <w:rFonts w:ascii="Times New Roman" w:hAnsi="Times New Roman" w:cs="Times New Roman"/>
          <w:sz w:val="24"/>
          <w:szCs w:val="24"/>
        </w:rPr>
        <w:t>Z</w:t>
      </w:r>
      <w:r w:rsidR="00806E44" w:rsidRPr="00F670CF">
        <w:rPr>
          <w:rFonts w:ascii="Times New Roman" w:hAnsi="Times New Roman" w:cs="Times New Roman"/>
          <w:sz w:val="24"/>
          <w:szCs w:val="24"/>
        </w:rPr>
        <w:t>ehnerschritten und den jeweils dazu ermittelten durchschnittlichen Wert</w:t>
      </w:r>
      <w:r w:rsidR="708C3E7A" w:rsidRPr="00F670CF">
        <w:rPr>
          <w:rFonts w:ascii="Times New Roman" w:hAnsi="Times New Roman" w:cs="Times New Roman"/>
          <w:sz w:val="24"/>
          <w:szCs w:val="24"/>
        </w:rPr>
        <w:t>,</w:t>
      </w:r>
      <w:r w:rsidR="00806E44" w:rsidRPr="00F670CF">
        <w:rPr>
          <w:rFonts w:ascii="Times New Roman" w:hAnsi="Times New Roman" w:cs="Times New Roman"/>
          <w:sz w:val="24"/>
          <w:szCs w:val="24"/>
        </w:rPr>
        <w:t xml:space="preserve"> </w:t>
      </w:r>
      <w:r w:rsidR="002E5942" w:rsidRPr="00F670CF">
        <w:rPr>
          <w:rFonts w:ascii="Times New Roman" w:hAnsi="Times New Roman" w:cs="Times New Roman"/>
          <w:sz w:val="24"/>
          <w:szCs w:val="24"/>
        </w:rPr>
        <w:t>wie weit</w:t>
      </w:r>
      <w:r w:rsidR="00806E44" w:rsidRPr="00F670CF">
        <w:rPr>
          <w:rFonts w:ascii="Times New Roman" w:hAnsi="Times New Roman" w:cs="Times New Roman"/>
          <w:sz w:val="24"/>
          <w:szCs w:val="24"/>
        </w:rPr>
        <w:t xml:space="preserve"> die Immersion</w:t>
      </w:r>
      <w:r w:rsidR="001E4E3B" w:rsidRPr="00F670CF">
        <w:rPr>
          <w:rFonts w:ascii="Times New Roman" w:hAnsi="Times New Roman" w:cs="Times New Roman"/>
          <w:sz w:val="24"/>
          <w:szCs w:val="24"/>
        </w:rPr>
        <w:t xml:space="preserve"> durch die </w:t>
      </w:r>
      <w:r w:rsidR="00170B7A" w:rsidRPr="00F670CF">
        <w:rPr>
          <w:rFonts w:ascii="Times New Roman" w:hAnsi="Times New Roman" w:cs="Times New Roman"/>
          <w:sz w:val="24"/>
          <w:szCs w:val="24"/>
        </w:rPr>
        <w:t>Framerate</w:t>
      </w:r>
      <w:r w:rsidR="001E4E3B" w:rsidRPr="00F670CF">
        <w:rPr>
          <w:rFonts w:ascii="Times New Roman" w:hAnsi="Times New Roman" w:cs="Times New Roman"/>
          <w:sz w:val="24"/>
          <w:szCs w:val="24"/>
        </w:rPr>
        <w:t xml:space="preserve"> gestört wurde</w:t>
      </w:r>
      <w:r w:rsidR="00806E44" w:rsidRPr="00F670CF">
        <w:rPr>
          <w:rFonts w:ascii="Times New Roman" w:hAnsi="Times New Roman" w:cs="Times New Roman"/>
          <w:sz w:val="24"/>
          <w:szCs w:val="24"/>
        </w:rPr>
        <w:t xml:space="preserve">. </w:t>
      </w:r>
      <w:r w:rsidR="00A51C11" w:rsidRPr="00F670CF">
        <w:rPr>
          <w:rFonts w:ascii="Times New Roman" w:hAnsi="Times New Roman" w:cs="Times New Roman"/>
          <w:sz w:val="24"/>
          <w:szCs w:val="24"/>
        </w:rPr>
        <w:t xml:space="preserve">Dabei wurden die vier Antwortmöglichkeiten (Sehr stark, stark, ein bisschen, gar nicht) auf die Zahlen </w:t>
      </w:r>
      <w:r w:rsidR="0063541C" w:rsidRPr="00F670CF">
        <w:rPr>
          <w:rFonts w:ascii="Times New Roman" w:hAnsi="Times New Roman" w:cs="Times New Roman"/>
          <w:sz w:val="24"/>
          <w:szCs w:val="24"/>
        </w:rPr>
        <w:t>0</w:t>
      </w:r>
      <w:r w:rsidR="00A51C11" w:rsidRPr="00F670CF">
        <w:rPr>
          <w:rFonts w:ascii="Times New Roman" w:hAnsi="Times New Roman" w:cs="Times New Roman"/>
          <w:sz w:val="24"/>
          <w:szCs w:val="24"/>
        </w:rPr>
        <w:t xml:space="preserve"> bis </w:t>
      </w:r>
      <w:r w:rsidR="0063541C" w:rsidRPr="00F670CF">
        <w:rPr>
          <w:rFonts w:ascii="Times New Roman" w:hAnsi="Times New Roman" w:cs="Times New Roman"/>
          <w:sz w:val="24"/>
          <w:szCs w:val="24"/>
        </w:rPr>
        <w:t>3</w:t>
      </w:r>
      <w:r w:rsidR="00A51C11" w:rsidRPr="00F670CF">
        <w:rPr>
          <w:rFonts w:ascii="Times New Roman" w:hAnsi="Times New Roman" w:cs="Times New Roman"/>
          <w:sz w:val="24"/>
          <w:szCs w:val="24"/>
        </w:rPr>
        <w:t xml:space="preserve"> </w:t>
      </w:r>
      <w:r w:rsidR="00746CCE" w:rsidRPr="00F670CF">
        <w:rPr>
          <w:rFonts w:ascii="Times New Roman" w:hAnsi="Times New Roman" w:cs="Times New Roman"/>
          <w:sz w:val="24"/>
          <w:szCs w:val="24"/>
        </w:rPr>
        <w:t>ausgelegt</w:t>
      </w:r>
      <w:r w:rsidR="708C3E7A" w:rsidRPr="00F670CF">
        <w:rPr>
          <w:rFonts w:ascii="Times New Roman" w:hAnsi="Times New Roman" w:cs="Times New Roman"/>
          <w:sz w:val="24"/>
          <w:szCs w:val="24"/>
        </w:rPr>
        <w:t>,</w:t>
      </w:r>
      <w:r w:rsidR="00746CCE" w:rsidRPr="00F670CF">
        <w:rPr>
          <w:rFonts w:ascii="Times New Roman" w:hAnsi="Times New Roman" w:cs="Times New Roman"/>
          <w:sz w:val="24"/>
          <w:szCs w:val="24"/>
        </w:rPr>
        <w:t xml:space="preserve"> um die Daten statistisch vergleichen zu können.</w:t>
      </w:r>
    </w:p>
    <w:tbl>
      <w:tblPr>
        <w:tblW w:w="0" w:type="auto"/>
        <w:jc w:val="center"/>
        <w:tblCellMar>
          <w:top w:w="15" w:type="dxa"/>
          <w:left w:w="15" w:type="dxa"/>
          <w:bottom w:w="15" w:type="dxa"/>
          <w:right w:w="15" w:type="dxa"/>
        </w:tblCellMar>
        <w:tblLook w:val="04A0" w:firstRow="1" w:lastRow="0" w:firstColumn="1" w:lastColumn="0" w:noHBand="0" w:noVBand="1"/>
      </w:tblPr>
      <w:tblGrid>
        <w:gridCol w:w="2653"/>
        <w:gridCol w:w="600"/>
        <w:gridCol w:w="767"/>
        <w:gridCol w:w="987"/>
        <w:gridCol w:w="729"/>
      </w:tblGrid>
      <w:tr w:rsidR="00612622" w:rsidRPr="00F670CF" w14:paraId="67A9F2CE" w14:textId="77777777" w:rsidTr="00A67AAD">
        <w:trPr>
          <w:tblHeader/>
          <w:jc w:val="center"/>
        </w:trPr>
        <w:tc>
          <w:tcPr>
            <w:tcW w:w="0" w:type="auto"/>
            <w:gridSpan w:val="2"/>
            <w:vMerge w:val="restart"/>
            <w:tcBorders>
              <w:top w:val="single" w:sz="6" w:space="0" w:color="A1A1A1"/>
              <w:left w:val="single" w:sz="6" w:space="0" w:color="A1A1A1"/>
              <w:bottom w:val="single" w:sz="6" w:space="0" w:color="A1A1A1"/>
              <w:right w:val="single" w:sz="6" w:space="0" w:color="A1A1A1"/>
            </w:tcBorders>
            <w:shd w:val="clear" w:color="auto" w:fill="CCD9D7"/>
            <w:tcMar>
              <w:top w:w="0" w:type="dxa"/>
              <w:left w:w="90" w:type="dxa"/>
              <w:bottom w:w="0" w:type="dxa"/>
              <w:right w:w="90" w:type="dxa"/>
            </w:tcMar>
            <w:vAlign w:val="center"/>
            <w:hideMark/>
          </w:tcPr>
          <w:p w14:paraId="269B7B1F" w14:textId="77777777" w:rsidR="00612622" w:rsidRPr="00F670CF" w:rsidRDefault="1C140F3E"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  </w:t>
            </w:r>
          </w:p>
        </w:tc>
        <w:tc>
          <w:tcPr>
            <w:tcW w:w="0" w:type="auto"/>
            <w:gridSpan w:val="3"/>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35CF2ACE" w14:textId="3D478C11" w:rsidR="00612622" w:rsidRPr="00F670CF" w:rsidRDefault="005B7CD7"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Gesamteinfluss</w:t>
            </w:r>
          </w:p>
        </w:tc>
      </w:tr>
      <w:tr w:rsidR="00612622" w:rsidRPr="00F670CF" w14:paraId="4674A1FD" w14:textId="77777777" w:rsidTr="00A67AAD">
        <w:trPr>
          <w:tblHeader/>
          <w:jc w:val="center"/>
        </w:trPr>
        <w:tc>
          <w:tcPr>
            <w:tcW w:w="0" w:type="auto"/>
            <w:gridSpan w:val="2"/>
            <w:vMerge/>
            <w:tcBorders>
              <w:top w:val="single" w:sz="6" w:space="0" w:color="A1A1A1"/>
              <w:left w:val="single" w:sz="6" w:space="0" w:color="A1A1A1"/>
              <w:bottom w:val="single" w:sz="6" w:space="0" w:color="A1A1A1"/>
              <w:right w:val="single" w:sz="6" w:space="0" w:color="A1A1A1"/>
            </w:tcBorders>
            <w:vAlign w:val="center"/>
            <w:hideMark/>
          </w:tcPr>
          <w:p w14:paraId="7DD4BE18" w14:textId="77777777" w:rsidR="00612622" w:rsidRPr="00F670CF" w:rsidRDefault="00612622"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658DA92F" w14:textId="77777777" w:rsidR="00612622"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06A063B1" w14:textId="77777777" w:rsidR="00612622"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Std Dev</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21D3B31" w14:textId="77777777" w:rsidR="00612622" w:rsidRPr="00F670CF" w:rsidRDefault="1C140F3E"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r>
      <w:tr w:rsidR="00612622" w:rsidRPr="00F670CF" w14:paraId="1C657B0B" w14:textId="77777777" w:rsidTr="00A67AAD">
        <w:trPr>
          <w:jc w:val="center"/>
        </w:trPr>
        <w:tc>
          <w:tcPr>
            <w:tcW w:w="0" w:type="auto"/>
            <w:vMerge w:val="restart"/>
            <w:tcBorders>
              <w:top w:val="single" w:sz="6" w:space="0" w:color="C0C0C0"/>
              <w:left w:val="single" w:sz="6" w:space="0" w:color="333435"/>
              <w:bottom w:val="single" w:sz="6" w:space="0" w:color="333435"/>
              <w:right w:val="single" w:sz="6" w:space="0" w:color="C0C0C0"/>
            </w:tcBorders>
            <w:shd w:val="clear" w:color="auto" w:fill="333435"/>
            <w:tcMar>
              <w:top w:w="30" w:type="dxa"/>
              <w:left w:w="90" w:type="dxa"/>
              <w:bottom w:w="30" w:type="dxa"/>
              <w:right w:w="90" w:type="dxa"/>
            </w:tcMar>
            <w:vAlign w:val="center"/>
            <w:hideMark/>
          </w:tcPr>
          <w:p w14:paraId="037742ED" w14:textId="644B1077" w:rsidR="00612622" w:rsidRPr="00F670CF" w:rsidRDefault="005B7CD7"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Empfundene Framerate</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14F33AD"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50.0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67E2274"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0.22</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FFC953B"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0.43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7F5D127"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N=18</w:t>
            </w:r>
          </w:p>
        </w:tc>
      </w:tr>
      <w:tr w:rsidR="00612622" w:rsidRPr="00F670CF" w14:paraId="735F3580" w14:textId="77777777" w:rsidTr="00A67AAD">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7C2E1F79" w14:textId="77777777" w:rsidR="00612622" w:rsidRPr="00F670CF" w:rsidRDefault="00612622"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07A53EE"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FF28563"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0.35</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5F3FC15"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0.55</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C1A98A9"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N=31</w:t>
            </w:r>
          </w:p>
        </w:tc>
      </w:tr>
      <w:tr w:rsidR="00612622" w:rsidRPr="00F670CF" w14:paraId="1E8F6016" w14:textId="77777777" w:rsidTr="00A67AAD">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269472DA" w14:textId="77777777" w:rsidR="00612622" w:rsidRPr="00F670CF" w:rsidRDefault="00612622"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806D8B5"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30.0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9B4647B"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0.88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87F9C87"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0.81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22A4925B"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N=34</w:t>
            </w:r>
          </w:p>
        </w:tc>
      </w:tr>
      <w:tr w:rsidR="00612622" w:rsidRPr="00F670CF" w14:paraId="1A3F94E7" w14:textId="77777777" w:rsidTr="00A67AAD">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7D65FA37" w14:textId="77777777" w:rsidR="00612622" w:rsidRPr="00F670CF" w:rsidRDefault="00612622"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C3D0219"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B864522"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1.36</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9171134"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0.80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4FBC84B"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N=45</w:t>
            </w:r>
          </w:p>
        </w:tc>
      </w:tr>
      <w:tr w:rsidR="00612622" w:rsidRPr="00F670CF" w14:paraId="15634433" w14:textId="77777777" w:rsidTr="00A67AAD">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1440297A" w14:textId="77777777" w:rsidR="00612622" w:rsidRPr="00F670CF" w:rsidRDefault="00612622"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C83F2B3"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D02C4DF"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1.94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E4784FE"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1.14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8C5BFFE" w14:textId="77777777" w:rsidR="00612622" w:rsidRPr="00F670CF" w:rsidRDefault="1C140F3E"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N=54</w:t>
            </w:r>
          </w:p>
        </w:tc>
      </w:tr>
    </w:tbl>
    <w:p w14:paraId="5944ACA5" w14:textId="6BDF1A66" w:rsidR="00975A5C" w:rsidRPr="00D76AB3" w:rsidRDefault="00975A5C" w:rsidP="00975A5C">
      <w:pPr>
        <w:spacing w:line="360" w:lineRule="auto"/>
        <w:jc w:val="center"/>
        <w:rPr>
          <w:rStyle w:val="IntensiveHervorhebung"/>
        </w:rPr>
      </w:pPr>
      <w:r w:rsidRPr="00D76AB3">
        <w:rPr>
          <w:rStyle w:val="IntensiveHervorhebung"/>
        </w:rPr>
        <w:t xml:space="preserve">Tabelle 17: </w:t>
      </w:r>
      <w:r w:rsidR="006035FD" w:rsidRPr="00D76AB3">
        <w:rPr>
          <w:rStyle w:val="IntensiveHervorhebung"/>
        </w:rPr>
        <w:t xml:space="preserve">Gesamteinfluss nach </w:t>
      </w:r>
      <w:r w:rsidR="00542F36" w:rsidRPr="00D76AB3">
        <w:rPr>
          <w:rStyle w:val="IntensiveHervorhebung"/>
        </w:rPr>
        <w:t>empfundener Framerate</w:t>
      </w:r>
    </w:p>
    <w:p w14:paraId="00B031CC" w14:textId="32528C1D" w:rsidR="005B7CD7" w:rsidRPr="00F670CF" w:rsidRDefault="006D3018"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Gegenüberstellung zeigt, dass mit </w:t>
      </w:r>
      <w:r w:rsidR="00721095" w:rsidRPr="00F670CF">
        <w:rPr>
          <w:rFonts w:ascii="Times New Roman" w:hAnsi="Times New Roman" w:cs="Times New Roman"/>
          <w:sz w:val="24"/>
          <w:szCs w:val="24"/>
        </w:rPr>
        <w:t xml:space="preserve">einer steigenden Framerate </w:t>
      </w:r>
      <w:r w:rsidR="00F14E03" w:rsidRPr="00F670CF">
        <w:rPr>
          <w:rFonts w:ascii="Times New Roman" w:hAnsi="Times New Roman" w:cs="Times New Roman"/>
          <w:sz w:val="24"/>
          <w:szCs w:val="24"/>
        </w:rPr>
        <w:t>d</w:t>
      </w:r>
      <w:r w:rsidR="006608B4" w:rsidRPr="00F670CF">
        <w:rPr>
          <w:rFonts w:ascii="Times New Roman" w:hAnsi="Times New Roman" w:cs="Times New Roman"/>
          <w:sz w:val="24"/>
          <w:szCs w:val="24"/>
        </w:rPr>
        <w:t>er negative Einfluss auf die Immersion abnimmt.</w:t>
      </w:r>
      <w:r w:rsidR="005E24FC" w:rsidRPr="00F670CF">
        <w:rPr>
          <w:rFonts w:ascii="Times New Roman" w:hAnsi="Times New Roman" w:cs="Times New Roman"/>
          <w:sz w:val="24"/>
          <w:szCs w:val="24"/>
        </w:rPr>
        <w:t xml:space="preserve"> Bei empfunden</w:t>
      </w:r>
      <w:r w:rsidR="00FE2623" w:rsidRPr="00F670CF">
        <w:rPr>
          <w:rFonts w:ascii="Times New Roman" w:hAnsi="Times New Roman" w:cs="Times New Roman"/>
          <w:sz w:val="24"/>
          <w:szCs w:val="24"/>
        </w:rPr>
        <w:t xml:space="preserve">en 10 </w:t>
      </w:r>
      <w:r w:rsidR="008320BC" w:rsidRPr="00F670CF">
        <w:rPr>
          <w:rFonts w:ascii="Times New Roman" w:hAnsi="Times New Roman" w:cs="Times New Roman"/>
          <w:sz w:val="24"/>
          <w:szCs w:val="24"/>
        </w:rPr>
        <w:t>fps</w:t>
      </w:r>
      <w:r w:rsidR="00FE2623" w:rsidRPr="00F670CF">
        <w:rPr>
          <w:rFonts w:ascii="Times New Roman" w:hAnsi="Times New Roman" w:cs="Times New Roman"/>
          <w:sz w:val="24"/>
          <w:szCs w:val="24"/>
        </w:rPr>
        <w:t xml:space="preserve"> </w:t>
      </w:r>
      <w:r w:rsidR="0088037B" w:rsidRPr="00F670CF">
        <w:rPr>
          <w:rFonts w:ascii="Times New Roman" w:hAnsi="Times New Roman" w:cs="Times New Roman"/>
          <w:sz w:val="24"/>
          <w:szCs w:val="24"/>
        </w:rPr>
        <w:t xml:space="preserve">liegt der Wert bei 1,94 </w:t>
      </w:r>
      <w:r w:rsidR="00A33781" w:rsidRPr="00F670CF">
        <w:rPr>
          <w:rFonts w:ascii="Times New Roman" w:hAnsi="Times New Roman" w:cs="Times New Roman"/>
          <w:sz w:val="24"/>
          <w:szCs w:val="24"/>
        </w:rPr>
        <w:t>was einem starken Einfluss entspricht. B</w:t>
      </w:r>
      <w:r w:rsidR="008B1799" w:rsidRPr="00F670CF">
        <w:rPr>
          <w:rFonts w:ascii="Times New Roman" w:hAnsi="Times New Roman" w:cs="Times New Roman"/>
          <w:sz w:val="24"/>
          <w:szCs w:val="24"/>
        </w:rPr>
        <w:t>ei</w:t>
      </w:r>
      <w:r w:rsidR="00397775" w:rsidRPr="00F670CF">
        <w:rPr>
          <w:rFonts w:ascii="Times New Roman" w:hAnsi="Times New Roman" w:cs="Times New Roman"/>
          <w:sz w:val="24"/>
          <w:szCs w:val="24"/>
        </w:rPr>
        <w:t xml:space="preserve"> </w:t>
      </w:r>
      <w:r w:rsidR="008B1799" w:rsidRPr="00F670CF">
        <w:rPr>
          <w:rFonts w:ascii="Times New Roman" w:hAnsi="Times New Roman" w:cs="Times New Roman"/>
          <w:sz w:val="24"/>
          <w:szCs w:val="24"/>
        </w:rPr>
        <w:t>empfundenen</w:t>
      </w:r>
      <w:r w:rsidR="00397775" w:rsidRPr="00F670CF">
        <w:rPr>
          <w:rFonts w:ascii="Times New Roman" w:hAnsi="Times New Roman" w:cs="Times New Roman"/>
          <w:sz w:val="24"/>
          <w:szCs w:val="24"/>
        </w:rPr>
        <w:t xml:space="preserve"> 50 </w:t>
      </w:r>
      <w:r w:rsidR="008320BC" w:rsidRPr="00F670CF">
        <w:rPr>
          <w:rFonts w:ascii="Times New Roman" w:hAnsi="Times New Roman" w:cs="Times New Roman"/>
          <w:sz w:val="24"/>
          <w:szCs w:val="24"/>
        </w:rPr>
        <w:t>fps</w:t>
      </w:r>
      <w:r w:rsidR="00397775" w:rsidRPr="00F670CF">
        <w:rPr>
          <w:rFonts w:ascii="Times New Roman" w:hAnsi="Times New Roman" w:cs="Times New Roman"/>
          <w:sz w:val="24"/>
          <w:szCs w:val="24"/>
        </w:rPr>
        <w:t xml:space="preserve"> liegt der Wert bei 0,22, </w:t>
      </w:r>
      <w:r w:rsidR="008B1799" w:rsidRPr="00F670CF">
        <w:rPr>
          <w:rFonts w:ascii="Times New Roman" w:hAnsi="Times New Roman" w:cs="Times New Roman"/>
          <w:sz w:val="24"/>
          <w:szCs w:val="24"/>
        </w:rPr>
        <w:t>das Spielerlebnis wurde</w:t>
      </w:r>
      <w:r w:rsidR="00F6332B" w:rsidRPr="00F670CF">
        <w:rPr>
          <w:rFonts w:ascii="Times New Roman" w:hAnsi="Times New Roman" w:cs="Times New Roman"/>
          <w:sz w:val="24"/>
          <w:szCs w:val="24"/>
        </w:rPr>
        <w:t xml:space="preserve"> also so gut wie gar nicht</w:t>
      </w:r>
      <w:r w:rsidR="008F4A09" w:rsidRPr="00F670CF">
        <w:rPr>
          <w:rFonts w:ascii="Times New Roman" w:hAnsi="Times New Roman" w:cs="Times New Roman"/>
          <w:sz w:val="24"/>
          <w:szCs w:val="24"/>
        </w:rPr>
        <w:t xml:space="preserve"> </w:t>
      </w:r>
      <w:r w:rsidR="00282EAB" w:rsidRPr="00F670CF">
        <w:rPr>
          <w:rFonts w:ascii="Times New Roman" w:hAnsi="Times New Roman" w:cs="Times New Roman"/>
          <w:sz w:val="24"/>
          <w:szCs w:val="24"/>
        </w:rPr>
        <w:t xml:space="preserve">durch die Framerate </w:t>
      </w:r>
      <w:r w:rsidR="008F4A09" w:rsidRPr="00F670CF">
        <w:rPr>
          <w:rFonts w:ascii="Times New Roman" w:hAnsi="Times New Roman" w:cs="Times New Roman"/>
          <w:sz w:val="24"/>
          <w:szCs w:val="24"/>
        </w:rPr>
        <w:t>beeinflusst.</w:t>
      </w:r>
    </w:p>
    <w:p w14:paraId="71D6D521" w14:textId="32528C1D" w:rsidR="002B73FF" w:rsidRPr="00F670CF" w:rsidRDefault="002B73FF" w:rsidP="000A237F">
      <w:pPr>
        <w:spacing w:line="360" w:lineRule="auto"/>
        <w:jc w:val="both"/>
        <w:rPr>
          <w:rFonts w:ascii="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553"/>
        <w:gridCol w:w="600"/>
        <w:gridCol w:w="1405"/>
        <w:gridCol w:w="1336"/>
        <w:gridCol w:w="767"/>
        <w:gridCol w:w="729"/>
      </w:tblGrid>
      <w:tr w:rsidR="002B73FF" w:rsidRPr="00F670CF" w14:paraId="423E8D28" w14:textId="77777777" w:rsidTr="00F3560E">
        <w:trPr>
          <w:tblHeader/>
          <w:jc w:val="center"/>
        </w:trPr>
        <w:tc>
          <w:tcPr>
            <w:tcW w:w="0" w:type="auto"/>
            <w:gridSpan w:val="2"/>
            <w:vMerge w:val="restart"/>
            <w:tcBorders>
              <w:top w:val="single" w:sz="6" w:space="0" w:color="A1A1A1"/>
              <w:left w:val="single" w:sz="6" w:space="0" w:color="A1A1A1"/>
              <w:bottom w:val="single" w:sz="6" w:space="0" w:color="A1A1A1"/>
              <w:right w:val="single" w:sz="6" w:space="0" w:color="A1A1A1"/>
            </w:tcBorders>
            <w:shd w:val="clear" w:color="auto" w:fill="CCD9D7"/>
            <w:tcMar>
              <w:top w:w="0" w:type="dxa"/>
              <w:left w:w="90" w:type="dxa"/>
              <w:bottom w:w="0" w:type="dxa"/>
              <w:right w:w="90" w:type="dxa"/>
            </w:tcMar>
            <w:vAlign w:val="center"/>
            <w:hideMark/>
          </w:tcPr>
          <w:p w14:paraId="44DA197C" w14:textId="77777777" w:rsidR="002B73FF" w:rsidRPr="00F670CF" w:rsidRDefault="002B73FF"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lastRenderedPageBreak/>
              <w:t>  </w:t>
            </w:r>
          </w:p>
        </w:tc>
        <w:tc>
          <w:tcPr>
            <w:tcW w:w="0" w:type="auto"/>
            <w:gridSpan w:val="2"/>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7E1074D2" w14:textId="77777777" w:rsidR="002B73FF" w:rsidRPr="00F670CF" w:rsidRDefault="002B73FF"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Empfundene_Latenz_V1</w:t>
            </w:r>
          </w:p>
        </w:tc>
        <w:tc>
          <w:tcPr>
            <w:tcW w:w="0" w:type="auto"/>
            <w:gridSpan w:val="2"/>
            <w:tcBorders>
              <w:top w:val="single" w:sz="6" w:space="0" w:color="A1A1A1"/>
              <w:left w:val="single" w:sz="6" w:space="0" w:color="A1A1A1"/>
              <w:bottom w:val="single" w:sz="6" w:space="0" w:color="A1A1A1"/>
              <w:right w:val="single" w:sz="6" w:space="0" w:color="A1A1A1"/>
            </w:tcBorders>
            <w:shd w:val="clear" w:color="auto" w:fill="333435"/>
            <w:tcMar>
              <w:top w:w="135" w:type="dxa"/>
              <w:left w:w="90" w:type="dxa"/>
              <w:bottom w:w="135" w:type="dxa"/>
              <w:right w:w="90" w:type="dxa"/>
            </w:tcMar>
            <w:hideMark/>
          </w:tcPr>
          <w:p w14:paraId="585EA721" w14:textId="77777777" w:rsidR="002B73FF" w:rsidRPr="00F670CF" w:rsidRDefault="002B73FF"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Einfluss_1</w:t>
            </w:r>
          </w:p>
        </w:tc>
      </w:tr>
      <w:tr w:rsidR="002B73FF" w:rsidRPr="00F670CF" w14:paraId="5A10E12E" w14:textId="77777777" w:rsidTr="00F3560E">
        <w:trPr>
          <w:tblHeader/>
          <w:jc w:val="center"/>
        </w:trPr>
        <w:tc>
          <w:tcPr>
            <w:tcW w:w="0" w:type="auto"/>
            <w:gridSpan w:val="2"/>
            <w:vMerge/>
            <w:tcBorders>
              <w:top w:val="single" w:sz="6" w:space="0" w:color="A1A1A1"/>
              <w:left w:val="single" w:sz="6" w:space="0" w:color="A1A1A1"/>
              <w:bottom w:val="single" w:sz="6" w:space="0" w:color="A1A1A1"/>
              <w:right w:val="single" w:sz="6" w:space="0" w:color="A1A1A1"/>
            </w:tcBorders>
            <w:vAlign w:val="center"/>
            <w:hideMark/>
          </w:tcPr>
          <w:p w14:paraId="74BA0E25" w14:textId="77777777" w:rsidR="002B73FF" w:rsidRPr="00F670CF" w:rsidRDefault="002B73FF"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20BDA0BF" w14:textId="77777777" w:rsidR="002B73FF" w:rsidRPr="00F670CF" w:rsidRDefault="002B73FF"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25CC8A3E" w14:textId="77777777" w:rsidR="002B73FF" w:rsidRPr="00F670CF" w:rsidRDefault="002B73FF"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32E0319C" w14:textId="77777777" w:rsidR="002B73FF" w:rsidRPr="00F670CF" w:rsidRDefault="002B73FF"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Mean</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0" w:type="dxa"/>
              <w:left w:w="90" w:type="dxa"/>
              <w:bottom w:w="0" w:type="dxa"/>
              <w:right w:w="90" w:type="dxa"/>
            </w:tcMar>
            <w:hideMark/>
          </w:tcPr>
          <w:p w14:paraId="5DDBF347" w14:textId="77777777" w:rsidR="002B73FF" w:rsidRPr="00F670CF" w:rsidRDefault="002B73FF" w:rsidP="000A237F">
            <w:pPr>
              <w:spacing w:after="0" w:line="240" w:lineRule="auto"/>
              <w:jc w:val="both"/>
              <w:rPr>
                <w:rFonts w:ascii="Times New Roman" w:eastAsia="Times New Roman" w:hAnsi="Times New Roman" w:cs="Times New Roman"/>
                <w:b/>
                <w:bCs/>
                <w:sz w:val="24"/>
                <w:szCs w:val="24"/>
                <w:lang w:eastAsia="de-DE"/>
              </w:rPr>
            </w:pPr>
            <w:r w:rsidRPr="00F670CF">
              <w:rPr>
                <w:rFonts w:ascii="Times New Roman" w:eastAsia="Times New Roman" w:hAnsi="Times New Roman" w:cs="Times New Roman"/>
                <w:b/>
                <w:bCs/>
                <w:sz w:val="24"/>
                <w:szCs w:val="24"/>
                <w:lang w:eastAsia="de-DE"/>
              </w:rPr>
              <w:t>N</w:t>
            </w:r>
          </w:p>
        </w:tc>
      </w:tr>
      <w:tr w:rsidR="002B73FF" w:rsidRPr="00F670CF" w14:paraId="669EF899" w14:textId="77777777" w:rsidTr="00F3560E">
        <w:trPr>
          <w:jc w:val="center"/>
        </w:trPr>
        <w:tc>
          <w:tcPr>
            <w:tcW w:w="0" w:type="auto"/>
            <w:vMerge w:val="restart"/>
            <w:tcBorders>
              <w:top w:val="single" w:sz="6" w:space="0" w:color="C0C0C0"/>
              <w:left w:val="single" w:sz="6" w:space="0" w:color="333435"/>
              <w:bottom w:val="single" w:sz="6" w:space="0" w:color="333435"/>
              <w:right w:val="single" w:sz="6" w:space="0" w:color="C0C0C0"/>
            </w:tcBorders>
            <w:shd w:val="clear" w:color="auto" w:fill="333435"/>
            <w:tcMar>
              <w:top w:w="30" w:type="dxa"/>
              <w:left w:w="90" w:type="dxa"/>
              <w:bottom w:w="30" w:type="dxa"/>
              <w:right w:w="90" w:type="dxa"/>
            </w:tcMar>
            <w:vAlign w:val="center"/>
            <w:hideMark/>
          </w:tcPr>
          <w:p w14:paraId="549B7B40" w14:textId="77777777" w:rsidR="002B73FF" w:rsidRPr="00F670CF" w:rsidRDefault="002B73FF" w:rsidP="000A237F">
            <w:pPr>
              <w:spacing w:after="0" w:line="240" w:lineRule="auto"/>
              <w:jc w:val="both"/>
              <w:rPr>
                <w:rFonts w:ascii="Times New Roman" w:eastAsia="Times New Roman" w:hAnsi="Times New Roman" w:cs="Times New Roman"/>
                <w:b/>
                <w:bCs/>
                <w:color w:val="FFFFFF" w:themeColor="background1"/>
                <w:sz w:val="24"/>
                <w:szCs w:val="24"/>
                <w:lang w:eastAsia="de-DE"/>
              </w:rPr>
            </w:pPr>
            <w:r w:rsidRPr="00F670CF">
              <w:rPr>
                <w:rFonts w:ascii="Times New Roman" w:eastAsia="Times New Roman" w:hAnsi="Times New Roman" w:cs="Times New Roman"/>
                <w:b/>
                <w:bCs/>
                <w:color w:val="FFFFFF" w:themeColor="background1"/>
                <w:sz w:val="24"/>
                <w:szCs w:val="24"/>
                <w:lang w:eastAsia="de-DE"/>
              </w:rPr>
              <w:t>Gemessene_Latenz_V1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BD42269"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4390005"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13.33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9C28C9E"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N=39</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17996A35"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2.18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38C40CD"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N=39</w:t>
            </w:r>
          </w:p>
        </w:tc>
      </w:tr>
      <w:tr w:rsidR="002B73FF" w:rsidRPr="00F670CF" w14:paraId="74206381" w14:textId="77777777" w:rsidTr="00F3560E">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7BB3F6CC" w14:textId="77777777" w:rsidR="002B73FF" w:rsidRPr="00F670CF" w:rsidRDefault="002B73FF"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20FDB8F"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566C2B4"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25.00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24877B8"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12578EE"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1.18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59D06F4"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N=38</w:t>
            </w:r>
          </w:p>
        </w:tc>
      </w:tr>
      <w:tr w:rsidR="002B73FF" w:rsidRPr="00F670CF" w14:paraId="5C46623B" w14:textId="77777777" w:rsidTr="00F3560E">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199633CB" w14:textId="77777777" w:rsidR="002B73FF" w:rsidRPr="00F670CF" w:rsidRDefault="002B73FF"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24DA3D3"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30.0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792AE84"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33.97</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13DE821"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N=34</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EFEFC3A"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0.88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71F066D"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N=34</w:t>
            </w:r>
          </w:p>
        </w:tc>
      </w:tr>
      <w:tr w:rsidR="002B73FF" w:rsidRPr="00F670CF" w14:paraId="0E76A2AD" w14:textId="77777777" w:rsidTr="00F3560E">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13335B16" w14:textId="77777777" w:rsidR="002B73FF" w:rsidRPr="00F670CF" w:rsidRDefault="002B73FF"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43A12D1"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40.0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32F09BC4"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28.38</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53947EC0"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N=37</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2CF6FB5"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0.65</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AFD3211"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N=37</w:t>
            </w:r>
          </w:p>
        </w:tc>
      </w:tr>
      <w:tr w:rsidR="002B73FF" w:rsidRPr="00F670CF" w14:paraId="6A9629D7" w14:textId="77777777" w:rsidTr="00F3560E">
        <w:trPr>
          <w:jc w:val="center"/>
        </w:trPr>
        <w:tc>
          <w:tcPr>
            <w:tcW w:w="0" w:type="auto"/>
            <w:vMerge/>
            <w:tcBorders>
              <w:top w:val="single" w:sz="6" w:space="0" w:color="C0C0C0"/>
              <w:left w:val="single" w:sz="6" w:space="0" w:color="333435"/>
              <w:bottom w:val="single" w:sz="6" w:space="0" w:color="333435"/>
              <w:right w:val="single" w:sz="6" w:space="0" w:color="C0C0C0"/>
            </w:tcBorders>
            <w:vAlign w:val="center"/>
            <w:hideMark/>
          </w:tcPr>
          <w:p w14:paraId="784B91FF" w14:textId="77777777" w:rsidR="002B73FF" w:rsidRPr="00F670CF" w:rsidRDefault="002B73FF" w:rsidP="000A237F">
            <w:pPr>
              <w:spacing w:after="0" w:line="240" w:lineRule="auto"/>
              <w:jc w:val="both"/>
              <w:rPr>
                <w:rFonts w:ascii="Times New Roman" w:eastAsia="Times New Roman" w:hAnsi="Times New Roman" w:cs="Times New Roman"/>
                <w:b/>
                <w:bCs/>
                <w:color w:val="FFFFFF"/>
                <w:sz w:val="24"/>
                <w:szCs w:val="24"/>
                <w:lang w:eastAsia="de-DE"/>
              </w:rPr>
            </w:pP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62CEAF6"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50.0</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043E94A5"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30.61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6FD93709"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N=41</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7B213DD7"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0.73</w:t>
            </w:r>
          </w:p>
        </w:tc>
        <w:tc>
          <w:tcPr>
            <w:tcW w:w="0" w:type="auto"/>
            <w:tcBorders>
              <w:top w:val="single" w:sz="6" w:space="0" w:color="A1A1A1"/>
              <w:left w:val="single" w:sz="6" w:space="0" w:color="A1A1A1"/>
              <w:bottom w:val="single" w:sz="6" w:space="0" w:color="A1A1A1"/>
              <w:right w:val="single" w:sz="6" w:space="0" w:color="A1A1A1"/>
            </w:tcBorders>
            <w:shd w:val="clear" w:color="auto" w:fill="FFFFFF" w:themeFill="background1"/>
            <w:tcMar>
              <w:top w:w="30" w:type="dxa"/>
              <w:left w:w="90" w:type="dxa"/>
              <w:bottom w:w="30" w:type="dxa"/>
              <w:right w:w="90" w:type="dxa"/>
            </w:tcMar>
            <w:vAlign w:val="center"/>
            <w:hideMark/>
          </w:tcPr>
          <w:p w14:paraId="454E5EC3" w14:textId="77777777" w:rsidR="002B73FF" w:rsidRPr="00F670CF" w:rsidRDefault="002B73FF" w:rsidP="000A237F">
            <w:pPr>
              <w:spacing w:after="0" w:line="24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N=41</w:t>
            </w:r>
          </w:p>
        </w:tc>
      </w:tr>
    </w:tbl>
    <w:p w14:paraId="14DB2F4F" w14:textId="6A408FE6" w:rsidR="00542F36" w:rsidRPr="00D76AB3" w:rsidRDefault="00542F36" w:rsidP="00542F36">
      <w:pPr>
        <w:spacing w:line="360" w:lineRule="auto"/>
        <w:jc w:val="center"/>
        <w:rPr>
          <w:rStyle w:val="IntensiveHervorhebung"/>
        </w:rPr>
      </w:pPr>
      <w:r w:rsidRPr="00D76AB3">
        <w:rPr>
          <w:rStyle w:val="IntensiveHervorhebung"/>
        </w:rPr>
        <w:t>Tabelle 18: Empfundene Latenz und Einfluss nach der gemessenen Latenz</w:t>
      </w:r>
    </w:p>
    <w:p w14:paraId="1202079B" w14:textId="3EE58E6F"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unten gezeigte Tabelle listet das Verhältnis der </w:t>
      </w:r>
      <w:r w:rsidR="65287F68" w:rsidRPr="00F670CF">
        <w:rPr>
          <w:rFonts w:ascii="Times New Roman" w:hAnsi="Times New Roman" w:cs="Times New Roman"/>
          <w:sz w:val="24"/>
          <w:szCs w:val="24"/>
        </w:rPr>
        <w:t>folgenden</w:t>
      </w:r>
      <w:r w:rsidRPr="00F670CF">
        <w:rPr>
          <w:rFonts w:ascii="Times New Roman" w:hAnsi="Times New Roman" w:cs="Times New Roman"/>
          <w:sz w:val="24"/>
          <w:szCs w:val="24"/>
        </w:rPr>
        <w:t xml:space="preserve"> Fragen auf:</w:t>
      </w:r>
    </w:p>
    <w:p w14:paraId="38E0FEB5" w14:textId="3DA0C42C" w:rsidR="00F3560E" w:rsidRPr="00F670CF" w:rsidRDefault="008740B4"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Hat Sie die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 xml:space="preserve">technisch soweit überzeugt, </w:t>
      </w:r>
      <w:r w:rsidR="65287F68" w:rsidRPr="00F670CF">
        <w:rPr>
          <w:rFonts w:ascii="Times New Roman" w:hAnsi="Times New Roman" w:cs="Times New Roman"/>
          <w:sz w:val="24"/>
          <w:szCs w:val="24"/>
        </w:rPr>
        <w:t>dass</w:t>
      </w:r>
      <w:r w:rsidRPr="00F670CF">
        <w:rPr>
          <w:rFonts w:ascii="Times New Roman" w:hAnsi="Times New Roman" w:cs="Times New Roman"/>
          <w:sz w:val="24"/>
          <w:szCs w:val="24"/>
        </w:rPr>
        <w:t xml:space="preserve"> die feste Integration </w:t>
      </w:r>
      <w:r w:rsidR="65287F68" w:rsidRPr="00F670CF">
        <w:rPr>
          <w:rFonts w:ascii="Times New Roman" w:hAnsi="Times New Roman" w:cs="Times New Roman"/>
          <w:sz w:val="24"/>
          <w:szCs w:val="24"/>
        </w:rPr>
        <w:t>einen</w:t>
      </w:r>
      <w:r w:rsidRPr="00F670CF">
        <w:rPr>
          <w:rFonts w:ascii="Times New Roman" w:hAnsi="Times New Roman" w:cs="Times New Roman"/>
          <w:sz w:val="24"/>
          <w:szCs w:val="24"/>
        </w:rPr>
        <w:t xml:space="preserve"> Aufpreis rechtfertigen würde</w:t>
      </w:r>
      <w:r w:rsidR="290136D3" w:rsidRPr="290136D3">
        <w:rPr>
          <w:rFonts w:ascii="Times New Roman" w:hAnsi="Times New Roman" w:cs="Times New Roman"/>
          <w:sz w:val="24"/>
          <w:szCs w:val="24"/>
        </w:rPr>
        <w:t>?</w:t>
      </w:r>
    </w:p>
    <w:p w14:paraId="3BE85DE3" w14:textId="5E66D894" w:rsidR="00F3560E" w:rsidRPr="00F670CF" w:rsidRDefault="00F3560E" w:rsidP="000A237F">
      <w:pPr>
        <w:pStyle w:val="Listenabsatz"/>
        <w:numPr>
          <w:ilvl w:val="0"/>
          <w:numId w:val="5"/>
        </w:num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Welchen Aufpreis wären Sie bereit zu zahlen</w:t>
      </w:r>
      <w:r w:rsidR="290136D3" w:rsidRPr="290136D3">
        <w:rPr>
          <w:rFonts w:ascii="Times New Roman" w:hAnsi="Times New Roman" w:cs="Times New Roman"/>
          <w:sz w:val="24"/>
          <w:szCs w:val="24"/>
        </w:rPr>
        <w:t>?</w:t>
      </w:r>
    </w:p>
    <w:p w14:paraId="24F798FB" w14:textId="1232D319" w:rsidR="00F3560E" w:rsidRPr="00F670CF" w:rsidRDefault="00F3560E" w:rsidP="000A237F">
      <w:pPr>
        <w:pStyle w:val="Listenabsatz"/>
        <w:numPr>
          <w:ilvl w:val="0"/>
          <w:numId w:val="5"/>
        </w:numPr>
        <w:spacing w:line="360" w:lineRule="auto"/>
        <w:jc w:val="both"/>
        <w:rPr>
          <w:rFonts w:ascii="Times New Roman" w:hAnsi="Times New Roman" w:cs="Times New Roman"/>
          <w:color w:val="000000" w:themeColor="text1"/>
          <w:sz w:val="24"/>
          <w:szCs w:val="24"/>
        </w:rPr>
      </w:pPr>
      <w:r w:rsidRPr="00F670CF">
        <w:rPr>
          <w:rFonts w:ascii="Times New Roman" w:hAnsi="Times New Roman" w:cs="Times New Roman"/>
          <w:bCs/>
          <w:color w:val="000000"/>
          <w:sz w:val="24"/>
          <w:szCs w:val="24"/>
          <w:shd w:val="clear" w:color="auto" w:fill="FFFFFF"/>
        </w:rPr>
        <w:t>Hat Sie die Objekterkennung soweit überzeugt, dass die feste Integration einen Aufpreis rechtfertigen würde</w:t>
      </w:r>
      <w:r w:rsidRPr="00F670CF">
        <w:rPr>
          <w:rFonts w:ascii="Times New Roman" w:hAnsi="Times New Roman" w:cs="Times New Roman"/>
          <w:sz w:val="24"/>
          <w:szCs w:val="24"/>
        </w:rPr>
        <w:t>?</w:t>
      </w:r>
    </w:p>
    <w:p w14:paraId="2D8C8852" w14:textId="4C99023C" w:rsidR="00C1032C" w:rsidRPr="00F670CF" w:rsidRDefault="00F3560E" w:rsidP="000A237F">
      <w:pPr>
        <w:pStyle w:val="Listenabsatz"/>
        <w:numPr>
          <w:ilvl w:val="0"/>
          <w:numId w:val="5"/>
        </w:numPr>
        <w:spacing w:line="360" w:lineRule="auto"/>
        <w:jc w:val="both"/>
        <w:rPr>
          <w:rFonts w:ascii="Times New Roman" w:hAnsi="Times New Roman" w:cs="Times New Roman"/>
          <w:color w:val="000000" w:themeColor="text1"/>
          <w:sz w:val="24"/>
          <w:szCs w:val="24"/>
        </w:rPr>
      </w:pPr>
      <w:r w:rsidRPr="00F670CF">
        <w:rPr>
          <w:rStyle w:val="editabletextarea"/>
          <w:rFonts w:ascii="Times New Roman" w:hAnsi="Times New Roman" w:cs="Times New Roman"/>
          <w:bCs/>
          <w:color w:val="000000"/>
          <w:sz w:val="24"/>
          <w:szCs w:val="24"/>
          <w:shd w:val="clear" w:color="auto" w:fill="FFFFFF"/>
        </w:rPr>
        <w:t>Welchen Aufpreis wären Sie bereit zu zahlen?</w:t>
      </w:r>
    </w:p>
    <w:tbl>
      <w:tblPr>
        <w:tblStyle w:val="Tabellenraster"/>
        <w:tblW w:w="0" w:type="auto"/>
        <w:tblLook w:val="04A0" w:firstRow="1" w:lastRow="0" w:firstColumn="1" w:lastColumn="0" w:noHBand="0" w:noVBand="1"/>
      </w:tblPr>
      <w:tblGrid>
        <w:gridCol w:w="2265"/>
        <w:gridCol w:w="2265"/>
        <w:gridCol w:w="2265"/>
        <w:gridCol w:w="2266"/>
      </w:tblGrid>
      <w:tr w:rsidR="00F3560E" w:rsidRPr="00F670CF" w14:paraId="2EA08683" w14:textId="77777777" w:rsidTr="00F3560E">
        <w:tc>
          <w:tcPr>
            <w:tcW w:w="2265" w:type="dxa"/>
          </w:tcPr>
          <w:p w14:paraId="0DCBDBB2" w14:textId="0C08373E" w:rsidR="00F3560E" w:rsidRPr="00F670CF" w:rsidRDefault="0023550C" w:rsidP="000A237F">
            <w:pPr>
              <w:spacing w:line="360" w:lineRule="auto"/>
              <w:jc w:val="both"/>
              <w:rPr>
                <w:rFonts w:ascii="Times New Roman" w:hAnsi="Times New Roman" w:cs="Times New Roman"/>
                <w:sz w:val="24"/>
                <w:szCs w:val="24"/>
              </w:rPr>
            </w:pPr>
            <w:r w:rsidRPr="00F670CF">
              <w:rPr>
                <w:rFonts w:ascii="Times New Roman" w:hAnsi="Times New Roman" w:cs="Times New Roman"/>
                <w:i/>
                <w:sz w:val="24"/>
                <w:szCs w:val="24"/>
              </w:rPr>
              <w:t>Leap Motion</w:t>
            </w:r>
          </w:p>
        </w:tc>
        <w:tc>
          <w:tcPr>
            <w:tcW w:w="2265" w:type="dxa"/>
          </w:tcPr>
          <w:p w14:paraId="60B7F4C2" w14:textId="77777777" w:rsidR="00F3560E" w:rsidRPr="00F670CF" w:rsidRDefault="00F3560E" w:rsidP="000A237F">
            <w:pPr>
              <w:spacing w:line="360" w:lineRule="auto"/>
              <w:jc w:val="both"/>
              <w:rPr>
                <w:rFonts w:ascii="Times New Roman" w:hAnsi="Times New Roman" w:cs="Times New Roman"/>
                <w:sz w:val="24"/>
                <w:szCs w:val="24"/>
              </w:rPr>
            </w:pPr>
          </w:p>
        </w:tc>
        <w:tc>
          <w:tcPr>
            <w:tcW w:w="2265" w:type="dxa"/>
          </w:tcPr>
          <w:p w14:paraId="0C35A00E" w14:textId="77777777" w:rsidR="00F3560E" w:rsidRPr="00F670CF" w:rsidRDefault="00F3560E" w:rsidP="000A237F">
            <w:pPr>
              <w:spacing w:line="360" w:lineRule="auto"/>
              <w:jc w:val="both"/>
              <w:rPr>
                <w:rFonts w:ascii="Times New Roman" w:hAnsi="Times New Roman" w:cs="Times New Roman"/>
                <w:sz w:val="24"/>
                <w:szCs w:val="24"/>
              </w:rPr>
            </w:pPr>
          </w:p>
        </w:tc>
        <w:tc>
          <w:tcPr>
            <w:tcW w:w="2266" w:type="dxa"/>
          </w:tcPr>
          <w:p w14:paraId="0049E9F2" w14:textId="77777777" w:rsidR="00F3560E" w:rsidRPr="00F670CF" w:rsidRDefault="00F3560E" w:rsidP="000A237F">
            <w:pPr>
              <w:spacing w:line="360" w:lineRule="auto"/>
              <w:jc w:val="both"/>
              <w:rPr>
                <w:rFonts w:ascii="Times New Roman" w:hAnsi="Times New Roman" w:cs="Times New Roman"/>
                <w:sz w:val="24"/>
                <w:szCs w:val="24"/>
              </w:rPr>
            </w:pPr>
          </w:p>
        </w:tc>
      </w:tr>
      <w:tr w:rsidR="00F3560E" w:rsidRPr="00F670CF" w14:paraId="0F7603D6" w14:textId="77777777" w:rsidTr="00F3560E">
        <w:tc>
          <w:tcPr>
            <w:tcW w:w="2265" w:type="dxa"/>
          </w:tcPr>
          <w:p w14:paraId="5F551FC3" w14:textId="6F580872"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Gesamt</w:t>
            </w:r>
          </w:p>
        </w:tc>
        <w:tc>
          <w:tcPr>
            <w:tcW w:w="2265" w:type="dxa"/>
          </w:tcPr>
          <w:p w14:paraId="5FB071B3" w14:textId="5275B746" w:rsidR="00F3560E" w:rsidRPr="00F670CF" w:rsidRDefault="008740B4"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Ja</w:t>
            </w:r>
          </w:p>
        </w:tc>
        <w:tc>
          <w:tcPr>
            <w:tcW w:w="2265" w:type="dxa"/>
          </w:tcPr>
          <w:p w14:paraId="0F06D585" w14:textId="60C2D214"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6" w:type="dxa"/>
          </w:tcPr>
          <w:p w14:paraId="1439FB9A" w14:textId="6C6868F4"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Standardabweichung</w:t>
            </w:r>
          </w:p>
        </w:tc>
      </w:tr>
      <w:tr w:rsidR="00F3560E" w:rsidRPr="00F670CF" w14:paraId="57712F3E" w14:textId="77777777" w:rsidTr="00F3560E">
        <w:tc>
          <w:tcPr>
            <w:tcW w:w="2265" w:type="dxa"/>
          </w:tcPr>
          <w:p w14:paraId="3D7DE7C2" w14:textId="1D513BE7"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39</w:t>
            </w:r>
          </w:p>
        </w:tc>
        <w:tc>
          <w:tcPr>
            <w:tcW w:w="2265" w:type="dxa"/>
          </w:tcPr>
          <w:p w14:paraId="2230CE1A" w14:textId="491DC36C"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28</w:t>
            </w:r>
          </w:p>
        </w:tc>
        <w:tc>
          <w:tcPr>
            <w:tcW w:w="2265" w:type="dxa"/>
          </w:tcPr>
          <w:p w14:paraId="455F8001" w14:textId="3290E687"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99,64</w:t>
            </w:r>
          </w:p>
        </w:tc>
        <w:tc>
          <w:tcPr>
            <w:tcW w:w="2266" w:type="dxa"/>
          </w:tcPr>
          <w:p w14:paraId="7BBE87EB" w14:textId="5865896B"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64,94</w:t>
            </w:r>
          </w:p>
        </w:tc>
      </w:tr>
      <w:tr w:rsidR="00F3560E" w:rsidRPr="00F670CF" w14:paraId="2095F49B" w14:textId="77777777" w:rsidTr="00F3560E">
        <w:tc>
          <w:tcPr>
            <w:tcW w:w="2265" w:type="dxa"/>
          </w:tcPr>
          <w:p w14:paraId="2C2E3484" w14:textId="3771C0DE"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Objekterkennung</w:t>
            </w:r>
          </w:p>
        </w:tc>
        <w:tc>
          <w:tcPr>
            <w:tcW w:w="2265" w:type="dxa"/>
          </w:tcPr>
          <w:p w14:paraId="03A18160" w14:textId="77777777" w:rsidR="00F3560E" w:rsidRPr="00F670CF" w:rsidRDefault="00F3560E" w:rsidP="000A237F">
            <w:pPr>
              <w:spacing w:line="360" w:lineRule="auto"/>
              <w:jc w:val="both"/>
              <w:rPr>
                <w:rFonts w:ascii="Times New Roman" w:hAnsi="Times New Roman" w:cs="Times New Roman"/>
                <w:sz w:val="24"/>
                <w:szCs w:val="24"/>
              </w:rPr>
            </w:pPr>
          </w:p>
        </w:tc>
        <w:tc>
          <w:tcPr>
            <w:tcW w:w="2265" w:type="dxa"/>
          </w:tcPr>
          <w:p w14:paraId="65ECF60C" w14:textId="77777777" w:rsidR="00F3560E" w:rsidRPr="00F670CF" w:rsidRDefault="00F3560E" w:rsidP="000A237F">
            <w:pPr>
              <w:spacing w:line="360" w:lineRule="auto"/>
              <w:jc w:val="both"/>
              <w:rPr>
                <w:rFonts w:ascii="Times New Roman" w:hAnsi="Times New Roman" w:cs="Times New Roman"/>
                <w:sz w:val="24"/>
                <w:szCs w:val="24"/>
              </w:rPr>
            </w:pPr>
          </w:p>
        </w:tc>
        <w:tc>
          <w:tcPr>
            <w:tcW w:w="2266" w:type="dxa"/>
          </w:tcPr>
          <w:p w14:paraId="4EA810B6" w14:textId="77777777" w:rsidR="00F3560E" w:rsidRPr="00F670CF" w:rsidRDefault="00F3560E" w:rsidP="000A237F">
            <w:pPr>
              <w:spacing w:line="360" w:lineRule="auto"/>
              <w:jc w:val="both"/>
              <w:rPr>
                <w:rFonts w:ascii="Times New Roman" w:hAnsi="Times New Roman" w:cs="Times New Roman"/>
                <w:sz w:val="24"/>
                <w:szCs w:val="24"/>
              </w:rPr>
            </w:pPr>
          </w:p>
        </w:tc>
      </w:tr>
      <w:tr w:rsidR="00F3560E" w:rsidRPr="00F670CF" w14:paraId="7AAD3B04" w14:textId="77777777" w:rsidTr="00F3560E">
        <w:tc>
          <w:tcPr>
            <w:tcW w:w="2265" w:type="dxa"/>
          </w:tcPr>
          <w:p w14:paraId="33D593A9" w14:textId="251D13CF"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Gesamt</w:t>
            </w:r>
          </w:p>
        </w:tc>
        <w:tc>
          <w:tcPr>
            <w:tcW w:w="2265" w:type="dxa"/>
          </w:tcPr>
          <w:p w14:paraId="238E7A76" w14:textId="32F7F80C" w:rsidR="00F3560E" w:rsidRPr="00F670CF" w:rsidRDefault="008740B4"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Ja</w:t>
            </w:r>
          </w:p>
        </w:tc>
        <w:tc>
          <w:tcPr>
            <w:tcW w:w="2265" w:type="dxa"/>
          </w:tcPr>
          <w:p w14:paraId="2BFCBFF5" w14:textId="00857AE4"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Mittelwert</w:t>
            </w:r>
          </w:p>
        </w:tc>
        <w:tc>
          <w:tcPr>
            <w:tcW w:w="2266" w:type="dxa"/>
          </w:tcPr>
          <w:p w14:paraId="1A5CF199" w14:textId="373972F6"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Standartabweichung</w:t>
            </w:r>
          </w:p>
        </w:tc>
      </w:tr>
      <w:tr w:rsidR="00F3560E" w:rsidRPr="00F670CF" w14:paraId="2B1C23FC" w14:textId="77777777" w:rsidTr="00F3560E">
        <w:tc>
          <w:tcPr>
            <w:tcW w:w="2265" w:type="dxa"/>
          </w:tcPr>
          <w:p w14:paraId="62BE10BF" w14:textId="424CDB10"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39</w:t>
            </w:r>
          </w:p>
        </w:tc>
        <w:tc>
          <w:tcPr>
            <w:tcW w:w="2265" w:type="dxa"/>
          </w:tcPr>
          <w:p w14:paraId="309558D0" w14:textId="741B5406"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16</w:t>
            </w:r>
          </w:p>
        </w:tc>
        <w:tc>
          <w:tcPr>
            <w:tcW w:w="2265" w:type="dxa"/>
          </w:tcPr>
          <w:p w14:paraId="6C7CECD7" w14:textId="621DD34F"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85</w:t>
            </w:r>
          </w:p>
        </w:tc>
        <w:tc>
          <w:tcPr>
            <w:tcW w:w="2266" w:type="dxa"/>
          </w:tcPr>
          <w:p w14:paraId="0F96E6AD" w14:textId="4BC00837" w:rsidR="00F3560E" w:rsidRPr="00F670CF" w:rsidRDefault="00F3560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62,25</w:t>
            </w:r>
          </w:p>
        </w:tc>
      </w:tr>
    </w:tbl>
    <w:p w14:paraId="0338A42F" w14:textId="5316C95C" w:rsidR="00542F36" w:rsidRPr="00D76AB3" w:rsidRDefault="00542F36" w:rsidP="001E7C9E">
      <w:pPr>
        <w:spacing w:line="360" w:lineRule="auto"/>
        <w:rPr>
          <w:rStyle w:val="IntensiveHervorhebung"/>
        </w:rPr>
      </w:pPr>
      <w:r w:rsidRPr="00D76AB3">
        <w:rPr>
          <w:rStyle w:val="IntensiveHervorhebung"/>
        </w:rPr>
        <w:t>Tabelle 1</w:t>
      </w:r>
      <w:r w:rsidR="008D5830" w:rsidRPr="00D76AB3">
        <w:rPr>
          <w:rStyle w:val="IntensiveHervorhebung"/>
        </w:rPr>
        <w:t>9</w:t>
      </w:r>
      <w:r w:rsidRPr="00D76AB3">
        <w:rPr>
          <w:rStyle w:val="IntensiveHervorhebung"/>
        </w:rPr>
        <w:t xml:space="preserve">: </w:t>
      </w:r>
      <w:r w:rsidR="008D5830" w:rsidRPr="00D76AB3">
        <w:rPr>
          <w:rStyle w:val="IntensiveHervorhebung"/>
        </w:rPr>
        <w:t>Zahlungsbereitschaft</w:t>
      </w:r>
      <w:r w:rsidR="00CE0B7E" w:rsidRPr="00D76AB3">
        <w:rPr>
          <w:rStyle w:val="IntensiveHervorhebung"/>
        </w:rPr>
        <w:t xml:space="preserve"> für Leap Motion und Objekterkennung</w:t>
      </w:r>
    </w:p>
    <w:p w14:paraId="5C22A7F0" w14:textId="00D1D4C2" w:rsidR="00C1032C" w:rsidRPr="00F670CF" w:rsidRDefault="00F670CF" w:rsidP="5F63E020">
      <w:pPr>
        <w:spacing w:line="360" w:lineRule="auto"/>
        <w:jc w:val="both"/>
        <w:rPr>
          <w:rFonts w:ascii="Times New Roman" w:hAnsi="Times New Roman" w:cs="Times New Roman"/>
          <w:sz w:val="24"/>
          <w:szCs w:val="24"/>
        </w:rPr>
      </w:pPr>
      <w:r>
        <w:rPr>
          <w:rFonts w:ascii="Times New Roman" w:hAnsi="Times New Roman" w:cs="Times New Roman"/>
          <w:sz w:val="24"/>
          <w:szCs w:val="24"/>
        </w:rPr>
        <w:t>Aus der Tabelle geht hervor</w:t>
      </w:r>
      <w:r w:rsidR="7A7CACDC" w:rsidRPr="7A7CACDC">
        <w:rPr>
          <w:rFonts w:ascii="Times New Roman" w:hAnsi="Times New Roman" w:cs="Times New Roman"/>
          <w:sz w:val="24"/>
          <w:szCs w:val="24"/>
        </w:rPr>
        <w:t>, dass</w:t>
      </w:r>
      <w:r>
        <w:rPr>
          <w:rFonts w:ascii="Times New Roman" w:hAnsi="Times New Roman" w:cs="Times New Roman"/>
          <w:sz w:val="24"/>
          <w:szCs w:val="24"/>
        </w:rPr>
        <w:t xml:space="preserve"> bei der </w:t>
      </w:r>
      <w:r w:rsidRPr="00F670CF">
        <w:rPr>
          <w:rFonts w:ascii="Times New Roman" w:hAnsi="Times New Roman" w:cs="Times New Roman"/>
          <w:i/>
          <w:sz w:val="24"/>
          <w:szCs w:val="24"/>
        </w:rPr>
        <w:t xml:space="preserve">Leap Motion </w:t>
      </w:r>
      <w:r>
        <w:rPr>
          <w:rFonts w:ascii="Times New Roman" w:hAnsi="Times New Roman" w:cs="Times New Roman"/>
          <w:sz w:val="24"/>
          <w:szCs w:val="24"/>
        </w:rPr>
        <w:t>28 von 39 Probanden, dazu bereit wären einen Aufpreis von ca</w:t>
      </w:r>
      <w:r w:rsidR="00D76AB3">
        <w:rPr>
          <w:rFonts w:ascii="Times New Roman" w:hAnsi="Times New Roman" w:cs="Times New Roman"/>
          <w:sz w:val="24"/>
          <w:szCs w:val="24"/>
        </w:rPr>
        <w:t>.</w:t>
      </w:r>
      <w:r>
        <w:rPr>
          <w:rFonts w:ascii="Times New Roman" w:hAnsi="Times New Roman" w:cs="Times New Roman"/>
          <w:sz w:val="24"/>
          <w:szCs w:val="24"/>
        </w:rPr>
        <w:t xml:space="preserve"> 100€ im Durchschnitt zu zahlen. </w:t>
      </w:r>
      <w:r w:rsidR="5F63E020" w:rsidRPr="00F670CF">
        <w:rPr>
          <w:rFonts w:ascii="Times New Roman" w:hAnsi="Times New Roman" w:cs="Times New Roman"/>
          <w:sz w:val="24"/>
          <w:szCs w:val="24"/>
        </w:rPr>
        <w:t>Hier zeichnet sich ein klarer Wunsch für die Handerkennung ab. Für die Objekterkennung gilt dies nicht, hier haben von 39 Probanden, 16 mit ja geantwortet. Diese wären im Durchschnitt dazu bereit, einen Aufpreis von ca.</w:t>
      </w:r>
      <w:r w:rsidR="7A7CACDC" w:rsidRPr="7A7CACDC">
        <w:rPr>
          <w:rFonts w:ascii="Times New Roman" w:hAnsi="Times New Roman" w:cs="Times New Roman"/>
          <w:sz w:val="24"/>
          <w:szCs w:val="24"/>
        </w:rPr>
        <w:t xml:space="preserve"> </w:t>
      </w:r>
      <w:r w:rsidR="5F63E020" w:rsidRPr="00F670CF">
        <w:rPr>
          <w:rFonts w:ascii="Times New Roman" w:hAnsi="Times New Roman" w:cs="Times New Roman"/>
          <w:sz w:val="24"/>
          <w:szCs w:val="24"/>
        </w:rPr>
        <w:t>85€ zu zahlen. Das heißt nicht, dass die Probanden sich keine Handerkennung und Objekterkennung wünschen, sondern dass nicht alle dazu bereit sind</w:t>
      </w:r>
      <w:r w:rsidR="50CC626F" w:rsidRPr="00F670CF">
        <w:rPr>
          <w:rFonts w:ascii="Times New Roman" w:hAnsi="Times New Roman" w:cs="Times New Roman"/>
          <w:sz w:val="24"/>
          <w:szCs w:val="24"/>
        </w:rPr>
        <w:t>, für den aktuellen</w:t>
      </w:r>
      <w:r w:rsidR="5F63E020" w:rsidRPr="00F670CF">
        <w:rPr>
          <w:rFonts w:ascii="Times New Roman" w:hAnsi="Times New Roman" w:cs="Times New Roman"/>
          <w:sz w:val="24"/>
          <w:szCs w:val="24"/>
        </w:rPr>
        <w:t xml:space="preserve"> Stand der Technik einen Aufpreis zu zahlen.</w:t>
      </w:r>
    </w:p>
    <w:p w14:paraId="60E57E0F" w14:textId="64D27C48" w:rsidR="009D421B" w:rsidRPr="00F670CF" w:rsidRDefault="009D421B"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14F6D8CA" w14:textId="371EB6F9" w:rsidR="00FD2432" w:rsidRPr="00F670CF" w:rsidRDefault="00FD2432"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Die unten dargestellten Fragen stellen die Probanden vor die Wahl, welche Gründe es für sie gibt, eine VR-Brille zu kaufen oder was dagegenspricht. Hier waren Mehrfachnennungen möglich und Antworten konnten in Ja und Nein gegeben werden.</w:t>
      </w:r>
    </w:p>
    <w:p w14:paraId="0C948914" w14:textId="14728ABC" w:rsidR="00CD3161" w:rsidRPr="00F670CF" w:rsidRDefault="00CD3161"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Können Sie sich vorstellen eine VR-Brille zu kaufen?</w:t>
      </w:r>
      <w:r w:rsidR="004D4DC9" w:rsidRPr="00F670CF">
        <w:rPr>
          <w:rFonts w:ascii="Times New Roman" w:hAnsi="Times New Roman" w:cs="Times New Roman"/>
          <w:sz w:val="24"/>
          <w:szCs w:val="24"/>
        </w:rPr>
        <w:t xml:space="preserve"> Wenn ja</w:t>
      </w:r>
      <w:r w:rsidR="6AF83B9E" w:rsidRPr="00F670CF">
        <w:rPr>
          <w:rFonts w:ascii="Times New Roman" w:hAnsi="Times New Roman" w:cs="Times New Roman"/>
          <w:sz w:val="24"/>
          <w:szCs w:val="24"/>
        </w:rPr>
        <w:t>,</w:t>
      </w:r>
      <w:r w:rsidR="004D4DC9" w:rsidRPr="00F670CF">
        <w:rPr>
          <w:rFonts w:ascii="Times New Roman" w:hAnsi="Times New Roman" w:cs="Times New Roman"/>
          <w:sz w:val="24"/>
          <w:szCs w:val="24"/>
        </w:rPr>
        <w:t xml:space="preserve"> weil:</w:t>
      </w:r>
      <w:r w:rsidRPr="00F670CF">
        <w:rPr>
          <w:rFonts w:ascii="Times New Roman" w:hAnsi="Times New Roman" w:cs="Times New Roman"/>
          <w:sz w:val="24"/>
          <w:szCs w:val="24"/>
        </w:rPr>
        <w:t xml:space="preserve"> (Vor den Versuchen)</w:t>
      </w:r>
    </w:p>
    <w:p w14:paraId="533D8CE0" w14:textId="77777777" w:rsidR="00AE355C" w:rsidRDefault="00B61932" w:rsidP="00AE355C">
      <w:pPr>
        <w:keepNext/>
        <w:spacing w:line="360" w:lineRule="auto"/>
        <w:jc w:val="center"/>
      </w:pPr>
      <w:r w:rsidRPr="00F670CF">
        <w:rPr>
          <w:rFonts w:ascii="Times New Roman" w:hAnsi="Times New Roman" w:cs="Times New Roman"/>
          <w:noProof/>
          <w:sz w:val="24"/>
          <w:szCs w:val="24"/>
        </w:rPr>
        <w:drawing>
          <wp:inline distT="0" distB="0" distL="0" distR="0" wp14:anchorId="457C397B" wp14:editId="6AF8FDE6">
            <wp:extent cx="5344517" cy="1484833"/>
            <wp:effectExtent l="0" t="0" r="8890" b="1270"/>
            <wp:docPr id="23" name="Grafik 23" descr="C:\Users\schnu\AppData\Local\Microsoft\Windows\INetCache\Content.Word\Vor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chnu\AppData\Local\Microsoft\Windows\INetCache\Content.Word\Vorher.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828" t="3882" r="2743" b="8564"/>
                    <a:stretch/>
                  </pic:blipFill>
                  <pic:spPr bwMode="auto">
                    <a:xfrm>
                      <a:off x="0" y="0"/>
                      <a:ext cx="5439898" cy="1511332"/>
                    </a:xfrm>
                    <a:prstGeom prst="rect">
                      <a:avLst/>
                    </a:prstGeom>
                    <a:noFill/>
                    <a:ln>
                      <a:noFill/>
                    </a:ln>
                    <a:extLst>
                      <a:ext uri="{53640926-AAD7-44D8-BBD7-CCE9431645EC}">
                        <a14:shadowObscured xmlns:a14="http://schemas.microsoft.com/office/drawing/2010/main"/>
                      </a:ext>
                    </a:extLst>
                  </pic:spPr>
                </pic:pic>
              </a:graphicData>
            </a:graphic>
          </wp:inline>
        </w:drawing>
      </w:r>
    </w:p>
    <w:p w14:paraId="4CE91DF5" w14:textId="21778463" w:rsidR="00F670CF" w:rsidRPr="00AE355C" w:rsidRDefault="00AE355C" w:rsidP="00AE355C">
      <w:pPr>
        <w:pStyle w:val="Beschriftung"/>
        <w:jc w:val="center"/>
        <w:rPr>
          <w:rFonts w:ascii="Times New Roman" w:hAnsi="Times New Roman" w:cs="Times New Roman"/>
        </w:rPr>
      </w:pPr>
      <w:bookmarkStart w:id="326" w:name="_Toc494050670"/>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48</w:t>
      </w:r>
      <w:r w:rsidRPr="00AE355C">
        <w:rPr>
          <w:rFonts w:ascii="Times New Roman" w:hAnsi="Times New Roman" w:cs="Times New Roman"/>
        </w:rPr>
        <w:fldChar w:fldCharType="end"/>
      </w:r>
      <w:r w:rsidRPr="00AE355C">
        <w:rPr>
          <w:rFonts w:ascii="Times New Roman" w:hAnsi="Times New Roman" w:cs="Times New Roman"/>
        </w:rPr>
        <w:t>: Können Sie sich vorstellen eine VR-Brille zu kaufen? Wenn ja, weil: (Vor den Versuchen)</w:t>
      </w:r>
      <w:bookmarkEnd w:id="326"/>
    </w:p>
    <w:p w14:paraId="1F974D8D" w14:textId="1B899134" w:rsidR="00CD3161" w:rsidRPr="00F670CF" w:rsidRDefault="00CD3161"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Können Sie sich vorstellen eine VR-Brille zu kaufen?</w:t>
      </w:r>
      <w:r w:rsidR="004D4DC9" w:rsidRPr="00F670CF">
        <w:rPr>
          <w:rFonts w:ascii="Times New Roman" w:hAnsi="Times New Roman" w:cs="Times New Roman"/>
          <w:sz w:val="24"/>
          <w:szCs w:val="24"/>
        </w:rPr>
        <w:t xml:space="preserve"> Wenn ja</w:t>
      </w:r>
      <w:r w:rsidR="6AF83B9E" w:rsidRPr="00F670CF">
        <w:rPr>
          <w:rFonts w:ascii="Times New Roman" w:hAnsi="Times New Roman" w:cs="Times New Roman"/>
          <w:sz w:val="24"/>
          <w:szCs w:val="24"/>
        </w:rPr>
        <w:t>,</w:t>
      </w:r>
      <w:r w:rsidR="004D4DC9" w:rsidRPr="00F670CF">
        <w:rPr>
          <w:rFonts w:ascii="Times New Roman" w:hAnsi="Times New Roman" w:cs="Times New Roman"/>
          <w:sz w:val="24"/>
          <w:szCs w:val="24"/>
        </w:rPr>
        <w:t xml:space="preserve"> weil:</w:t>
      </w:r>
      <w:r w:rsidRPr="00F670CF">
        <w:rPr>
          <w:rFonts w:ascii="Times New Roman" w:hAnsi="Times New Roman" w:cs="Times New Roman"/>
          <w:sz w:val="24"/>
          <w:szCs w:val="24"/>
        </w:rPr>
        <w:t xml:space="preserve"> (</w:t>
      </w:r>
      <w:r w:rsidR="004D4DC9" w:rsidRPr="00F670CF">
        <w:rPr>
          <w:rFonts w:ascii="Times New Roman" w:hAnsi="Times New Roman" w:cs="Times New Roman"/>
          <w:sz w:val="24"/>
          <w:szCs w:val="24"/>
        </w:rPr>
        <w:t>Nach</w:t>
      </w:r>
      <w:r w:rsidRPr="00F670CF">
        <w:rPr>
          <w:rFonts w:ascii="Times New Roman" w:hAnsi="Times New Roman" w:cs="Times New Roman"/>
          <w:sz w:val="24"/>
          <w:szCs w:val="24"/>
        </w:rPr>
        <w:t xml:space="preserve"> den Versuchen)</w:t>
      </w:r>
    </w:p>
    <w:p w14:paraId="09443762" w14:textId="77777777" w:rsidR="00AE355C" w:rsidRDefault="00B61932" w:rsidP="00AE355C">
      <w:pPr>
        <w:keepNext/>
        <w:spacing w:line="360" w:lineRule="auto"/>
        <w:jc w:val="center"/>
      </w:pPr>
      <w:r w:rsidRPr="00F670CF">
        <w:rPr>
          <w:rFonts w:ascii="Times New Roman" w:hAnsi="Times New Roman" w:cs="Times New Roman"/>
          <w:noProof/>
          <w:sz w:val="24"/>
          <w:szCs w:val="24"/>
        </w:rPr>
        <w:drawing>
          <wp:inline distT="0" distB="0" distL="0" distR="0" wp14:anchorId="7D05AC35" wp14:editId="3ED74C7C">
            <wp:extent cx="5346980" cy="1411495"/>
            <wp:effectExtent l="0" t="0" r="6350" b="0"/>
            <wp:docPr id="166926688" name="Grafik 166926688" descr="C:\Users\schnu\AppData\Local\Microsoft\Windows\INetCache\Content.Word\N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chnu\AppData\Local\Microsoft\Windows\INetCache\Content.Word\Nacher.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50" t="10172" r="3793" b="8009"/>
                    <a:stretch/>
                  </pic:blipFill>
                  <pic:spPr bwMode="auto">
                    <a:xfrm>
                      <a:off x="0" y="0"/>
                      <a:ext cx="5407968" cy="1427595"/>
                    </a:xfrm>
                    <a:prstGeom prst="rect">
                      <a:avLst/>
                    </a:prstGeom>
                    <a:noFill/>
                    <a:ln>
                      <a:noFill/>
                    </a:ln>
                    <a:extLst>
                      <a:ext uri="{53640926-AAD7-44D8-BBD7-CCE9431645EC}">
                        <a14:shadowObscured xmlns:a14="http://schemas.microsoft.com/office/drawing/2010/main"/>
                      </a:ext>
                    </a:extLst>
                  </pic:spPr>
                </pic:pic>
              </a:graphicData>
            </a:graphic>
          </wp:inline>
        </w:drawing>
      </w:r>
    </w:p>
    <w:p w14:paraId="69D0A64D" w14:textId="767A0384" w:rsidR="00F670CF" w:rsidRPr="00AE355C" w:rsidRDefault="00AE355C" w:rsidP="00AE355C">
      <w:pPr>
        <w:pStyle w:val="Beschriftung"/>
        <w:jc w:val="center"/>
        <w:rPr>
          <w:rFonts w:ascii="Times New Roman" w:hAnsi="Times New Roman" w:cs="Times New Roman"/>
        </w:rPr>
      </w:pPr>
      <w:bookmarkStart w:id="327" w:name="_Toc494050671"/>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49</w:t>
      </w:r>
      <w:r w:rsidRPr="00AE355C">
        <w:rPr>
          <w:rFonts w:ascii="Times New Roman" w:hAnsi="Times New Roman" w:cs="Times New Roman"/>
        </w:rPr>
        <w:fldChar w:fldCharType="end"/>
      </w:r>
      <w:r w:rsidRPr="00AE355C">
        <w:rPr>
          <w:rFonts w:ascii="Times New Roman" w:hAnsi="Times New Roman" w:cs="Times New Roman"/>
        </w:rPr>
        <w:t>: Können Sie sich vorstellen eine VR-Brille zu kaufen? Wenn ja, weil: (Nach den Versuchen)</w:t>
      </w:r>
      <w:bookmarkEnd w:id="327"/>
    </w:p>
    <w:p w14:paraId="50741F15" w14:textId="2683ECD5" w:rsidR="009D421B" w:rsidRPr="00F670CF" w:rsidRDefault="009D421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Gründe für eine positive Kaufbereitschaft zeigen im Vergleich</w:t>
      </w:r>
      <w:r w:rsidR="00FD2432" w:rsidRPr="00F670CF">
        <w:rPr>
          <w:rFonts w:ascii="Times New Roman" w:hAnsi="Times New Roman" w:cs="Times New Roman"/>
          <w:sz w:val="24"/>
          <w:szCs w:val="24"/>
        </w:rPr>
        <w:t>, dass nach den Versuchen die Begeisterung ein größeres Kriterium für den Kauf einer VR-Brille war.</w:t>
      </w:r>
    </w:p>
    <w:p w14:paraId="478036DD" w14:textId="6DC8CC49" w:rsidR="00FD2432" w:rsidRPr="00F670CF" w:rsidRDefault="00FD2432"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5C7AB7E1" w14:textId="1AAF5EB1" w:rsidR="009D421B" w:rsidRPr="00F670CF" w:rsidRDefault="00FD2432"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Auf dieser Seite sind die Gründe aufgeführt, die gegen einen Kauf einer VR-Brille sprechen würden.</w:t>
      </w:r>
    </w:p>
    <w:p w14:paraId="1A6F0454" w14:textId="560ACD39" w:rsidR="004D4DC9" w:rsidRPr="00F670CF" w:rsidRDefault="004D4DC9"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Können Sie sich vorstellen eine VR-Brille zu kaufen? Wenn nein</w:t>
      </w:r>
      <w:r w:rsidR="32DCA556" w:rsidRPr="00F670CF">
        <w:rPr>
          <w:rFonts w:ascii="Times New Roman" w:hAnsi="Times New Roman" w:cs="Times New Roman"/>
          <w:sz w:val="24"/>
          <w:szCs w:val="24"/>
        </w:rPr>
        <w:t>,</w:t>
      </w:r>
      <w:r w:rsidRPr="00F670CF">
        <w:rPr>
          <w:rFonts w:ascii="Times New Roman" w:hAnsi="Times New Roman" w:cs="Times New Roman"/>
          <w:sz w:val="24"/>
          <w:szCs w:val="24"/>
        </w:rPr>
        <w:t xml:space="preserve"> weil: (</w:t>
      </w:r>
      <w:r w:rsidR="00F670CF">
        <w:rPr>
          <w:rFonts w:ascii="Times New Roman" w:hAnsi="Times New Roman" w:cs="Times New Roman"/>
          <w:sz w:val="24"/>
          <w:szCs w:val="24"/>
        </w:rPr>
        <w:t>Vor</w:t>
      </w:r>
      <w:r w:rsidRPr="00F670CF">
        <w:rPr>
          <w:rFonts w:ascii="Times New Roman" w:hAnsi="Times New Roman" w:cs="Times New Roman"/>
          <w:sz w:val="24"/>
          <w:szCs w:val="24"/>
        </w:rPr>
        <w:t xml:space="preserve"> den Versuchen)</w:t>
      </w:r>
    </w:p>
    <w:p w14:paraId="25FF9AFE" w14:textId="77777777" w:rsidR="00AE355C" w:rsidRDefault="00FD2432" w:rsidP="00AE355C">
      <w:pPr>
        <w:keepNext/>
        <w:spacing w:line="360" w:lineRule="auto"/>
        <w:jc w:val="both"/>
      </w:pPr>
      <w:r w:rsidRPr="00F670CF">
        <w:rPr>
          <w:rFonts w:ascii="Times New Roman" w:hAnsi="Times New Roman" w:cs="Times New Roman"/>
          <w:noProof/>
          <w:sz w:val="24"/>
          <w:szCs w:val="24"/>
        </w:rPr>
        <w:drawing>
          <wp:inline distT="0" distB="0" distL="0" distR="0" wp14:anchorId="7BD1CBD1" wp14:editId="3A8508D0">
            <wp:extent cx="5121072" cy="1879600"/>
            <wp:effectExtent l="0" t="0" r="3810" b="6350"/>
            <wp:docPr id="29" name="Grafik 29" descr="C:\Users\schnu\AppData\Local\Microsoft\Windows\INetCache\Content.Word\Vorher_WennN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chnu\AppData\Local\Microsoft\Windows\INetCache\Content.Word\Vorher_WennNein.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8143" t="17362" r="5484" b="19789"/>
                    <a:stretch/>
                  </pic:blipFill>
                  <pic:spPr bwMode="auto">
                    <a:xfrm>
                      <a:off x="0" y="0"/>
                      <a:ext cx="5182039" cy="1901977"/>
                    </a:xfrm>
                    <a:prstGeom prst="rect">
                      <a:avLst/>
                    </a:prstGeom>
                    <a:noFill/>
                    <a:ln>
                      <a:noFill/>
                    </a:ln>
                    <a:extLst>
                      <a:ext uri="{53640926-AAD7-44D8-BBD7-CCE9431645EC}">
                        <a14:shadowObscured xmlns:a14="http://schemas.microsoft.com/office/drawing/2010/main"/>
                      </a:ext>
                    </a:extLst>
                  </pic:spPr>
                </pic:pic>
              </a:graphicData>
            </a:graphic>
          </wp:inline>
        </w:drawing>
      </w:r>
    </w:p>
    <w:p w14:paraId="21624964" w14:textId="3D60E8B3" w:rsidR="00F670CF" w:rsidRPr="00AE355C" w:rsidRDefault="00AE355C" w:rsidP="00AE355C">
      <w:pPr>
        <w:pStyle w:val="Beschriftung"/>
        <w:jc w:val="both"/>
        <w:rPr>
          <w:rFonts w:ascii="Times New Roman" w:hAnsi="Times New Roman" w:cs="Times New Roman"/>
        </w:rPr>
      </w:pPr>
      <w:bookmarkStart w:id="328" w:name="_Toc494050672"/>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50</w:t>
      </w:r>
      <w:r w:rsidRPr="00AE355C">
        <w:rPr>
          <w:rFonts w:ascii="Times New Roman" w:hAnsi="Times New Roman" w:cs="Times New Roman"/>
        </w:rPr>
        <w:fldChar w:fldCharType="end"/>
      </w:r>
      <w:r w:rsidRPr="00AE355C">
        <w:rPr>
          <w:rFonts w:ascii="Times New Roman" w:hAnsi="Times New Roman" w:cs="Times New Roman"/>
        </w:rPr>
        <w:t>: Können Sie sich vorstellen eine VR-Brille zu kaufen? Wenn nein, weil: (Vor den Versuchen)</w:t>
      </w:r>
      <w:bookmarkEnd w:id="328"/>
    </w:p>
    <w:p w14:paraId="44C6BA6B" w14:textId="2CFD0D36" w:rsidR="009D421B" w:rsidRPr="00F670CF" w:rsidRDefault="009D421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Können Sie sich vorstellen eine VR-Brille zu kaufen? Wenn nein</w:t>
      </w:r>
      <w:r w:rsidR="32DCA556" w:rsidRPr="00F670CF">
        <w:rPr>
          <w:rFonts w:ascii="Times New Roman" w:hAnsi="Times New Roman" w:cs="Times New Roman"/>
          <w:sz w:val="24"/>
          <w:szCs w:val="24"/>
        </w:rPr>
        <w:t>,</w:t>
      </w:r>
      <w:r w:rsidRPr="00F670CF">
        <w:rPr>
          <w:rFonts w:ascii="Times New Roman" w:hAnsi="Times New Roman" w:cs="Times New Roman"/>
          <w:sz w:val="24"/>
          <w:szCs w:val="24"/>
        </w:rPr>
        <w:t xml:space="preserve"> weil: (</w:t>
      </w:r>
      <w:r w:rsidR="00F670CF">
        <w:rPr>
          <w:rFonts w:ascii="Times New Roman" w:hAnsi="Times New Roman" w:cs="Times New Roman"/>
          <w:sz w:val="24"/>
          <w:szCs w:val="24"/>
        </w:rPr>
        <w:t>Nach</w:t>
      </w:r>
      <w:r w:rsidRPr="00F670CF">
        <w:rPr>
          <w:rFonts w:ascii="Times New Roman" w:hAnsi="Times New Roman" w:cs="Times New Roman"/>
          <w:sz w:val="24"/>
          <w:szCs w:val="24"/>
        </w:rPr>
        <w:t xml:space="preserve"> den Versuchen)</w:t>
      </w:r>
    </w:p>
    <w:p w14:paraId="443D1C13" w14:textId="77777777" w:rsidR="00AE355C" w:rsidRDefault="00FD2432" w:rsidP="00AE355C">
      <w:pPr>
        <w:keepNext/>
        <w:spacing w:line="360" w:lineRule="auto"/>
        <w:jc w:val="both"/>
      </w:pPr>
      <w:r w:rsidRPr="00F670CF">
        <w:rPr>
          <w:rFonts w:ascii="Times New Roman" w:hAnsi="Times New Roman" w:cs="Times New Roman"/>
          <w:noProof/>
          <w:sz w:val="24"/>
          <w:szCs w:val="24"/>
        </w:rPr>
        <w:drawing>
          <wp:inline distT="0" distB="0" distL="0" distR="0" wp14:anchorId="44DB1623" wp14:editId="23ED1535">
            <wp:extent cx="5089930" cy="2011680"/>
            <wp:effectExtent l="0" t="0" r="0" b="7620"/>
            <wp:docPr id="166926693" name="Grafik 166926693" descr="C:\Users\schnu\AppData\Local\Microsoft\Windows\INetCache\Content.Word\Nachher_WennN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chnu\AppData\Local\Microsoft\Windows\INetCache\Content.Word\Nachher_WennNein.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8767" r="2792" b="5150"/>
                    <a:stretch/>
                  </pic:blipFill>
                  <pic:spPr bwMode="auto">
                    <a:xfrm>
                      <a:off x="0" y="0"/>
                      <a:ext cx="5137582" cy="2030513"/>
                    </a:xfrm>
                    <a:prstGeom prst="rect">
                      <a:avLst/>
                    </a:prstGeom>
                    <a:noFill/>
                    <a:ln>
                      <a:noFill/>
                    </a:ln>
                    <a:extLst>
                      <a:ext uri="{53640926-AAD7-44D8-BBD7-CCE9431645EC}">
                        <a14:shadowObscured xmlns:a14="http://schemas.microsoft.com/office/drawing/2010/main"/>
                      </a:ext>
                    </a:extLst>
                  </pic:spPr>
                </pic:pic>
              </a:graphicData>
            </a:graphic>
          </wp:inline>
        </w:drawing>
      </w:r>
    </w:p>
    <w:p w14:paraId="32DDC580" w14:textId="65C15FCA" w:rsidR="00F670CF" w:rsidRPr="00AE355C" w:rsidRDefault="00AE355C" w:rsidP="00AE355C">
      <w:pPr>
        <w:pStyle w:val="Beschriftung"/>
        <w:jc w:val="both"/>
        <w:rPr>
          <w:rFonts w:ascii="Times New Roman" w:hAnsi="Times New Roman" w:cs="Times New Roman"/>
        </w:rPr>
      </w:pPr>
      <w:bookmarkStart w:id="329" w:name="_Toc494050673"/>
      <w:r w:rsidRPr="00AE355C">
        <w:rPr>
          <w:rFonts w:ascii="Times New Roman" w:hAnsi="Times New Roman" w:cs="Times New Roman"/>
        </w:rPr>
        <w:t xml:space="preserve">Abbildung </w:t>
      </w:r>
      <w:r w:rsidRPr="00AE355C">
        <w:rPr>
          <w:rFonts w:ascii="Times New Roman" w:hAnsi="Times New Roman" w:cs="Times New Roman"/>
        </w:rPr>
        <w:fldChar w:fldCharType="begin"/>
      </w:r>
      <w:r w:rsidRPr="00AE355C">
        <w:rPr>
          <w:rFonts w:ascii="Times New Roman" w:hAnsi="Times New Roman" w:cs="Times New Roman"/>
        </w:rPr>
        <w:instrText xml:space="preserve"> SEQ Abbildung \* ARABIC </w:instrText>
      </w:r>
      <w:r w:rsidRPr="00AE355C">
        <w:rPr>
          <w:rFonts w:ascii="Times New Roman" w:hAnsi="Times New Roman" w:cs="Times New Roman"/>
        </w:rPr>
        <w:fldChar w:fldCharType="separate"/>
      </w:r>
      <w:r w:rsidR="008A6A9D">
        <w:rPr>
          <w:rFonts w:ascii="Times New Roman" w:hAnsi="Times New Roman" w:cs="Times New Roman"/>
          <w:noProof/>
        </w:rPr>
        <w:t>51</w:t>
      </w:r>
      <w:r w:rsidRPr="00AE355C">
        <w:rPr>
          <w:rFonts w:ascii="Times New Roman" w:hAnsi="Times New Roman" w:cs="Times New Roman"/>
        </w:rPr>
        <w:fldChar w:fldCharType="end"/>
      </w:r>
      <w:r w:rsidRPr="00AE355C">
        <w:rPr>
          <w:rFonts w:ascii="Times New Roman" w:hAnsi="Times New Roman" w:cs="Times New Roman"/>
        </w:rPr>
        <w:t>: Können Sie sich vorstellen eine VR-Brille zu kaufen? Wenn nein, weil: (Nach den Versuchen)</w:t>
      </w:r>
      <w:bookmarkEnd w:id="329"/>
    </w:p>
    <w:p w14:paraId="5795C67A" w14:textId="5D536DBD" w:rsidR="00F3560E" w:rsidRPr="00F670CF" w:rsidRDefault="00FD2432"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Bei den Gründen</w:t>
      </w:r>
      <w:r w:rsidR="4806B11C" w:rsidRPr="00F670CF">
        <w:rPr>
          <w:rFonts w:ascii="Times New Roman" w:hAnsi="Times New Roman" w:cs="Times New Roman"/>
          <w:sz w:val="24"/>
          <w:szCs w:val="24"/>
        </w:rPr>
        <w:t>,</w:t>
      </w:r>
      <w:r w:rsidRPr="00F670CF">
        <w:rPr>
          <w:rFonts w:ascii="Times New Roman" w:hAnsi="Times New Roman" w:cs="Times New Roman"/>
          <w:sz w:val="24"/>
          <w:szCs w:val="24"/>
        </w:rPr>
        <w:t xml:space="preserve"> die </w:t>
      </w:r>
      <w:r w:rsidR="0067731D" w:rsidRPr="00F670CF">
        <w:rPr>
          <w:rFonts w:ascii="Times New Roman" w:hAnsi="Times New Roman" w:cs="Times New Roman"/>
          <w:sz w:val="24"/>
          <w:szCs w:val="24"/>
        </w:rPr>
        <w:t>dagegensprechen</w:t>
      </w:r>
      <w:r w:rsidR="32DCA556" w:rsidRPr="00F670CF">
        <w:rPr>
          <w:rFonts w:ascii="Times New Roman" w:hAnsi="Times New Roman" w:cs="Times New Roman"/>
          <w:sz w:val="24"/>
          <w:szCs w:val="24"/>
        </w:rPr>
        <w:t>,</w:t>
      </w:r>
      <w:r w:rsidRPr="00F670CF">
        <w:rPr>
          <w:rFonts w:ascii="Times New Roman" w:hAnsi="Times New Roman" w:cs="Times New Roman"/>
          <w:sz w:val="24"/>
          <w:szCs w:val="24"/>
        </w:rPr>
        <w:t xml:space="preserve"> eine VR-Brillen zu kaufen, zeigt sich im Vorher</w:t>
      </w:r>
      <w:r w:rsidR="22C6C570" w:rsidRPr="22C6C570">
        <w:rPr>
          <w:rFonts w:ascii="Times New Roman" w:hAnsi="Times New Roman" w:cs="Times New Roman"/>
          <w:sz w:val="24"/>
          <w:szCs w:val="24"/>
        </w:rPr>
        <w:t>-</w:t>
      </w:r>
      <w:r w:rsidRPr="00F670CF">
        <w:rPr>
          <w:rFonts w:ascii="Times New Roman" w:hAnsi="Times New Roman" w:cs="Times New Roman"/>
          <w:sz w:val="24"/>
          <w:szCs w:val="24"/>
        </w:rPr>
        <w:t>Nachher</w:t>
      </w:r>
      <w:r w:rsidR="22C6C570" w:rsidRPr="22C6C570">
        <w:rPr>
          <w:rFonts w:ascii="Times New Roman" w:hAnsi="Times New Roman" w:cs="Times New Roman"/>
          <w:sz w:val="24"/>
          <w:szCs w:val="24"/>
        </w:rPr>
        <w:t>-</w:t>
      </w:r>
      <w:r w:rsidRPr="00F670CF">
        <w:rPr>
          <w:rFonts w:ascii="Times New Roman" w:hAnsi="Times New Roman" w:cs="Times New Roman"/>
          <w:sz w:val="24"/>
          <w:szCs w:val="24"/>
        </w:rPr>
        <w:t>Vergleich</w:t>
      </w:r>
      <w:r w:rsidR="4806B11C" w:rsidRPr="00F670CF">
        <w:rPr>
          <w:rFonts w:ascii="Times New Roman" w:hAnsi="Times New Roman" w:cs="Times New Roman"/>
          <w:sz w:val="24"/>
          <w:szCs w:val="24"/>
        </w:rPr>
        <w:t>, dass</w:t>
      </w:r>
      <w:r w:rsidRPr="00F670CF">
        <w:rPr>
          <w:rFonts w:ascii="Times New Roman" w:hAnsi="Times New Roman" w:cs="Times New Roman"/>
          <w:sz w:val="24"/>
          <w:szCs w:val="24"/>
        </w:rPr>
        <w:t xml:space="preserve"> der hohe Preis als Grund zwar leicht sinkt</w:t>
      </w:r>
      <w:r w:rsidR="24E77E8B" w:rsidRPr="00F670CF">
        <w:rPr>
          <w:rFonts w:ascii="Times New Roman" w:hAnsi="Times New Roman" w:cs="Times New Roman"/>
          <w:sz w:val="24"/>
          <w:szCs w:val="24"/>
        </w:rPr>
        <w:t>, die unausgereifte</w:t>
      </w:r>
      <w:r w:rsidRPr="00F670CF">
        <w:rPr>
          <w:rFonts w:ascii="Times New Roman" w:hAnsi="Times New Roman" w:cs="Times New Roman"/>
          <w:sz w:val="24"/>
          <w:szCs w:val="24"/>
        </w:rPr>
        <w:t xml:space="preserve"> Technik aber </w:t>
      </w:r>
      <w:r w:rsidR="24E77E8B" w:rsidRPr="00F670CF">
        <w:rPr>
          <w:rFonts w:ascii="Times New Roman" w:hAnsi="Times New Roman" w:cs="Times New Roman"/>
          <w:sz w:val="24"/>
          <w:szCs w:val="24"/>
        </w:rPr>
        <w:t>ansteigt</w:t>
      </w:r>
      <w:r w:rsidRPr="00F670CF">
        <w:rPr>
          <w:rFonts w:ascii="Times New Roman" w:hAnsi="Times New Roman" w:cs="Times New Roman"/>
          <w:sz w:val="24"/>
          <w:szCs w:val="24"/>
        </w:rPr>
        <w:t>.</w:t>
      </w:r>
      <w:r w:rsidR="00221B23" w:rsidRPr="00F670CF">
        <w:rPr>
          <w:rFonts w:ascii="Times New Roman" w:hAnsi="Times New Roman" w:cs="Times New Roman"/>
          <w:sz w:val="24"/>
          <w:szCs w:val="24"/>
        </w:rPr>
        <w:t xml:space="preserve"> </w:t>
      </w:r>
    </w:p>
    <w:p w14:paraId="10ABCE93" w14:textId="1EC80EFD" w:rsidR="00221B23" w:rsidRPr="00F670CF" w:rsidRDefault="00221B23"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Im Vergleich zu den Gründen dafür schließt sich hieraus, </w:t>
      </w:r>
      <w:r w:rsidR="43DDA26E" w:rsidRPr="00F670CF">
        <w:rPr>
          <w:rFonts w:ascii="Times New Roman" w:hAnsi="Times New Roman" w:cs="Times New Roman"/>
          <w:sz w:val="24"/>
          <w:szCs w:val="24"/>
        </w:rPr>
        <w:t>dass</w:t>
      </w:r>
      <w:r w:rsidRPr="00F670CF">
        <w:rPr>
          <w:rFonts w:ascii="Times New Roman" w:hAnsi="Times New Roman" w:cs="Times New Roman"/>
          <w:sz w:val="24"/>
          <w:szCs w:val="24"/>
        </w:rPr>
        <w:t xml:space="preserve"> zwar die Technik die Probanden begeistert, aber </w:t>
      </w:r>
      <w:r w:rsidR="22C6C570" w:rsidRPr="22C6C570">
        <w:rPr>
          <w:rFonts w:ascii="Times New Roman" w:hAnsi="Times New Roman" w:cs="Times New Roman"/>
          <w:sz w:val="24"/>
          <w:szCs w:val="24"/>
        </w:rPr>
        <w:t xml:space="preserve">dabei </w:t>
      </w:r>
      <w:r w:rsidRPr="00F670CF">
        <w:rPr>
          <w:rFonts w:ascii="Times New Roman" w:hAnsi="Times New Roman" w:cs="Times New Roman"/>
          <w:sz w:val="24"/>
          <w:szCs w:val="24"/>
        </w:rPr>
        <w:t xml:space="preserve">noch </w:t>
      </w:r>
      <w:r w:rsidR="43DDA26E" w:rsidRPr="00F670CF">
        <w:rPr>
          <w:rFonts w:ascii="Times New Roman" w:hAnsi="Times New Roman" w:cs="Times New Roman"/>
          <w:sz w:val="24"/>
          <w:szCs w:val="24"/>
        </w:rPr>
        <w:t>Verbesserungsbedarf</w:t>
      </w:r>
      <w:r w:rsidRPr="00F670CF">
        <w:rPr>
          <w:rFonts w:ascii="Times New Roman" w:hAnsi="Times New Roman" w:cs="Times New Roman"/>
          <w:sz w:val="24"/>
          <w:szCs w:val="24"/>
        </w:rPr>
        <w:t xml:space="preserve"> besteht.</w:t>
      </w:r>
    </w:p>
    <w:p w14:paraId="75A7BA14" w14:textId="3091070D" w:rsidR="00221B23" w:rsidRPr="00F670CF" w:rsidRDefault="00221B23"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13276240" w14:textId="1C7308BD" w:rsidR="00B55EEB" w:rsidRPr="00CF29FD" w:rsidRDefault="006A4ED4" w:rsidP="000A237F">
      <w:pPr>
        <w:pStyle w:val="berschrift1"/>
        <w:spacing w:line="360" w:lineRule="auto"/>
        <w:jc w:val="both"/>
        <w:rPr>
          <w:rFonts w:ascii="Times New Roman" w:hAnsi="Times New Roman" w:cs="Times New Roman"/>
          <w:sz w:val="32"/>
          <w:szCs w:val="24"/>
        </w:rPr>
      </w:pPr>
      <w:bookmarkStart w:id="330" w:name="_Toc493693721"/>
      <w:bookmarkStart w:id="331" w:name="_Toc493701895"/>
      <w:bookmarkStart w:id="332" w:name="_Toc493682153"/>
      <w:bookmarkStart w:id="333" w:name="_Toc493699953"/>
      <w:bookmarkStart w:id="334" w:name="_Toc493696979"/>
      <w:bookmarkStart w:id="335" w:name="_Toc494055351"/>
      <w:r w:rsidRPr="00CF29FD">
        <w:rPr>
          <w:rFonts w:ascii="Times New Roman" w:hAnsi="Times New Roman" w:cs="Times New Roman"/>
          <w:sz w:val="32"/>
          <w:szCs w:val="24"/>
        </w:rPr>
        <w:lastRenderedPageBreak/>
        <w:t xml:space="preserve">Resümee und </w:t>
      </w:r>
      <w:r w:rsidR="1C140F3E" w:rsidRPr="00CF29FD">
        <w:rPr>
          <w:rFonts w:ascii="Times New Roman" w:hAnsi="Times New Roman" w:cs="Times New Roman"/>
          <w:sz w:val="32"/>
          <w:szCs w:val="24"/>
        </w:rPr>
        <w:t>Ausblick</w:t>
      </w:r>
      <w:bookmarkEnd w:id="335"/>
      <w:r w:rsidR="1C140F3E" w:rsidRPr="00CF29FD">
        <w:rPr>
          <w:rFonts w:ascii="Times New Roman" w:hAnsi="Times New Roman" w:cs="Times New Roman"/>
          <w:sz w:val="32"/>
          <w:szCs w:val="24"/>
        </w:rPr>
        <w:t xml:space="preserve"> </w:t>
      </w:r>
      <w:bookmarkEnd w:id="330"/>
      <w:bookmarkEnd w:id="331"/>
      <w:bookmarkEnd w:id="332"/>
      <w:bookmarkEnd w:id="333"/>
      <w:bookmarkEnd w:id="334"/>
    </w:p>
    <w:p w14:paraId="25BAFC41" w14:textId="16C37025" w:rsidR="00D65A71" w:rsidRPr="00F670CF" w:rsidRDefault="00D65A71" w:rsidP="000A237F">
      <w:pPr>
        <w:tabs>
          <w:tab w:val="left" w:pos="979"/>
        </w:tabs>
        <w:jc w:val="both"/>
        <w:rPr>
          <w:rFonts w:ascii="Times New Roman" w:hAnsi="Times New Roman" w:cs="Times New Roman"/>
          <w:sz w:val="24"/>
          <w:szCs w:val="24"/>
        </w:rPr>
      </w:pPr>
    </w:p>
    <w:p w14:paraId="62B20B63" w14:textId="02AB1332" w:rsidR="006A4ED4" w:rsidRPr="00F670CF" w:rsidRDefault="00CC51AA" w:rsidP="000A237F">
      <w:pPr>
        <w:tabs>
          <w:tab w:val="left" w:pos="979"/>
        </w:tabs>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In diesem Kapitel wird die praktische Arbeit reflektiert und ein Ausblick auf vertiefende Untersuchungsmöglichkeiten gegeben.</w:t>
      </w:r>
    </w:p>
    <w:p w14:paraId="780C1D48" w14:textId="0E1D3AD6" w:rsidR="00CC51AA" w:rsidRPr="00F670CF" w:rsidRDefault="00CC51AA" w:rsidP="000A237F">
      <w:pPr>
        <w:tabs>
          <w:tab w:val="left" w:pos="979"/>
        </w:tabs>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In der technischen Vorbereitung gestaltete sich die Kombination des Multitarget</w:t>
      </w:r>
      <w:r w:rsidR="565BFCC3" w:rsidRPr="565BFCC3">
        <w:rPr>
          <w:rFonts w:ascii="Times New Roman" w:hAnsi="Times New Roman" w:cs="Times New Roman"/>
          <w:sz w:val="24"/>
          <w:szCs w:val="24"/>
        </w:rPr>
        <w:t>-</w:t>
      </w:r>
      <w:r w:rsidRPr="00F670CF">
        <w:rPr>
          <w:rFonts w:ascii="Times New Roman" w:hAnsi="Times New Roman" w:cs="Times New Roman"/>
          <w:sz w:val="24"/>
          <w:szCs w:val="24"/>
        </w:rPr>
        <w:t xml:space="preserve">Tracking schwierig, da zwischen der Kamera der </w:t>
      </w:r>
      <w:r w:rsidR="0072141C" w:rsidRPr="0072141C">
        <w:rPr>
          <w:rFonts w:ascii="Times New Roman" w:hAnsi="Times New Roman" w:cs="Times New Roman"/>
          <w:i/>
          <w:sz w:val="24"/>
          <w:szCs w:val="24"/>
        </w:rPr>
        <w:t>HTC</w:t>
      </w:r>
      <w:r w:rsidR="008B2323" w:rsidRPr="00F670CF">
        <w:rPr>
          <w:rFonts w:ascii="Times New Roman" w:hAnsi="Times New Roman" w:cs="Times New Roman"/>
          <w:i/>
          <w:sz w:val="24"/>
          <w:szCs w:val="24"/>
        </w:rPr>
        <w:t xml:space="preserve"> Vive</w:t>
      </w:r>
      <w:r w:rsidRPr="00F670CF">
        <w:rPr>
          <w:rFonts w:ascii="Times New Roman" w:hAnsi="Times New Roman" w:cs="Times New Roman"/>
          <w:sz w:val="24"/>
          <w:szCs w:val="24"/>
        </w:rPr>
        <w:t xml:space="preserve"> und den Kameras der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ein Versatz vorhanden war. Dieser wurde zwar versucht</w:t>
      </w:r>
      <w:r w:rsidR="4D367B23" w:rsidRPr="00F670CF">
        <w:rPr>
          <w:rFonts w:ascii="Times New Roman" w:hAnsi="Times New Roman" w:cs="Times New Roman"/>
          <w:sz w:val="24"/>
          <w:szCs w:val="24"/>
        </w:rPr>
        <w:t>,</w:t>
      </w:r>
      <w:r w:rsidRPr="00F670CF">
        <w:rPr>
          <w:rFonts w:ascii="Times New Roman" w:hAnsi="Times New Roman" w:cs="Times New Roman"/>
          <w:sz w:val="24"/>
          <w:szCs w:val="24"/>
        </w:rPr>
        <w:t xml:space="preserve"> mit dem im Anhang zu findenden Skript </w:t>
      </w:r>
      <w:r w:rsidR="565BFCC3" w:rsidRPr="565BFCC3">
        <w:rPr>
          <w:rFonts w:ascii="Times New Roman" w:hAnsi="Times New Roman" w:cs="Times New Roman"/>
          <w:sz w:val="24"/>
          <w:szCs w:val="24"/>
        </w:rPr>
        <w:t>,,</w:t>
      </w:r>
      <w:r w:rsidRPr="00F670CF">
        <w:rPr>
          <w:rFonts w:ascii="Times New Roman" w:hAnsi="Times New Roman" w:cs="Times New Roman"/>
          <w:sz w:val="24"/>
          <w:szCs w:val="24"/>
        </w:rPr>
        <w:t>Transformation</w:t>
      </w:r>
      <w:r w:rsidR="565BFCC3" w:rsidRPr="565BFCC3">
        <w:rPr>
          <w:rFonts w:ascii="Times New Roman" w:hAnsi="Times New Roman" w:cs="Times New Roman"/>
          <w:sz w:val="24"/>
          <w:szCs w:val="24"/>
        </w:rPr>
        <w:t>"</w:t>
      </w:r>
      <w:r w:rsidRPr="00F670CF">
        <w:rPr>
          <w:rFonts w:ascii="Times New Roman" w:hAnsi="Times New Roman" w:cs="Times New Roman"/>
          <w:sz w:val="24"/>
          <w:szCs w:val="24"/>
        </w:rPr>
        <w:t xml:space="preserve"> auszugleichen, dies führte aber nicht zum Erfolg. Dieses Skript ermöglichte zwar eine Koordinatentransformation, </w:t>
      </w:r>
      <w:r w:rsidR="007B1116" w:rsidRPr="00F670CF">
        <w:rPr>
          <w:rFonts w:ascii="Times New Roman" w:hAnsi="Times New Roman" w:cs="Times New Roman"/>
          <w:sz w:val="24"/>
          <w:szCs w:val="24"/>
        </w:rPr>
        <w:t>konnte aber den räumlichen Versatz nicht ausgleichen.</w:t>
      </w:r>
      <w:r w:rsidR="00E00FA1" w:rsidRPr="00F670CF">
        <w:rPr>
          <w:rFonts w:ascii="Times New Roman" w:hAnsi="Times New Roman" w:cs="Times New Roman"/>
          <w:sz w:val="24"/>
          <w:szCs w:val="24"/>
        </w:rPr>
        <w:t xml:space="preserve"> Daher wurde dieser Ansatz nicht weiterverfolgt, da es den Zeitplan weit überschritten hätte. Die direkte, technische Integration von Systemen wie der </w:t>
      </w:r>
      <w:r w:rsidR="00F670CF" w:rsidRPr="00F670CF">
        <w:rPr>
          <w:rFonts w:ascii="Times New Roman" w:hAnsi="Times New Roman" w:cs="Times New Roman"/>
          <w:i/>
          <w:sz w:val="24"/>
          <w:szCs w:val="24"/>
        </w:rPr>
        <w:t xml:space="preserve">Leap Motion </w:t>
      </w:r>
      <w:r w:rsidR="00E00FA1" w:rsidRPr="00F670CF">
        <w:rPr>
          <w:rFonts w:ascii="Times New Roman" w:hAnsi="Times New Roman" w:cs="Times New Roman"/>
          <w:sz w:val="24"/>
          <w:szCs w:val="24"/>
        </w:rPr>
        <w:t>in HMDs wird in Zukunft das Zusammenführen von Hand</w:t>
      </w:r>
      <w:r w:rsidR="565BFCC3" w:rsidRPr="565BFCC3">
        <w:rPr>
          <w:rFonts w:ascii="Times New Roman" w:hAnsi="Times New Roman" w:cs="Times New Roman"/>
          <w:sz w:val="24"/>
          <w:szCs w:val="24"/>
        </w:rPr>
        <w:t>-</w:t>
      </w:r>
      <w:r w:rsidR="00E00FA1" w:rsidRPr="00F670CF">
        <w:rPr>
          <w:rFonts w:ascii="Times New Roman" w:hAnsi="Times New Roman" w:cs="Times New Roman"/>
          <w:sz w:val="24"/>
          <w:szCs w:val="24"/>
        </w:rPr>
        <w:t xml:space="preserve"> und Gestensteuerung, wie auch die Objekterkennung vereinfachen.</w:t>
      </w:r>
    </w:p>
    <w:p w14:paraId="72F943A2" w14:textId="5488DB44" w:rsidR="007007AF" w:rsidRPr="00F670CF" w:rsidRDefault="007007AF" w:rsidP="000A237F">
      <w:pPr>
        <w:tabs>
          <w:tab w:val="left" w:pos="979"/>
        </w:tabs>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Für die </w:t>
      </w:r>
      <w:r w:rsidR="00B40A40" w:rsidRPr="00F670CF">
        <w:rPr>
          <w:rFonts w:ascii="Times New Roman" w:hAnsi="Times New Roman" w:cs="Times New Roman"/>
          <w:sz w:val="24"/>
          <w:szCs w:val="24"/>
        </w:rPr>
        <w:t>aussagekräftigere</w:t>
      </w:r>
      <w:r w:rsidRPr="00F670CF">
        <w:rPr>
          <w:rFonts w:ascii="Times New Roman" w:hAnsi="Times New Roman" w:cs="Times New Roman"/>
          <w:sz w:val="24"/>
          <w:szCs w:val="24"/>
        </w:rPr>
        <w:t xml:space="preserve"> Bewertung der Ergebnisse wäre es vorteilhafter gewesen, eine ausgeglichenere Geschlechterverteilung zu haben. </w:t>
      </w:r>
      <w:r w:rsidR="00B40A40" w:rsidRPr="00F670CF">
        <w:rPr>
          <w:rFonts w:ascii="Times New Roman" w:hAnsi="Times New Roman" w:cs="Times New Roman"/>
          <w:sz w:val="24"/>
          <w:szCs w:val="24"/>
        </w:rPr>
        <w:t>Zudem wäre auch wünschenswert gewesen, wenn die Altersverteilung sich nicht auf die Zwanziger konzentriert hätte, bzw. wenn mehr Probanden an der Studie teilgenommen hätten. Dasselbe Problem trat auch bei der Frage:</w:t>
      </w:r>
      <w:r w:rsidR="001221A7" w:rsidRPr="00F670CF">
        <w:rPr>
          <w:rFonts w:ascii="Times New Roman" w:hAnsi="Times New Roman" w:cs="Times New Roman"/>
          <w:sz w:val="24"/>
          <w:szCs w:val="24"/>
        </w:rPr>
        <w:t xml:space="preserve"> </w:t>
      </w:r>
      <w:r w:rsidR="00B40A40" w:rsidRPr="00F670CF">
        <w:rPr>
          <w:rFonts w:ascii="Times New Roman" w:hAnsi="Times New Roman" w:cs="Times New Roman"/>
          <w:sz w:val="24"/>
          <w:szCs w:val="24"/>
        </w:rPr>
        <w:t xml:space="preserve">Wie oft nutzen Sie Interaktive Anwendungen bzw. Computerspiele auf Desktop-PCs, Handys, Tablets, etc. im Alltag, auf. Hier war der Großteil der Nutzungsstunden zwischen Null und 20 verteilt, was die statistischen Ausreißer weniger nutzbar </w:t>
      </w:r>
      <w:r w:rsidR="00B40A40" w:rsidRPr="00F670CF">
        <w:rPr>
          <w:rFonts w:ascii="Times New Roman" w:hAnsi="Times New Roman" w:cs="Times New Roman"/>
          <w:color w:val="000000"/>
          <w:sz w:val="24"/>
          <w:szCs w:val="24"/>
          <w:shd w:val="clear" w:color="auto" w:fill="FFFFFF"/>
        </w:rPr>
        <w:t>machte</w:t>
      </w:r>
      <w:r w:rsidR="00B40A40" w:rsidRPr="5EB6CF90">
        <w:rPr>
          <w:rFonts w:ascii="Times New Roman" w:hAnsi="Times New Roman" w:cs="Times New Roman"/>
          <w:i/>
          <w:color w:val="000000"/>
          <w:sz w:val="24"/>
          <w:szCs w:val="24"/>
          <w:shd w:val="clear" w:color="auto" w:fill="FFFFFF"/>
        </w:rPr>
        <w:t>.</w:t>
      </w:r>
    </w:p>
    <w:p w14:paraId="404D0318" w14:textId="05BF8F04" w:rsidR="00E00FA1" w:rsidRPr="00F670CF" w:rsidRDefault="00E00FA1" w:rsidP="000A237F">
      <w:pPr>
        <w:tabs>
          <w:tab w:val="left" w:pos="979"/>
        </w:tabs>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Bei Versuch Eins wäre es sicher interessant gewesen</w:t>
      </w:r>
      <w:r w:rsidR="6636D04E" w:rsidRPr="00F670CF">
        <w:rPr>
          <w:rFonts w:ascii="Times New Roman" w:hAnsi="Times New Roman" w:cs="Times New Roman"/>
          <w:sz w:val="24"/>
          <w:szCs w:val="24"/>
        </w:rPr>
        <w:t>,</w:t>
      </w:r>
      <w:r w:rsidRPr="00F670CF">
        <w:rPr>
          <w:rFonts w:ascii="Times New Roman" w:hAnsi="Times New Roman" w:cs="Times New Roman"/>
          <w:sz w:val="24"/>
          <w:szCs w:val="24"/>
        </w:rPr>
        <w:t xml:space="preserve"> aktuelle High-End Grafik zu verwenden um damit die Immersion der Probanden zu testen</w:t>
      </w:r>
      <w:r w:rsidR="6636D04E" w:rsidRPr="00F670CF">
        <w:rPr>
          <w:rFonts w:ascii="Times New Roman" w:hAnsi="Times New Roman" w:cs="Times New Roman"/>
          <w:sz w:val="24"/>
          <w:szCs w:val="24"/>
        </w:rPr>
        <w:t>. Das</w:t>
      </w:r>
      <w:r w:rsidRPr="00F670CF">
        <w:rPr>
          <w:rFonts w:ascii="Times New Roman" w:hAnsi="Times New Roman" w:cs="Times New Roman"/>
          <w:sz w:val="24"/>
          <w:szCs w:val="24"/>
        </w:rPr>
        <w:t xml:space="preserve"> war aber im Umfang der Thesis nicht möglich</w:t>
      </w:r>
      <w:r w:rsidR="007007AF" w:rsidRPr="00F670CF">
        <w:rPr>
          <w:rFonts w:ascii="Times New Roman" w:hAnsi="Times New Roman" w:cs="Times New Roman"/>
          <w:sz w:val="24"/>
          <w:szCs w:val="24"/>
        </w:rPr>
        <w:t xml:space="preserve">. </w:t>
      </w:r>
      <w:r w:rsidR="6636D04E" w:rsidRPr="00F670CF">
        <w:rPr>
          <w:rFonts w:ascii="Times New Roman" w:hAnsi="Times New Roman" w:cs="Times New Roman"/>
          <w:sz w:val="24"/>
          <w:szCs w:val="24"/>
        </w:rPr>
        <w:t>Es</w:t>
      </w:r>
      <w:r w:rsidR="007007AF" w:rsidRPr="00F670CF">
        <w:rPr>
          <w:rFonts w:ascii="Times New Roman" w:hAnsi="Times New Roman" w:cs="Times New Roman"/>
          <w:sz w:val="24"/>
          <w:szCs w:val="24"/>
        </w:rPr>
        <w:t xml:space="preserve"> hätte des Weiteren dazu geführt, dass die Vergleichbarkeit der Versuche untereinander nur eingeschränkt bewertbar wäre</w:t>
      </w:r>
      <w:r w:rsidR="00B40A40" w:rsidRPr="00F670CF">
        <w:rPr>
          <w:rFonts w:ascii="Times New Roman" w:hAnsi="Times New Roman" w:cs="Times New Roman"/>
          <w:sz w:val="24"/>
          <w:szCs w:val="24"/>
        </w:rPr>
        <w:t>.</w:t>
      </w:r>
    </w:p>
    <w:p w14:paraId="1D845694" w14:textId="2EC4C833" w:rsidR="007007AF" w:rsidRPr="00F670CF" w:rsidRDefault="007007AF" w:rsidP="000A237F">
      <w:pPr>
        <w:tabs>
          <w:tab w:val="left" w:pos="979"/>
        </w:tabs>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Zu Versuch Zwei und Drei hätte ein zusätzlicher Versuch mit den aktuellen Eingabegeräten der aktuellen VR</w:t>
      </w:r>
      <w:r w:rsidR="5EB6CF90" w:rsidRPr="5EB6CF90">
        <w:rPr>
          <w:rFonts w:ascii="Times New Roman" w:hAnsi="Times New Roman" w:cs="Times New Roman"/>
          <w:sz w:val="24"/>
          <w:szCs w:val="24"/>
        </w:rPr>
        <w:t>-</w:t>
      </w:r>
      <w:r w:rsidRPr="00F670CF">
        <w:rPr>
          <w:rFonts w:ascii="Times New Roman" w:hAnsi="Times New Roman" w:cs="Times New Roman"/>
          <w:sz w:val="24"/>
          <w:szCs w:val="24"/>
        </w:rPr>
        <w:t xml:space="preserve">System zur Vergleichbarkeit </w:t>
      </w:r>
      <w:r w:rsidR="36D22ABD" w:rsidRPr="00F670CF">
        <w:rPr>
          <w:rFonts w:ascii="Times New Roman" w:hAnsi="Times New Roman" w:cs="Times New Roman"/>
          <w:sz w:val="24"/>
          <w:szCs w:val="24"/>
        </w:rPr>
        <w:t>mit</w:t>
      </w:r>
      <w:r w:rsidRPr="00F670CF">
        <w:rPr>
          <w:rFonts w:ascii="Times New Roman" w:hAnsi="Times New Roman" w:cs="Times New Roman"/>
          <w:sz w:val="24"/>
          <w:szCs w:val="24"/>
        </w:rPr>
        <w:t xml:space="preserve"> diesen </w:t>
      </w:r>
      <w:r w:rsidR="36D22ABD" w:rsidRPr="00F670CF">
        <w:rPr>
          <w:rFonts w:ascii="Times New Roman" w:hAnsi="Times New Roman" w:cs="Times New Roman"/>
          <w:sz w:val="24"/>
          <w:szCs w:val="24"/>
        </w:rPr>
        <w:t>beigetragen</w:t>
      </w:r>
      <w:r w:rsidRPr="00F670CF">
        <w:rPr>
          <w:rFonts w:ascii="Times New Roman" w:hAnsi="Times New Roman" w:cs="Times New Roman"/>
          <w:sz w:val="24"/>
          <w:szCs w:val="24"/>
        </w:rPr>
        <w:t xml:space="preserve">, allerdings lag unser </w:t>
      </w:r>
      <w:r w:rsidR="36D22ABD" w:rsidRPr="00F670CF">
        <w:rPr>
          <w:rFonts w:ascii="Times New Roman" w:hAnsi="Times New Roman" w:cs="Times New Roman"/>
          <w:sz w:val="24"/>
          <w:szCs w:val="24"/>
        </w:rPr>
        <w:t>Fokus</w:t>
      </w:r>
      <w:r w:rsidRPr="00F670CF">
        <w:rPr>
          <w:rFonts w:ascii="Times New Roman" w:hAnsi="Times New Roman" w:cs="Times New Roman"/>
          <w:sz w:val="24"/>
          <w:szCs w:val="24"/>
        </w:rPr>
        <w:t xml:space="preserve"> darauf, die Integration von realen Objekten umzusetzen.</w:t>
      </w:r>
      <w:r w:rsidR="00F125A7" w:rsidRPr="00F670CF">
        <w:rPr>
          <w:rFonts w:ascii="Times New Roman" w:hAnsi="Times New Roman" w:cs="Times New Roman"/>
          <w:sz w:val="24"/>
          <w:szCs w:val="24"/>
        </w:rPr>
        <w:t xml:space="preserve"> </w:t>
      </w:r>
      <w:r w:rsidR="2E417C5C" w:rsidRPr="00F670CF">
        <w:rPr>
          <w:rFonts w:ascii="Times New Roman" w:hAnsi="Times New Roman" w:cs="Times New Roman"/>
          <w:sz w:val="24"/>
          <w:szCs w:val="24"/>
        </w:rPr>
        <w:t>Beim randomisierten</w:t>
      </w:r>
      <w:r w:rsidR="00F125A7" w:rsidRPr="00F670CF">
        <w:rPr>
          <w:rFonts w:ascii="Times New Roman" w:hAnsi="Times New Roman" w:cs="Times New Roman"/>
          <w:sz w:val="24"/>
          <w:szCs w:val="24"/>
        </w:rPr>
        <w:t xml:space="preserve"> Wechsel zwischen Versuch Zwei und Drei </w:t>
      </w:r>
      <w:r w:rsidR="2E417C5C" w:rsidRPr="00F670CF">
        <w:rPr>
          <w:rFonts w:ascii="Times New Roman" w:hAnsi="Times New Roman" w:cs="Times New Roman"/>
          <w:sz w:val="24"/>
          <w:szCs w:val="24"/>
        </w:rPr>
        <w:t>fiel</w:t>
      </w:r>
      <w:r w:rsidR="00F125A7" w:rsidRPr="00F670CF">
        <w:rPr>
          <w:rFonts w:ascii="Times New Roman" w:hAnsi="Times New Roman" w:cs="Times New Roman"/>
          <w:sz w:val="24"/>
          <w:szCs w:val="24"/>
        </w:rPr>
        <w:t xml:space="preserve"> auf, </w:t>
      </w:r>
      <w:r w:rsidR="2E417C5C" w:rsidRPr="00F670CF">
        <w:rPr>
          <w:rFonts w:ascii="Times New Roman" w:hAnsi="Times New Roman" w:cs="Times New Roman"/>
          <w:sz w:val="24"/>
          <w:szCs w:val="24"/>
        </w:rPr>
        <w:t xml:space="preserve">dass </w:t>
      </w:r>
      <w:r w:rsidR="008F0E91" w:rsidRPr="00F670CF">
        <w:rPr>
          <w:rFonts w:ascii="Times New Roman" w:hAnsi="Times New Roman" w:cs="Times New Roman"/>
          <w:sz w:val="24"/>
          <w:szCs w:val="24"/>
        </w:rPr>
        <w:t>bei der Reihenfolge Versuch Zwei, dann Drei</w:t>
      </w:r>
      <w:r w:rsidR="2E417C5C" w:rsidRPr="00F670CF">
        <w:rPr>
          <w:rFonts w:ascii="Times New Roman" w:hAnsi="Times New Roman" w:cs="Times New Roman"/>
          <w:sz w:val="24"/>
          <w:szCs w:val="24"/>
        </w:rPr>
        <w:t>,</w:t>
      </w:r>
      <w:r w:rsidR="008F0E91" w:rsidRPr="00F670CF">
        <w:rPr>
          <w:rFonts w:ascii="Times New Roman" w:hAnsi="Times New Roman" w:cs="Times New Roman"/>
          <w:sz w:val="24"/>
          <w:szCs w:val="24"/>
        </w:rPr>
        <w:t xml:space="preserve"> bei den Probanden ein Überraschungseffekt eintrat. Dieser bezog sich auf das plötzliche feststellen, dass das Bedienpult nun real vorhanden war</w:t>
      </w:r>
      <w:r w:rsidR="2E417C5C" w:rsidRPr="00F670CF">
        <w:rPr>
          <w:rFonts w:ascii="Times New Roman" w:hAnsi="Times New Roman" w:cs="Times New Roman"/>
          <w:sz w:val="24"/>
          <w:szCs w:val="24"/>
        </w:rPr>
        <w:t>.</w:t>
      </w:r>
      <w:r w:rsidR="008F0E91" w:rsidRPr="00F670CF">
        <w:rPr>
          <w:rFonts w:ascii="Times New Roman" w:hAnsi="Times New Roman" w:cs="Times New Roman"/>
          <w:sz w:val="24"/>
          <w:szCs w:val="24"/>
        </w:rPr>
        <w:t xml:space="preserve"> Bei der Reihenfolge Drei</w:t>
      </w:r>
      <w:r w:rsidR="5EB6CF90" w:rsidRPr="5EB6CF90">
        <w:rPr>
          <w:rFonts w:ascii="Times New Roman" w:hAnsi="Times New Roman" w:cs="Times New Roman"/>
          <w:sz w:val="24"/>
          <w:szCs w:val="24"/>
        </w:rPr>
        <w:t xml:space="preserve"> zu</w:t>
      </w:r>
      <w:r w:rsidR="008F0E91" w:rsidRPr="00F670CF">
        <w:rPr>
          <w:rFonts w:ascii="Times New Roman" w:hAnsi="Times New Roman" w:cs="Times New Roman"/>
          <w:sz w:val="24"/>
          <w:szCs w:val="24"/>
        </w:rPr>
        <w:t xml:space="preserve"> Zwei war </w:t>
      </w:r>
      <w:r w:rsidR="2E417C5C" w:rsidRPr="00F670CF">
        <w:rPr>
          <w:rFonts w:ascii="Times New Roman" w:hAnsi="Times New Roman" w:cs="Times New Roman"/>
          <w:sz w:val="24"/>
          <w:szCs w:val="24"/>
        </w:rPr>
        <w:t>das</w:t>
      </w:r>
      <w:r w:rsidR="008F0E91" w:rsidRPr="00F670CF">
        <w:rPr>
          <w:rFonts w:ascii="Times New Roman" w:hAnsi="Times New Roman" w:cs="Times New Roman"/>
          <w:sz w:val="24"/>
          <w:szCs w:val="24"/>
        </w:rPr>
        <w:t xml:space="preserve"> weniger zu bemerken, da dort mit dem realen Bedienpult begonnen wurde. Hier wäre es interessant </w:t>
      </w:r>
      <w:r w:rsidR="008F0E91" w:rsidRPr="00F670CF">
        <w:rPr>
          <w:rFonts w:ascii="Times New Roman" w:hAnsi="Times New Roman" w:cs="Times New Roman"/>
          <w:sz w:val="24"/>
          <w:szCs w:val="24"/>
        </w:rPr>
        <w:lastRenderedPageBreak/>
        <w:t>gewesen</w:t>
      </w:r>
      <w:r w:rsidR="2E417C5C" w:rsidRPr="00F670CF">
        <w:rPr>
          <w:rFonts w:ascii="Times New Roman" w:hAnsi="Times New Roman" w:cs="Times New Roman"/>
          <w:sz w:val="24"/>
          <w:szCs w:val="24"/>
        </w:rPr>
        <w:t>,</w:t>
      </w:r>
      <w:r w:rsidR="008F0E91" w:rsidRPr="00F670CF">
        <w:rPr>
          <w:rFonts w:ascii="Times New Roman" w:hAnsi="Times New Roman" w:cs="Times New Roman"/>
          <w:sz w:val="24"/>
          <w:szCs w:val="24"/>
        </w:rPr>
        <w:t xml:space="preserve"> diesen Effekt zu messen und festzuhalten. Da dies aber erst später im Test festgestellt werden konnte, war hier keine Änderung mehr möglich.</w:t>
      </w:r>
    </w:p>
    <w:p w14:paraId="3ED82810" w14:textId="44B29B7C" w:rsidR="00D511B9" w:rsidRPr="00F670CF" w:rsidRDefault="00D511B9" w:rsidP="000A237F">
      <w:pPr>
        <w:tabs>
          <w:tab w:val="left" w:pos="979"/>
        </w:tabs>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Versuch Drei hätte von einem exakteren Würfeltracking profitiert. Dies </w:t>
      </w:r>
      <w:r w:rsidR="008E4D7C" w:rsidRPr="00F670CF">
        <w:rPr>
          <w:rFonts w:ascii="Times New Roman" w:hAnsi="Times New Roman" w:cs="Times New Roman"/>
          <w:sz w:val="24"/>
          <w:szCs w:val="24"/>
        </w:rPr>
        <w:t>zeigt</w:t>
      </w:r>
      <w:r w:rsidRPr="00F670CF">
        <w:rPr>
          <w:rFonts w:ascii="Times New Roman" w:hAnsi="Times New Roman" w:cs="Times New Roman"/>
          <w:sz w:val="24"/>
          <w:szCs w:val="24"/>
        </w:rPr>
        <w:t xml:space="preserve"> sich auch dadurch, dass die technische Ausgereiftheit von den Probanden bemängelt wurde.</w:t>
      </w:r>
      <w:r w:rsidR="008E4D7C" w:rsidRPr="00F670CF">
        <w:rPr>
          <w:rFonts w:ascii="Times New Roman" w:hAnsi="Times New Roman" w:cs="Times New Roman"/>
          <w:sz w:val="24"/>
          <w:szCs w:val="24"/>
        </w:rPr>
        <w:t xml:space="preserve"> Hier wäre es spannend</w:t>
      </w:r>
      <w:r w:rsidR="2E417C5C" w:rsidRPr="00F670CF">
        <w:rPr>
          <w:rFonts w:ascii="Times New Roman" w:hAnsi="Times New Roman" w:cs="Times New Roman"/>
          <w:sz w:val="24"/>
          <w:szCs w:val="24"/>
        </w:rPr>
        <w:t>,</w:t>
      </w:r>
      <w:r w:rsidR="008E4D7C" w:rsidRPr="00F670CF">
        <w:rPr>
          <w:rFonts w:ascii="Times New Roman" w:hAnsi="Times New Roman" w:cs="Times New Roman"/>
          <w:sz w:val="24"/>
          <w:szCs w:val="24"/>
        </w:rPr>
        <w:t xml:space="preserve"> weitergehende Untersuchungen anzustellen, </w:t>
      </w:r>
      <w:r w:rsidR="2E417C5C" w:rsidRPr="00F670CF">
        <w:rPr>
          <w:rFonts w:ascii="Times New Roman" w:hAnsi="Times New Roman" w:cs="Times New Roman"/>
          <w:sz w:val="24"/>
          <w:szCs w:val="24"/>
        </w:rPr>
        <w:t xml:space="preserve">in </w:t>
      </w:r>
      <w:r w:rsidR="008E4D7C" w:rsidRPr="00F670CF">
        <w:rPr>
          <w:rFonts w:ascii="Times New Roman" w:hAnsi="Times New Roman" w:cs="Times New Roman"/>
          <w:sz w:val="24"/>
          <w:szCs w:val="24"/>
        </w:rPr>
        <w:t>wie weit sich die realen Objekte mit der Nutzerinteraktion kombinieren lassen und welche Auswirkungen diese auf die Wahrnehmung hat.</w:t>
      </w:r>
    </w:p>
    <w:p w14:paraId="5FB24AA0" w14:textId="60855846" w:rsidR="00D65A71" w:rsidRPr="00F670CF" w:rsidRDefault="00D65A71"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in den Latenzversuchen</w:t>
      </w:r>
      <w:r w:rsidR="00FC57D1" w:rsidRPr="00F670CF">
        <w:rPr>
          <w:rFonts w:ascii="Times New Roman" w:hAnsi="Times New Roman" w:cs="Times New Roman"/>
          <w:sz w:val="24"/>
          <w:szCs w:val="24"/>
        </w:rPr>
        <w:t xml:space="preserve"> aufgetretenen</w:t>
      </w:r>
      <w:r w:rsidRPr="00F670CF">
        <w:rPr>
          <w:rFonts w:ascii="Times New Roman" w:hAnsi="Times New Roman" w:cs="Times New Roman"/>
          <w:sz w:val="24"/>
          <w:szCs w:val="24"/>
        </w:rPr>
        <w:t xml:space="preserve"> Unklarheiten werfen Fragen auf. </w:t>
      </w:r>
      <w:r w:rsidR="00FC57D1" w:rsidRPr="00F670CF">
        <w:rPr>
          <w:rFonts w:ascii="Times New Roman" w:hAnsi="Times New Roman" w:cs="Times New Roman"/>
          <w:sz w:val="24"/>
          <w:szCs w:val="24"/>
        </w:rPr>
        <w:t>Wie z.B. im Abschnitt für die Messung mit 10 Bildern pro Sekunde</w:t>
      </w:r>
      <w:r w:rsidR="004B7D84" w:rsidRPr="00F670CF">
        <w:rPr>
          <w:rFonts w:ascii="Times New Roman" w:hAnsi="Times New Roman" w:cs="Times New Roman"/>
          <w:sz w:val="24"/>
          <w:szCs w:val="24"/>
        </w:rPr>
        <w:t>. Hier</w:t>
      </w:r>
      <w:r w:rsidR="00FC57D1" w:rsidRPr="00F670CF">
        <w:rPr>
          <w:rFonts w:ascii="Times New Roman" w:hAnsi="Times New Roman" w:cs="Times New Roman"/>
          <w:sz w:val="24"/>
          <w:szCs w:val="24"/>
        </w:rPr>
        <w:t xml:space="preserve"> war nicht belegbar, ob die Schätzungssicherheit bzw. Unsicherheit der Probanden auf destehende oder mangelnde Kenntnis des </w:t>
      </w:r>
      <w:r w:rsidR="008320BC" w:rsidRPr="00F670CF">
        <w:rPr>
          <w:rFonts w:ascii="Times New Roman" w:hAnsi="Times New Roman" w:cs="Times New Roman"/>
          <w:sz w:val="24"/>
          <w:szCs w:val="24"/>
        </w:rPr>
        <w:t>fps</w:t>
      </w:r>
      <w:r w:rsidR="00FC57D1" w:rsidRPr="00F670CF">
        <w:rPr>
          <w:rFonts w:ascii="Times New Roman" w:hAnsi="Times New Roman" w:cs="Times New Roman"/>
          <w:sz w:val="24"/>
          <w:szCs w:val="24"/>
        </w:rPr>
        <w:t xml:space="preserve">- Eindrucks, oder aber auf die ansteigende Zahl der Versuche, zurückzuführen ist. Es </w:t>
      </w:r>
      <w:r w:rsidR="00401EAC" w:rsidRPr="00F670CF">
        <w:rPr>
          <w:rFonts w:ascii="Times New Roman" w:hAnsi="Times New Roman" w:cs="Times New Roman"/>
          <w:sz w:val="24"/>
          <w:szCs w:val="24"/>
        </w:rPr>
        <w:t>ist</w:t>
      </w:r>
      <w:r w:rsidR="00FC57D1" w:rsidRPr="00F670CF">
        <w:rPr>
          <w:rFonts w:ascii="Times New Roman" w:hAnsi="Times New Roman" w:cs="Times New Roman"/>
          <w:sz w:val="24"/>
          <w:szCs w:val="24"/>
        </w:rPr>
        <w:t xml:space="preserve"> eine </w:t>
      </w:r>
      <w:r w:rsidR="00401EAC" w:rsidRPr="00F670CF">
        <w:rPr>
          <w:rFonts w:ascii="Times New Roman" w:hAnsi="Times New Roman" w:cs="Times New Roman"/>
          <w:sz w:val="24"/>
          <w:szCs w:val="24"/>
        </w:rPr>
        <w:t>abgeänderte</w:t>
      </w:r>
      <w:r w:rsidR="00FC57D1" w:rsidRPr="00F670CF">
        <w:rPr>
          <w:rFonts w:ascii="Times New Roman" w:hAnsi="Times New Roman" w:cs="Times New Roman"/>
          <w:sz w:val="24"/>
          <w:szCs w:val="24"/>
        </w:rPr>
        <w:t xml:space="preserve"> Messung notwendig, um f</w:t>
      </w:r>
      <w:r w:rsidR="00401EAC" w:rsidRPr="00F670CF">
        <w:rPr>
          <w:rFonts w:ascii="Times New Roman" w:hAnsi="Times New Roman" w:cs="Times New Roman"/>
          <w:sz w:val="24"/>
          <w:szCs w:val="24"/>
        </w:rPr>
        <w:t>estzustellen,</w:t>
      </w:r>
      <w:r w:rsidR="00FC57D1" w:rsidRPr="00F670CF">
        <w:rPr>
          <w:rFonts w:ascii="Times New Roman" w:hAnsi="Times New Roman" w:cs="Times New Roman"/>
          <w:sz w:val="24"/>
          <w:szCs w:val="24"/>
        </w:rPr>
        <w:t xml:space="preserve"> ob die Probanden bei jede</w:t>
      </w:r>
      <w:r w:rsidR="00401EAC" w:rsidRPr="00F670CF">
        <w:rPr>
          <w:rFonts w:ascii="Times New Roman" w:hAnsi="Times New Roman" w:cs="Times New Roman"/>
          <w:sz w:val="24"/>
          <w:szCs w:val="24"/>
        </w:rPr>
        <w:t xml:space="preserve">r Erstschätzung </w:t>
      </w:r>
      <w:r w:rsidR="00FC57D1" w:rsidRPr="00F670CF">
        <w:rPr>
          <w:rFonts w:ascii="Times New Roman" w:hAnsi="Times New Roman" w:cs="Times New Roman"/>
          <w:sz w:val="24"/>
          <w:szCs w:val="24"/>
        </w:rPr>
        <w:t xml:space="preserve">gut oder schlecht liegen, und ob sich diese Werte mit zunehmender </w:t>
      </w:r>
      <w:r w:rsidR="00401EAC" w:rsidRPr="00F670CF">
        <w:rPr>
          <w:rFonts w:ascii="Times New Roman" w:hAnsi="Times New Roman" w:cs="Times New Roman"/>
          <w:sz w:val="24"/>
          <w:szCs w:val="24"/>
        </w:rPr>
        <w:t>Erfahrung</w:t>
      </w:r>
      <w:r w:rsidR="00FC57D1" w:rsidRPr="00F670CF">
        <w:rPr>
          <w:rFonts w:ascii="Times New Roman" w:hAnsi="Times New Roman" w:cs="Times New Roman"/>
          <w:sz w:val="24"/>
          <w:szCs w:val="24"/>
        </w:rPr>
        <w:t xml:space="preserve"> verbessern. Auch wäre es hier notwendig, mit den höheren </w:t>
      </w:r>
      <w:r w:rsidR="008320BC" w:rsidRPr="00F670CF">
        <w:rPr>
          <w:rFonts w:ascii="Times New Roman" w:hAnsi="Times New Roman" w:cs="Times New Roman"/>
          <w:sz w:val="24"/>
          <w:szCs w:val="24"/>
        </w:rPr>
        <w:t>fps</w:t>
      </w:r>
      <w:r w:rsidR="00FC57D1" w:rsidRPr="00F670CF">
        <w:rPr>
          <w:rFonts w:ascii="Times New Roman" w:hAnsi="Times New Roman" w:cs="Times New Roman"/>
          <w:sz w:val="24"/>
          <w:szCs w:val="24"/>
        </w:rPr>
        <w:t xml:space="preserve"> Zahlen konstantere Werte zu erhalten. Da diese starken Schwankungen unterlagen</w:t>
      </w:r>
      <w:r w:rsidR="001A3574" w:rsidRPr="00F670CF">
        <w:rPr>
          <w:rFonts w:ascii="Times New Roman" w:hAnsi="Times New Roman" w:cs="Times New Roman"/>
          <w:sz w:val="24"/>
          <w:szCs w:val="24"/>
        </w:rPr>
        <w:t xml:space="preserve">. Diese sind </w:t>
      </w:r>
      <w:r w:rsidR="00401EAC" w:rsidRPr="00F670CF">
        <w:rPr>
          <w:rFonts w:ascii="Times New Roman" w:hAnsi="Times New Roman" w:cs="Times New Roman"/>
          <w:sz w:val="24"/>
          <w:szCs w:val="24"/>
        </w:rPr>
        <w:t>wahrscheinlich</w:t>
      </w:r>
      <w:r w:rsidR="001A3574" w:rsidRPr="00F670CF">
        <w:rPr>
          <w:rFonts w:ascii="Times New Roman" w:hAnsi="Times New Roman" w:cs="Times New Roman"/>
          <w:sz w:val="24"/>
          <w:szCs w:val="24"/>
        </w:rPr>
        <w:t xml:space="preserve"> auf das S</w:t>
      </w:r>
      <w:r w:rsidR="008E4D7C" w:rsidRPr="00F670CF">
        <w:rPr>
          <w:rFonts w:ascii="Times New Roman" w:hAnsi="Times New Roman" w:cs="Times New Roman"/>
          <w:sz w:val="24"/>
          <w:szCs w:val="24"/>
        </w:rPr>
        <w:t>k</w:t>
      </w:r>
      <w:r w:rsidR="001A3574" w:rsidRPr="00F670CF">
        <w:rPr>
          <w:rFonts w:ascii="Times New Roman" w:hAnsi="Times New Roman" w:cs="Times New Roman"/>
          <w:sz w:val="24"/>
          <w:szCs w:val="24"/>
        </w:rPr>
        <w:t>ript und die Messweise der System</w:t>
      </w:r>
      <w:r w:rsidR="00401EAC" w:rsidRPr="00F670CF">
        <w:rPr>
          <w:rFonts w:ascii="Times New Roman" w:hAnsi="Times New Roman" w:cs="Times New Roman"/>
          <w:sz w:val="24"/>
          <w:szCs w:val="24"/>
        </w:rPr>
        <w:t>internen</w:t>
      </w:r>
      <w:r w:rsidR="001A3574" w:rsidRPr="00F670CF">
        <w:rPr>
          <w:rFonts w:ascii="Times New Roman" w:hAnsi="Times New Roman" w:cs="Times New Roman"/>
          <w:sz w:val="24"/>
          <w:szCs w:val="24"/>
        </w:rPr>
        <w:t xml:space="preserve"> </w:t>
      </w:r>
      <w:r w:rsidR="001A3574" w:rsidRPr="00F670CF">
        <w:rPr>
          <w:rFonts w:ascii="Times New Roman" w:hAnsi="Times New Roman" w:cs="Times New Roman"/>
          <w:i/>
          <w:sz w:val="24"/>
          <w:szCs w:val="24"/>
        </w:rPr>
        <w:t>Unity</w:t>
      </w:r>
      <w:r w:rsidR="00401EAC" w:rsidRPr="00F670CF">
        <w:rPr>
          <w:rFonts w:ascii="Times New Roman" w:hAnsi="Times New Roman" w:cs="Times New Roman"/>
          <w:i/>
          <w:sz w:val="24"/>
          <w:szCs w:val="24"/>
        </w:rPr>
        <w:t xml:space="preserve"> </w:t>
      </w:r>
      <w:r w:rsidR="001A3574" w:rsidRPr="00F670CF">
        <w:rPr>
          <w:rFonts w:ascii="Times New Roman" w:hAnsi="Times New Roman" w:cs="Times New Roman"/>
          <w:i/>
          <w:sz w:val="24"/>
          <w:szCs w:val="24"/>
        </w:rPr>
        <w:t>Engine</w:t>
      </w:r>
      <w:r w:rsidR="001A3574" w:rsidRPr="00F670CF">
        <w:rPr>
          <w:rFonts w:ascii="Times New Roman" w:hAnsi="Times New Roman" w:cs="Times New Roman"/>
          <w:sz w:val="24"/>
          <w:szCs w:val="24"/>
        </w:rPr>
        <w:t xml:space="preserve"> </w:t>
      </w:r>
      <w:r w:rsidR="008320BC" w:rsidRPr="00F670CF">
        <w:rPr>
          <w:rFonts w:ascii="Times New Roman" w:hAnsi="Times New Roman" w:cs="Times New Roman"/>
          <w:sz w:val="24"/>
          <w:szCs w:val="24"/>
        </w:rPr>
        <w:t>fps</w:t>
      </w:r>
      <w:r w:rsidR="001A3574" w:rsidRPr="00F670CF">
        <w:rPr>
          <w:rFonts w:ascii="Times New Roman" w:hAnsi="Times New Roman" w:cs="Times New Roman"/>
          <w:sz w:val="24"/>
          <w:szCs w:val="24"/>
        </w:rPr>
        <w:t xml:space="preserve"> zurück zu führen</w:t>
      </w:r>
      <w:r w:rsidR="00FC57D1" w:rsidRPr="00F670CF">
        <w:rPr>
          <w:rFonts w:ascii="Times New Roman" w:hAnsi="Times New Roman" w:cs="Times New Roman"/>
          <w:sz w:val="24"/>
          <w:szCs w:val="24"/>
        </w:rPr>
        <w:t xml:space="preserve">. </w:t>
      </w:r>
      <w:r w:rsidR="004D7B69" w:rsidRPr="00F670CF">
        <w:rPr>
          <w:rFonts w:ascii="Times New Roman" w:hAnsi="Times New Roman" w:cs="Times New Roman"/>
          <w:sz w:val="24"/>
          <w:szCs w:val="24"/>
        </w:rPr>
        <w:t>Das</w:t>
      </w:r>
      <w:r w:rsidR="001A3574" w:rsidRPr="00F670CF">
        <w:rPr>
          <w:rFonts w:ascii="Times New Roman" w:hAnsi="Times New Roman" w:cs="Times New Roman"/>
          <w:sz w:val="24"/>
          <w:szCs w:val="24"/>
        </w:rPr>
        <w:t xml:space="preserve"> im Anhang angefügtes S</w:t>
      </w:r>
      <w:r w:rsidR="008E4D7C" w:rsidRPr="00F670CF">
        <w:rPr>
          <w:rFonts w:ascii="Times New Roman" w:hAnsi="Times New Roman" w:cs="Times New Roman"/>
          <w:sz w:val="24"/>
          <w:szCs w:val="24"/>
        </w:rPr>
        <w:t>k</w:t>
      </w:r>
      <w:r w:rsidR="001A3574" w:rsidRPr="00F670CF">
        <w:rPr>
          <w:rFonts w:ascii="Times New Roman" w:hAnsi="Times New Roman" w:cs="Times New Roman"/>
          <w:sz w:val="24"/>
          <w:szCs w:val="24"/>
        </w:rPr>
        <w:t>ript</w:t>
      </w:r>
      <w:r w:rsidR="008D7476" w:rsidRPr="00F670CF">
        <w:rPr>
          <w:rStyle w:val="Funotenzeichen"/>
          <w:rFonts w:ascii="Times New Roman" w:hAnsi="Times New Roman" w:cs="Times New Roman"/>
          <w:sz w:val="24"/>
          <w:szCs w:val="24"/>
        </w:rPr>
        <w:footnoteReference w:id="33"/>
      </w:r>
      <w:r w:rsidR="001A3574" w:rsidRPr="00F670CF">
        <w:rPr>
          <w:rFonts w:ascii="Times New Roman" w:hAnsi="Times New Roman" w:cs="Times New Roman"/>
          <w:sz w:val="24"/>
          <w:szCs w:val="24"/>
        </w:rPr>
        <w:t xml:space="preserve"> würde hier</w:t>
      </w:r>
      <w:r w:rsidR="00401EAC" w:rsidRPr="00F670CF">
        <w:rPr>
          <w:rFonts w:ascii="Times New Roman" w:hAnsi="Times New Roman" w:cs="Times New Roman"/>
          <w:sz w:val="24"/>
          <w:szCs w:val="24"/>
        </w:rPr>
        <w:t xml:space="preserve"> eventuell</w:t>
      </w:r>
      <w:r w:rsidR="001A3574" w:rsidRPr="00F670CF">
        <w:rPr>
          <w:rFonts w:ascii="Times New Roman" w:hAnsi="Times New Roman" w:cs="Times New Roman"/>
          <w:sz w:val="24"/>
          <w:szCs w:val="24"/>
        </w:rPr>
        <w:t xml:space="preserve"> Abhilfe schaffen.</w:t>
      </w:r>
      <w:r w:rsidR="00AB6CD2" w:rsidRPr="00F670CF">
        <w:rPr>
          <w:rFonts w:ascii="Times New Roman" w:hAnsi="Times New Roman" w:cs="Times New Roman"/>
          <w:sz w:val="24"/>
          <w:szCs w:val="24"/>
        </w:rPr>
        <w:t xml:space="preserve"> Auch über die Technik der </w:t>
      </w:r>
      <w:r w:rsidR="008320BC" w:rsidRPr="00F670CF">
        <w:rPr>
          <w:rFonts w:ascii="Times New Roman" w:hAnsi="Times New Roman" w:cs="Times New Roman"/>
          <w:sz w:val="24"/>
          <w:szCs w:val="24"/>
        </w:rPr>
        <w:t>fps</w:t>
      </w:r>
      <w:r w:rsidR="00AB6CD2" w:rsidRPr="00F670CF">
        <w:rPr>
          <w:rFonts w:ascii="Times New Roman" w:hAnsi="Times New Roman" w:cs="Times New Roman"/>
          <w:sz w:val="24"/>
          <w:szCs w:val="24"/>
        </w:rPr>
        <w:t>-Beeinflussung</w:t>
      </w:r>
      <w:r w:rsidR="00401EAC" w:rsidRPr="00F670CF">
        <w:rPr>
          <w:rFonts w:ascii="Times New Roman" w:hAnsi="Times New Roman" w:cs="Times New Roman"/>
          <w:sz w:val="24"/>
          <w:szCs w:val="24"/>
        </w:rPr>
        <w:t>, die wie erwähnt durch das Ansprechen des Kamera-Renderers bewerkstelligt wurde,</w:t>
      </w:r>
      <w:r w:rsidR="00AB6CD2" w:rsidRPr="00F670CF">
        <w:rPr>
          <w:rFonts w:ascii="Times New Roman" w:hAnsi="Times New Roman" w:cs="Times New Roman"/>
          <w:sz w:val="24"/>
          <w:szCs w:val="24"/>
        </w:rPr>
        <w:t xml:space="preserve"> muss nochmals verbessert werden.</w:t>
      </w:r>
      <w:r w:rsidR="00401EAC" w:rsidRPr="00F670CF">
        <w:rPr>
          <w:rFonts w:ascii="Times New Roman" w:hAnsi="Times New Roman" w:cs="Times New Roman"/>
          <w:sz w:val="24"/>
          <w:szCs w:val="24"/>
        </w:rPr>
        <w:t xml:space="preserve"> Eine weitere Fragestellung ist, ob die Vorgaben der </w:t>
      </w:r>
      <w:r w:rsidR="008320BC" w:rsidRPr="00F670CF">
        <w:rPr>
          <w:rFonts w:ascii="Times New Roman" w:hAnsi="Times New Roman" w:cs="Times New Roman"/>
          <w:sz w:val="24"/>
          <w:szCs w:val="24"/>
        </w:rPr>
        <w:t>fps</w:t>
      </w:r>
      <w:r w:rsidR="00401EAC" w:rsidRPr="00F670CF">
        <w:rPr>
          <w:rFonts w:ascii="Times New Roman" w:hAnsi="Times New Roman" w:cs="Times New Roman"/>
          <w:sz w:val="24"/>
          <w:szCs w:val="24"/>
        </w:rPr>
        <w:t xml:space="preserve">-Werte von 10 – 50 die Messung beeinflusst haben, da es nachvollziehbar erscheint, wenn der Proband bei der ihm empfunden langsamsten </w:t>
      </w:r>
      <w:r w:rsidR="008320BC" w:rsidRPr="00F670CF">
        <w:rPr>
          <w:rFonts w:ascii="Times New Roman" w:hAnsi="Times New Roman" w:cs="Times New Roman"/>
          <w:sz w:val="24"/>
          <w:szCs w:val="24"/>
        </w:rPr>
        <w:t>fps-</w:t>
      </w:r>
      <w:r w:rsidR="00401EAC" w:rsidRPr="00F670CF">
        <w:rPr>
          <w:rFonts w:ascii="Times New Roman" w:hAnsi="Times New Roman" w:cs="Times New Roman"/>
          <w:sz w:val="24"/>
          <w:szCs w:val="24"/>
        </w:rPr>
        <w:t xml:space="preserve">Zahl, Zehn antwortet. Sind keine Vorgaben gemacht, werden sich bei diesen Ergebnissen möglicherweise Differenzen zu den im Kapitel </w:t>
      </w:r>
      <w:r w:rsidR="00401EAC" w:rsidRPr="00F670CF">
        <w:rPr>
          <w:rFonts w:ascii="Times New Roman" w:hAnsi="Times New Roman" w:cs="Times New Roman"/>
          <w:i/>
          <w:sz w:val="24"/>
          <w:szCs w:val="24"/>
        </w:rPr>
        <w:t>Latenzversuch Auswertung</w:t>
      </w:r>
      <w:r w:rsidR="00401EAC" w:rsidRPr="00F670CF">
        <w:rPr>
          <w:rFonts w:ascii="Times New Roman" w:hAnsi="Times New Roman" w:cs="Times New Roman"/>
          <w:sz w:val="24"/>
          <w:szCs w:val="24"/>
        </w:rPr>
        <w:t xml:space="preserve"> erwähnten Messwerten ergeben.</w:t>
      </w:r>
    </w:p>
    <w:p w14:paraId="6F194BF6" w14:textId="478C5D41" w:rsidR="00841AA4" w:rsidRDefault="00B55EEB"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388403EB" w14:textId="6ED98E24" w:rsidR="00F1413C" w:rsidRPr="00CF29FD" w:rsidRDefault="1C140F3E" w:rsidP="000A237F">
      <w:pPr>
        <w:pStyle w:val="berschrift1"/>
        <w:jc w:val="both"/>
        <w:rPr>
          <w:rFonts w:ascii="Times New Roman" w:hAnsi="Times New Roman" w:cs="Times New Roman"/>
          <w:sz w:val="32"/>
          <w:szCs w:val="24"/>
        </w:rPr>
      </w:pPr>
      <w:bookmarkStart w:id="336" w:name="_Toc493682154"/>
      <w:bookmarkStart w:id="337" w:name="_Toc493693722"/>
      <w:bookmarkStart w:id="338" w:name="_Toc493696980"/>
      <w:bookmarkStart w:id="339" w:name="_Toc493699954"/>
      <w:bookmarkStart w:id="340" w:name="_Toc493701896"/>
      <w:bookmarkStart w:id="341" w:name="_Toc494055352"/>
      <w:r w:rsidRPr="00CF29FD">
        <w:rPr>
          <w:rFonts w:ascii="Times New Roman" w:hAnsi="Times New Roman" w:cs="Times New Roman"/>
          <w:sz w:val="32"/>
          <w:szCs w:val="24"/>
        </w:rPr>
        <w:lastRenderedPageBreak/>
        <w:t>Fazit</w:t>
      </w:r>
      <w:bookmarkEnd w:id="336"/>
      <w:bookmarkEnd w:id="337"/>
      <w:bookmarkEnd w:id="338"/>
      <w:bookmarkEnd w:id="339"/>
      <w:bookmarkEnd w:id="340"/>
      <w:bookmarkEnd w:id="341"/>
    </w:p>
    <w:p w14:paraId="2B2EFF54" w14:textId="6B43E4E0" w:rsidR="001221A7" w:rsidRPr="00F670CF" w:rsidRDefault="001221A7" w:rsidP="000A237F">
      <w:pPr>
        <w:jc w:val="both"/>
        <w:rPr>
          <w:rFonts w:ascii="Times New Roman" w:hAnsi="Times New Roman" w:cs="Times New Roman"/>
          <w:sz w:val="24"/>
          <w:szCs w:val="24"/>
        </w:rPr>
      </w:pPr>
    </w:p>
    <w:p w14:paraId="26B05BB0" w14:textId="60B28BCB" w:rsidR="001C2970" w:rsidRPr="00F670CF" w:rsidRDefault="00162FCE"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In dieser Thesis hatten wir uns das Ziel gesetzt, eine Integration realer Objekte in die virtuelle Welt zu bewerkstelligen</w:t>
      </w:r>
      <w:r w:rsidR="00742C36" w:rsidRPr="00F670CF">
        <w:rPr>
          <w:rFonts w:ascii="Times New Roman" w:hAnsi="Times New Roman" w:cs="Times New Roman"/>
          <w:sz w:val="24"/>
          <w:szCs w:val="24"/>
        </w:rPr>
        <w:t>. Dabei wollten wir die</w:t>
      </w:r>
      <w:r w:rsidRPr="00F670CF">
        <w:rPr>
          <w:rFonts w:ascii="Times New Roman" w:hAnsi="Times New Roman" w:cs="Times New Roman"/>
          <w:sz w:val="24"/>
          <w:szCs w:val="24"/>
        </w:rPr>
        <w:t xml:space="preserve"> Auswirkung</w:t>
      </w:r>
      <w:r w:rsidR="00742C36" w:rsidRPr="00F670CF">
        <w:rPr>
          <w:rFonts w:ascii="Times New Roman" w:hAnsi="Times New Roman" w:cs="Times New Roman"/>
          <w:sz w:val="24"/>
          <w:szCs w:val="24"/>
        </w:rPr>
        <w:t>en</w:t>
      </w:r>
      <w:r w:rsidRPr="00F670CF">
        <w:rPr>
          <w:rFonts w:ascii="Times New Roman" w:hAnsi="Times New Roman" w:cs="Times New Roman"/>
          <w:sz w:val="24"/>
          <w:szCs w:val="24"/>
        </w:rPr>
        <w:t xml:space="preserve"> auf</w:t>
      </w:r>
      <w:r w:rsidR="00CF6BE3" w:rsidRPr="00F670CF">
        <w:rPr>
          <w:rFonts w:ascii="Times New Roman" w:hAnsi="Times New Roman" w:cs="Times New Roman"/>
          <w:sz w:val="24"/>
          <w:szCs w:val="24"/>
        </w:rPr>
        <w:t xml:space="preserve"> die Immersion</w:t>
      </w:r>
      <w:r w:rsidRPr="00F670CF">
        <w:rPr>
          <w:rFonts w:ascii="Times New Roman" w:hAnsi="Times New Roman" w:cs="Times New Roman"/>
          <w:sz w:val="24"/>
          <w:szCs w:val="24"/>
        </w:rPr>
        <w:t xml:space="preserve"> testen, um ihre Relevanz zu belegen. Durch die Tatsache, dass wir eine Doppelthesis geschrieben haben</w:t>
      </w:r>
      <w:r w:rsidR="33474C92" w:rsidRPr="00F670CF">
        <w:rPr>
          <w:rFonts w:ascii="Times New Roman" w:hAnsi="Times New Roman" w:cs="Times New Roman"/>
          <w:sz w:val="24"/>
          <w:szCs w:val="24"/>
        </w:rPr>
        <w:t>,</w:t>
      </w:r>
      <w:r w:rsidRPr="00F670CF">
        <w:rPr>
          <w:rFonts w:ascii="Times New Roman" w:hAnsi="Times New Roman" w:cs="Times New Roman"/>
          <w:sz w:val="24"/>
          <w:szCs w:val="24"/>
        </w:rPr>
        <w:t xml:space="preserve"> konnten wir unser Forschungsumfeld um den Bereich der Latenz erweitern.</w:t>
      </w:r>
    </w:p>
    <w:p w14:paraId="2287F30B" w14:textId="30E025D2" w:rsidR="00CF6BE3" w:rsidRPr="00F670CF" w:rsidRDefault="04073BD7"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w:t>
      </w:r>
      <w:r w:rsidR="00CF6BE3" w:rsidRPr="00F670CF">
        <w:rPr>
          <w:rFonts w:ascii="Times New Roman" w:hAnsi="Times New Roman" w:cs="Times New Roman"/>
          <w:sz w:val="24"/>
          <w:szCs w:val="24"/>
        </w:rPr>
        <w:t xml:space="preserve"> Objekterkennung </w:t>
      </w:r>
      <w:r w:rsidRPr="00F670CF">
        <w:rPr>
          <w:rFonts w:ascii="Times New Roman" w:hAnsi="Times New Roman" w:cs="Times New Roman"/>
          <w:sz w:val="24"/>
          <w:szCs w:val="24"/>
        </w:rPr>
        <w:t>schien für uns besonders interessant</w:t>
      </w:r>
      <w:r w:rsidR="00CF6BE3" w:rsidRPr="00F670CF">
        <w:rPr>
          <w:rFonts w:ascii="Times New Roman" w:hAnsi="Times New Roman" w:cs="Times New Roman"/>
          <w:sz w:val="24"/>
          <w:szCs w:val="24"/>
        </w:rPr>
        <w:t xml:space="preserve">, weil </w:t>
      </w:r>
      <w:r w:rsidR="0A230E1C" w:rsidRPr="00F670CF">
        <w:rPr>
          <w:rFonts w:ascii="Times New Roman" w:hAnsi="Times New Roman" w:cs="Times New Roman"/>
          <w:sz w:val="24"/>
          <w:szCs w:val="24"/>
        </w:rPr>
        <w:t>wir herausfinden wollten</w:t>
      </w:r>
      <w:r w:rsidR="00CF6BE3" w:rsidRPr="00F670CF">
        <w:rPr>
          <w:rFonts w:ascii="Times New Roman" w:hAnsi="Times New Roman" w:cs="Times New Roman"/>
          <w:sz w:val="24"/>
          <w:szCs w:val="24"/>
        </w:rPr>
        <w:t xml:space="preserve">, ob </w:t>
      </w:r>
      <w:r w:rsidR="68E674E1" w:rsidRPr="00F670CF">
        <w:rPr>
          <w:rFonts w:ascii="Times New Roman" w:hAnsi="Times New Roman" w:cs="Times New Roman"/>
          <w:sz w:val="24"/>
          <w:szCs w:val="24"/>
        </w:rPr>
        <w:t xml:space="preserve">den User </w:t>
      </w:r>
      <w:r w:rsidR="00CF6BE3" w:rsidRPr="00F670CF">
        <w:rPr>
          <w:rFonts w:ascii="Times New Roman" w:hAnsi="Times New Roman" w:cs="Times New Roman"/>
          <w:sz w:val="24"/>
          <w:szCs w:val="24"/>
        </w:rPr>
        <w:t>eine visuelle oder eine haptische Interaktion mehr überzeugt. Das fest integrierte Bedienpult hätte dafür ausgereicht, wir wollten aber auch die Integration von beweglichen Objekten realisieren.</w:t>
      </w:r>
    </w:p>
    <w:p w14:paraId="3A5EB625" w14:textId="368FF655" w:rsidR="00CF6BE3" w:rsidRPr="00F670CF" w:rsidRDefault="00CF6BE3"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Die grundsätzliche Funktion der Objekterkennung war in unseren Versuchen gegeben, allerdings hätten wir uns mehr Interaktionsmöglichkeiten in der Testanwendung gewünscht</w:t>
      </w:r>
      <w:r w:rsidR="00C030C5" w:rsidRPr="00F670CF">
        <w:rPr>
          <w:rFonts w:ascii="Times New Roman" w:hAnsi="Times New Roman" w:cs="Times New Roman"/>
          <w:sz w:val="24"/>
          <w:szCs w:val="24"/>
        </w:rPr>
        <w:t xml:space="preserve">. Es </w:t>
      </w:r>
      <w:r w:rsidR="2773D8A3" w:rsidRPr="00F670CF">
        <w:rPr>
          <w:rFonts w:ascii="Times New Roman" w:hAnsi="Times New Roman" w:cs="Times New Roman"/>
          <w:sz w:val="24"/>
          <w:szCs w:val="24"/>
        </w:rPr>
        <w:t>wäre</w:t>
      </w:r>
      <w:r w:rsidR="00873701" w:rsidRPr="00F670CF">
        <w:rPr>
          <w:rFonts w:ascii="Times New Roman" w:hAnsi="Times New Roman" w:cs="Times New Roman"/>
          <w:sz w:val="24"/>
          <w:szCs w:val="24"/>
        </w:rPr>
        <w:t xml:space="preserve"> unter anderem</w:t>
      </w:r>
      <w:r w:rsidR="00C030C5" w:rsidRPr="00F670CF">
        <w:rPr>
          <w:rFonts w:ascii="Times New Roman" w:hAnsi="Times New Roman" w:cs="Times New Roman"/>
          <w:sz w:val="24"/>
          <w:szCs w:val="24"/>
        </w:rPr>
        <w:t xml:space="preserve"> </w:t>
      </w:r>
      <w:r w:rsidR="00873701" w:rsidRPr="00F670CF">
        <w:rPr>
          <w:rFonts w:ascii="Times New Roman" w:hAnsi="Times New Roman" w:cs="Times New Roman"/>
          <w:sz w:val="24"/>
          <w:szCs w:val="24"/>
        </w:rPr>
        <w:t>interessant gewesen, zu untersuchen</w:t>
      </w:r>
      <w:r w:rsidR="2773D8A3" w:rsidRPr="00F670CF">
        <w:rPr>
          <w:rFonts w:ascii="Times New Roman" w:hAnsi="Times New Roman" w:cs="Times New Roman"/>
          <w:sz w:val="24"/>
          <w:szCs w:val="24"/>
        </w:rPr>
        <w:t>,</w:t>
      </w:r>
      <w:r w:rsidR="00873701" w:rsidRPr="00F670CF">
        <w:rPr>
          <w:rFonts w:ascii="Times New Roman" w:hAnsi="Times New Roman" w:cs="Times New Roman"/>
          <w:sz w:val="24"/>
          <w:szCs w:val="24"/>
        </w:rPr>
        <w:t xml:space="preserve"> welche Auswirkungen </w:t>
      </w:r>
      <w:r w:rsidR="00C030C5" w:rsidRPr="00F670CF">
        <w:rPr>
          <w:rFonts w:ascii="Times New Roman" w:hAnsi="Times New Roman" w:cs="Times New Roman"/>
          <w:sz w:val="24"/>
          <w:szCs w:val="24"/>
        </w:rPr>
        <w:t>eine Interaktion mit mehreren beweglichen Objekten</w:t>
      </w:r>
      <w:r w:rsidR="2773D8A3" w:rsidRPr="00F670CF">
        <w:rPr>
          <w:rFonts w:ascii="Times New Roman" w:hAnsi="Times New Roman" w:cs="Times New Roman"/>
          <w:sz w:val="24"/>
          <w:szCs w:val="24"/>
        </w:rPr>
        <w:t>,</w:t>
      </w:r>
      <w:r w:rsidR="00873701" w:rsidRPr="00F670CF">
        <w:rPr>
          <w:rFonts w:ascii="Times New Roman" w:hAnsi="Times New Roman" w:cs="Times New Roman"/>
          <w:sz w:val="24"/>
          <w:szCs w:val="24"/>
        </w:rPr>
        <w:t xml:space="preserve"> oder die gemeinsame Interaktion in einer Multiplayer-Umgebung</w:t>
      </w:r>
      <w:r w:rsidR="2773D8A3" w:rsidRPr="00F670CF">
        <w:rPr>
          <w:rFonts w:ascii="Times New Roman" w:hAnsi="Times New Roman" w:cs="Times New Roman"/>
          <w:sz w:val="24"/>
          <w:szCs w:val="24"/>
        </w:rPr>
        <w:t>,</w:t>
      </w:r>
      <w:r w:rsidR="00873701" w:rsidRPr="00F670CF">
        <w:rPr>
          <w:rFonts w:ascii="Times New Roman" w:hAnsi="Times New Roman" w:cs="Times New Roman"/>
          <w:sz w:val="24"/>
          <w:szCs w:val="24"/>
        </w:rPr>
        <w:t xml:space="preserve"> auf das Spielerlebnis </w:t>
      </w:r>
      <w:r w:rsidR="00A77B21" w:rsidRPr="00F670CF">
        <w:rPr>
          <w:rFonts w:ascii="Times New Roman" w:hAnsi="Times New Roman" w:cs="Times New Roman"/>
          <w:sz w:val="24"/>
          <w:szCs w:val="24"/>
        </w:rPr>
        <w:t>haben</w:t>
      </w:r>
      <w:r w:rsidRPr="00F670CF">
        <w:rPr>
          <w:rFonts w:ascii="Times New Roman" w:hAnsi="Times New Roman" w:cs="Times New Roman"/>
          <w:sz w:val="24"/>
          <w:szCs w:val="24"/>
        </w:rPr>
        <w:t>.</w:t>
      </w:r>
    </w:p>
    <w:p w14:paraId="3B972969" w14:textId="1C322D24" w:rsidR="001C5905" w:rsidRPr="00F670CF" w:rsidRDefault="00A77B21"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Die Umsetzung der Handerkennung mit der </w:t>
      </w:r>
      <w:r w:rsidR="00F670CF" w:rsidRPr="00F670CF">
        <w:rPr>
          <w:rFonts w:ascii="Times New Roman" w:hAnsi="Times New Roman" w:cs="Times New Roman"/>
          <w:i/>
          <w:sz w:val="24"/>
          <w:szCs w:val="24"/>
        </w:rPr>
        <w:t xml:space="preserve">Leap Motion </w:t>
      </w:r>
      <w:r w:rsidRPr="00F670CF">
        <w:rPr>
          <w:rFonts w:ascii="Times New Roman" w:hAnsi="Times New Roman" w:cs="Times New Roman"/>
          <w:sz w:val="24"/>
          <w:szCs w:val="24"/>
        </w:rPr>
        <w:t>war für uns problemlos umzusetzen</w:t>
      </w:r>
      <w:r w:rsidR="5ED4C743" w:rsidRPr="00F670CF">
        <w:rPr>
          <w:rFonts w:ascii="Times New Roman" w:hAnsi="Times New Roman" w:cs="Times New Roman"/>
          <w:sz w:val="24"/>
          <w:szCs w:val="24"/>
        </w:rPr>
        <w:t>. Nur</w:t>
      </w:r>
      <w:r w:rsidR="001866D4" w:rsidRPr="00F670CF">
        <w:rPr>
          <w:rFonts w:ascii="Times New Roman" w:hAnsi="Times New Roman" w:cs="Times New Roman"/>
          <w:sz w:val="24"/>
          <w:szCs w:val="24"/>
        </w:rPr>
        <w:t xml:space="preserve"> die technische Integration</w:t>
      </w:r>
      <w:r w:rsidRPr="00F670CF">
        <w:rPr>
          <w:rFonts w:ascii="Times New Roman" w:hAnsi="Times New Roman" w:cs="Times New Roman"/>
          <w:sz w:val="24"/>
          <w:szCs w:val="24"/>
        </w:rPr>
        <w:t xml:space="preserve"> in die VR-Systeme</w:t>
      </w:r>
      <w:r w:rsidR="001866D4" w:rsidRPr="00F670CF">
        <w:rPr>
          <w:rFonts w:ascii="Times New Roman" w:hAnsi="Times New Roman" w:cs="Times New Roman"/>
          <w:sz w:val="24"/>
          <w:szCs w:val="24"/>
        </w:rPr>
        <w:t xml:space="preserve"> </w:t>
      </w:r>
      <w:r w:rsidRPr="00F670CF">
        <w:rPr>
          <w:rFonts w:ascii="Times New Roman" w:hAnsi="Times New Roman" w:cs="Times New Roman"/>
          <w:sz w:val="24"/>
          <w:szCs w:val="24"/>
        </w:rPr>
        <w:t xml:space="preserve">in Kombination mit der Objekterkennung </w:t>
      </w:r>
      <w:r w:rsidR="00A12DAE" w:rsidRPr="00F670CF">
        <w:rPr>
          <w:rFonts w:ascii="Times New Roman" w:hAnsi="Times New Roman" w:cs="Times New Roman"/>
          <w:sz w:val="24"/>
          <w:szCs w:val="24"/>
        </w:rPr>
        <w:t>weist noch</w:t>
      </w:r>
      <w:r w:rsidR="001866D4" w:rsidRPr="00F670CF">
        <w:rPr>
          <w:rFonts w:ascii="Times New Roman" w:hAnsi="Times New Roman" w:cs="Times New Roman"/>
          <w:sz w:val="24"/>
          <w:szCs w:val="24"/>
        </w:rPr>
        <w:t xml:space="preserve"> Hürden </w:t>
      </w:r>
      <w:r w:rsidR="00A12DAE" w:rsidRPr="00F670CF">
        <w:rPr>
          <w:rFonts w:ascii="Times New Roman" w:hAnsi="Times New Roman" w:cs="Times New Roman"/>
          <w:sz w:val="24"/>
          <w:szCs w:val="24"/>
        </w:rPr>
        <w:t>auf</w:t>
      </w:r>
      <w:r w:rsidR="001866D4" w:rsidRPr="00F670CF">
        <w:rPr>
          <w:rFonts w:ascii="Times New Roman" w:hAnsi="Times New Roman" w:cs="Times New Roman"/>
          <w:sz w:val="24"/>
          <w:szCs w:val="24"/>
        </w:rPr>
        <w:t xml:space="preserve">. Hinsichtlich des Plug &amp; Play Ansatzes sind hier noch einige Schritte zu </w:t>
      </w:r>
      <w:r w:rsidR="1ADF1445" w:rsidRPr="00F670CF">
        <w:rPr>
          <w:rFonts w:ascii="Times New Roman" w:hAnsi="Times New Roman" w:cs="Times New Roman"/>
          <w:sz w:val="24"/>
          <w:szCs w:val="24"/>
        </w:rPr>
        <w:t>beachten,</w:t>
      </w:r>
      <w:r w:rsidR="001866D4" w:rsidRPr="00F670CF">
        <w:rPr>
          <w:rFonts w:ascii="Times New Roman" w:hAnsi="Times New Roman" w:cs="Times New Roman"/>
          <w:sz w:val="24"/>
          <w:szCs w:val="24"/>
        </w:rPr>
        <w:t xml:space="preserve"> </w:t>
      </w:r>
      <w:r w:rsidR="00742C36" w:rsidRPr="00F670CF">
        <w:rPr>
          <w:rFonts w:ascii="Times New Roman" w:hAnsi="Times New Roman" w:cs="Times New Roman"/>
          <w:sz w:val="24"/>
          <w:szCs w:val="24"/>
        </w:rPr>
        <w:t>um</w:t>
      </w:r>
      <w:r w:rsidR="001866D4" w:rsidRPr="00F670CF">
        <w:rPr>
          <w:rFonts w:ascii="Times New Roman" w:hAnsi="Times New Roman" w:cs="Times New Roman"/>
          <w:sz w:val="24"/>
          <w:szCs w:val="24"/>
        </w:rPr>
        <w:t xml:space="preserve"> dem Consumer</w:t>
      </w:r>
      <w:r w:rsidR="5C2BB0BF" w:rsidRPr="5C2BB0BF">
        <w:rPr>
          <w:rFonts w:ascii="Times New Roman" w:hAnsi="Times New Roman" w:cs="Times New Roman"/>
          <w:sz w:val="24"/>
          <w:szCs w:val="24"/>
        </w:rPr>
        <w:t>-</w:t>
      </w:r>
      <w:r w:rsidR="001866D4" w:rsidRPr="00F670CF">
        <w:rPr>
          <w:rFonts w:ascii="Times New Roman" w:hAnsi="Times New Roman" w:cs="Times New Roman"/>
          <w:sz w:val="24"/>
          <w:szCs w:val="24"/>
        </w:rPr>
        <w:t>Markt den Zugang zu erleichtern.</w:t>
      </w:r>
    </w:p>
    <w:p w14:paraId="4A4BA875" w14:textId="03D20B2C" w:rsidR="00CF6BE3" w:rsidRPr="00F670CF" w:rsidRDefault="7CB2CEB3" w:rsidP="7CB2CEB3">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Unsere Forschung zur Auswirkung der Latenzzeit auf das Spielerlebnis haben wir anhand der Bildwiederholfrequenz gemessen, es wäre aber auch interessant gewesen, die Latenzzeit in einer Netzwerkumgebung zu messen und die Auswirkung auf die Mensch-zu-Mensch-Kommunikation zu erforschen. </w:t>
      </w:r>
    </w:p>
    <w:p w14:paraId="40B883FE" w14:textId="46FEC699" w:rsidR="00CF6BE3" w:rsidRPr="00F670CF" w:rsidRDefault="7CB2CEB3" w:rsidP="7CB2CEB3">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 xml:space="preserve">Durch unsere Recherche und Forschung in Richtung der VR-Technik, konnten wir die Erkenntnis gewinnen, dass </w:t>
      </w:r>
      <w:r w:rsidR="31EF6132" w:rsidRPr="00F670CF">
        <w:rPr>
          <w:rFonts w:ascii="Times New Roman" w:hAnsi="Times New Roman" w:cs="Times New Roman"/>
          <w:sz w:val="24"/>
          <w:szCs w:val="24"/>
        </w:rPr>
        <w:t xml:space="preserve">sich </w:t>
      </w:r>
      <w:r w:rsidRPr="00F670CF">
        <w:rPr>
          <w:rFonts w:ascii="Times New Roman" w:hAnsi="Times New Roman" w:cs="Times New Roman"/>
          <w:sz w:val="24"/>
          <w:szCs w:val="24"/>
        </w:rPr>
        <w:t>der Markt um VR in Richtung einer intuitiveren Interaktion entwickelt. Diese Erkenntnis zeigte sich auch in der von uns durchgeführten Befragung, da viele der Probanden sich eine realitätsnähere Präsenz im virtuellen Raum, mit einer natürlicheren und intuitiveren Bedienbarkeit gewünscht hätten.</w:t>
      </w:r>
    </w:p>
    <w:p w14:paraId="281EE962" w14:textId="03D20B2C" w:rsidR="00270FA0" w:rsidRPr="00F670CF" w:rsidRDefault="00270FA0" w:rsidP="7CB2CEB3">
      <w:pPr>
        <w:spacing w:line="360" w:lineRule="auto"/>
        <w:jc w:val="both"/>
        <w:rPr>
          <w:rFonts w:ascii="Times New Roman" w:hAnsi="Times New Roman" w:cs="Times New Roman"/>
          <w:sz w:val="24"/>
          <w:szCs w:val="24"/>
        </w:rPr>
      </w:pPr>
    </w:p>
    <w:p w14:paraId="26B08665" w14:textId="03D20B2C" w:rsidR="00270FA0" w:rsidRPr="00F670CF" w:rsidRDefault="00270FA0" w:rsidP="7CB2CEB3">
      <w:pPr>
        <w:spacing w:line="360" w:lineRule="auto"/>
        <w:jc w:val="both"/>
        <w:rPr>
          <w:rFonts w:ascii="Times New Roman" w:hAnsi="Times New Roman" w:cs="Times New Roman"/>
          <w:sz w:val="24"/>
          <w:szCs w:val="24"/>
        </w:rPr>
      </w:pPr>
    </w:p>
    <w:p w14:paraId="60C8418F" w14:textId="03D20B2C" w:rsidR="001C2970" w:rsidRPr="00F670CF" w:rsidRDefault="7CB2CEB3" w:rsidP="7CB2CEB3">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lastRenderedPageBreak/>
        <w:t>Mit unseren Untersuchungen haben wir die von uns angedachten Problemstellungen behandelt, hätten sie aber gerne umfangreicher und in einem größeren Ausmaß untersucht.</w:t>
      </w:r>
    </w:p>
    <w:p w14:paraId="764C2E9E" w14:textId="7FC86A2E" w:rsidR="002249AC" w:rsidRPr="00F670CF" w:rsidRDefault="00270FA0"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t>Durch die</w:t>
      </w:r>
      <w:r w:rsidR="002249AC" w:rsidRPr="00F670CF">
        <w:rPr>
          <w:rFonts w:ascii="Times New Roman" w:hAnsi="Times New Roman" w:cs="Times New Roman"/>
          <w:sz w:val="24"/>
          <w:szCs w:val="24"/>
        </w:rPr>
        <w:t xml:space="preserve"> Arbeit </w:t>
      </w:r>
      <w:r w:rsidRPr="00F670CF">
        <w:rPr>
          <w:rFonts w:ascii="Times New Roman" w:hAnsi="Times New Roman" w:cs="Times New Roman"/>
          <w:sz w:val="24"/>
          <w:szCs w:val="24"/>
        </w:rPr>
        <w:t xml:space="preserve">in diesem Themengebiet </w:t>
      </w:r>
      <w:r w:rsidR="002249AC" w:rsidRPr="00F670CF">
        <w:rPr>
          <w:rFonts w:ascii="Times New Roman" w:hAnsi="Times New Roman" w:cs="Times New Roman"/>
          <w:sz w:val="24"/>
          <w:szCs w:val="24"/>
        </w:rPr>
        <w:t xml:space="preserve">konnten wir </w:t>
      </w:r>
      <w:r w:rsidRPr="00F670CF">
        <w:rPr>
          <w:rFonts w:ascii="Times New Roman" w:hAnsi="Times New Roman" w:cs="Times New Roman"/>
          <w:sz w:val="24"/>
          <w:szCs w:val="24"/>
        </w:rPr>
        <w:t xml:space="preserve">interessante </w:t>
      </w:r>
      <w:r w:rsidR="002249AC" w:rsidRPr="00F670CF">
        <w:rPr>
          <w:rFonts w:ascii="Times New Roman" w:hAnsi="Times New Roman" w:cs="Times New Roman"/>
          <w:sz w:val="24"/>
          <w:szCs w:val="24"/>
        </w:rPr>
        <w:t>Erkenntnisse über die Auswirkungen von Interaktionsmöglichkeiten, Latenzzeiten und der Integration realer Objekte auf die Immersion sammeln</w:t>
      </w:r>
      <w:r w:rsidRPr="00F670CF">
        <w:rPr>
          <w:rFonts w:ascii="Times New Roman" w:hAnsi="Times New Roman" w:cs="Times New Roman"/>
          <w:sz w:val="24"/>
          <w:szCs w:val="24"/>
        </w:rPr>
        <w:t xml:space="preserve"> und es</w:t>
      </w:r>
      <w:r w:rsidR="00774056" w:rsidRPr="00F670CF">
        <w:rPr>
          <w:rFonts w:ascii="Times New Roman" w:hAnsi="Times New Roman" w:cs="Times New Roman"/>
          <w:sz w:val="24"/>
          <w:szCs w:val="24"/>
        </w:rPr>
        <w:t xml:space="preserve"> hat sich gezeigt, dass der Umfang des Themengebiets mehrere Möglichkeiten für unterschiedliche Folgeuntersuchungen bietet.</w:t>
      </w:r>
    </w:p>
    <w:p w14:paraId="7FE94B6D" w14:textId="77777777" w:rsidR="001C5905" w:rsidRPr="00F670CF" w:rsidRDefault="001C5905"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69DF1A24" w14:textId="3DCA0A26" w:rsidR="007B1806" w:rsidRPr="00EC5038" w:rsidRDefault="1C140F3E" w:rsidP="00EC5038">
      <w:pPr>
        <w:pStyle w:val="berschrift1"/>
        <w:spacing w:line="360" w:lineRule="auto"/>
        <w:jc w:val="both"/>
        <w:rPr>
          <w:rFonts w:ascii="Times New Roman" w:hAnsi="Times New Roman" w:cs="Times New Roman"/>
          <w:sz w:val="32"/>
          <w:szCs w:val="24"/>
        </w:rPr>
      </w:pPr>
      <w:bookmarkStart w:id="342" w:name="_Toc493693723"/>
      <w:bookmarkStart w:id="343" w:name="_Toc493701897"/>
      <w:bookmarkStart w:id="344" w:name="_Toc493682155"/>
      <w:bookmarkStart w:id="345" w:name="_Toc493699955"/>
      <w:bookmarkStart w:id="346" w:name="_Toc493696981"/>
      <w:bookmarkStart w:id="347" w:name="_Toc494055353"/>
      <w:r w:rsidRPr="00CF29FD">
        <w:rPr>
          <w:rFonts w:ascii="Times New Roman" w:hAnsi="Times New Roman" w:cs="Times New Roman"/>
          <w:sz w:val="32"/>
          <w:szCs w:val="24"/>
        </w:rPr>
        <w:lastRenderedPageBreak/>
        <w:t>Literaturverzeichnis</w:t>
      </w:r>
      <w:bookmarkEnd w:id="347"/>
      <w:r w:rsidRPr="00CF29FD">
        <w:rPr>
          <w:rFonts w:ascii="Times New Roman" w:hAnsi="Times New Roman" w:cs="Times New Roman"/>
          <w:sz w:val="32"/>
          <w:szCs w:val="24"/>
        </w:rPr>
        <w:t xml:space="preserve"> </w:t>
      </w:r>
      <w:bookmarkEnd w:id="342"/>
      <w:bookmarkEnd w:id="343"/>
      <w:bookmarkEnd w:id="344"/>
      <w:bookmarkEnd w:id="345"/>
      <w:bookmarkEnd w:id="346"/>
      <w:r w:rsidR="007757A9" w:rsidRPr="00EC5038">
        <w:rPr>
          <w:rFonts w:ascii="Times New Roman" w:hAnsi="Times New Roman" w:cs="Times New Roman"/>
          <w:sz w:val="20"/>
          <w:szCs w:val="20"/>
        </w:rPr>
        <w:fldChar w:fldCharType="begin"/>
      </w:r>
      <w:r w:rsidR="007B1806" w:rsidRPr="00EC5038">
        <w:rPr>
          <w:rFonts w:ascii="Times New Roman" w:hAnsi="Times New Roman" w:cs="Times New Roman"/>
          <w:sz w:val="20"/>
          <w:szCs w:val="20"/>
        </w:rPr>
        <w:instrText>ADDIN CITAVI.BIBLIOGRAPHY PD94bWwgdmVyc2lvbj0iMS4wIiBlbmNvZGluZz0idXRmLTE2Ij8+PEJpYmxpb2dyYXBoeT48QWRkSW5WZXJzaW9uPjUuNi4wLjI8L0FkZEluVmVyc2lvbj48SWQ+NWM5MzM2MmEtNjk1Zi00YzkwLTk3NDAtYTIzN2ZhYzE2ZGQ2PC9JZD48QmlibGlvZ3JhcGh5Q2l0YXRpb24+PEhlYWRpbmc+PFRleHRVbml0cz48VGV4dFVuaXQ+PEluc2VydFBhcmFncmFwaEFmdGVyPnRydWU8L0luc2VydFBhcmFncmFwaEFmdGVyPjxGb250TmFtZSAvPjxGb250U3R5bGU+PE5hbWU+Q2l0YXZpIEJpYmxpb2dyYXBoeSBIZWFkaW5nPC9OYW1lPjwvRm9udFN0eWxlPjxGb250U2l6ZT4wPC9Gb250U2l6ZT48VGV4dD5SZWZlcmVuY2VzPC9UZXh0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</w:instrText>
      </w:r>
      <w:r w:rsidR="007757A9" w:rsidRPr="00EC5038">
        <w:rPr>
          <w:rFonts w:ascii="Times New Roman" w:hAnsi="Times New Roman" w:cs="Times New Roman"/>
          <w:sz w:val="20"/>
          <w:szCs w:val="20"/>
        </w:rPr>
        <w:fldChar w:fldCharType="separate"/>
      </w:r>
      <w:bookmarkStart w:id="348" w:name="_CTVBIBLIOGRAPHY1"/>
      <w:bookmarkEnd w:id="348"/>
    </w:p>
    <w:p w14:paraId="0DBD5E45" w14:textId="4F6644E9" w:rsidR="007B1806" w:rsidRPr="00EC5038" w:rsidRDefault="007B1806" w:rsidP="007B1806">
      <w:pPr>
        <w:pStyle w:val="CitaviBibliographyEntry"/>
        <w:rPr>
          <w:rFonts w:ascii="Times New Roman" w:hAnsi="Times New Roman" w:cs="Times New Roman"/>
        </w:rPr>
      </w:pPr>
      <w:bookmarkStart w:id="349" w:name="_CTVL001d984e1eb0d6143b6841dd3a0b1d9758f"/>
      <w:r w:rsidRPr="00EC5038">
        <w:rPr>
          <w:rFonts w:ascii="Times New Roman" w:hAnsi="Times New Roman" w:cs="Times New Roman"/>
        </w:rPr>
        <w:t xml:space="preserve">Dörner, R., Broll, W., Grimm, P. and Jung, B. (Eds.) (2013), </w:t>
      </w:r>
      <w:bookmarkEnd w:id="349"/>
      <w:r w:rsidRPr="00EC5038">
        <w:rPr>
          <w:rFonts w:ascii="Times New Roman" w:hAnsi="Times New Roman" w:cs="Times New Roman"/>
          <w:i/>
        </w:rPr>
        <w:t>Virtual und Augmented Reality (VR/AR): Grundlagen und Methoden der Virtuellen und Augmentierten Realität, eXamen.press</w:t>
      </w:r>
      <w:r w:rsidRPr="00EC5038">
        <w:rPr>
          <w:rFonts w:ascii="Times New Roman" w:hAnsi="Times New Roman" w:cs="Times New Roman"/>
        </w:rPr>
        <w:t>, Springer Vieweg, Berlin, Heidelberg.</w:t>
      </w:r>
    </w:p>
    <w:p w14:paraId="074199C1" w14:textId="77777777" w:rsidR="007B1806" w:rsidRPr="00EC5038" w:rsidRDefault="007B1806" w:rsidP="007B1806">
      <w:pPr>
        <w:pStyle w:val="CitaviBibliographyEntry"/>
        <w:rPr>
          <w:rFonts w:ascii="Times New Roman" w:hAnsi="Times New Roman" w:cs="Times New Roman"/>
        </w:rPr>
      </w:pPr>
      <w:bookmarkStart w:id="350" w:name="_CTVL0013ec58e0cedbb4e05a168d74b4fc4141f"/>
      <w:r w:rsidRPr="00EC5038">
        <w:rPr>
          <w:rFonts w:ascii="Times New Roman" w:hAnsi="Times New Roman" w:cs="Times New Roman"/>
        </w:rPr>
        <w:t xml:space="preserve">Jerald, J. (2016), </w:t>
      </w:r>
      <w:bookmarkEnd w:id="350"/>
      <w:r w:rsidRPr="00EC5038">
        <w:rPr>
          <w:rFonts w:ascii="Times New Roman" w:hAnsi="Times New Roman" w:cs="Times New Roman"/>
          <w:i/>
        </w:rPr>
        <w:t>The VR book, human-centered design for Virtual Reality</w:t>
      </w:r>
      <w:r w:rsidRPr="00EC5038">
        <w:rPr>
          <w:rFonts w:ascii="Times New Roman" w:hAnsi="Times New Roman" w:cs="Times New Roman"/>
        </w:rPr>
        <w:t>, ACM; M&amp;C, [San Rafael].</w:t>
      </w:r>
    </w:p>
    <w:p w14:paraId="36DDD55B" w14:textId="77777777" w:rsidR="007B1806" w:rsidRPr="00EC5038" w:rsidRDefault="007B1806" w:rsidP="007B1806">
      <w:pPr>
        <w:pStyle w:val="CitaviBibliographyEntry"/>
        <w:rPr>
          <w:rFonts w:ascii="Times New Roman" w:hAnsi="Times New Roman" w:cs="Times New Roman"/>
        </w:rPr>
      </w:pPr>
      <w:bookmarkStart w:id="351" w:name="_CTVL001411c413cd6f54cf4bed48f3b0978865b"/>
      <w:r w:rsidRPr="00EC5038">
        <w:rPr>
          <w:rFonts w:ascii="Times New Roman" w:hAnsi="Times New Roman" w:cs="Times New Roman"/>
        </w:rPr>
        <w:t xml:space="preserve">Meehan, M., Insko, B., Whitton, M. and Brooks, F.P. (2002), “Physiological measures of presence in stressful virtual environments”, </w:t>
      </w:r>
      <w:bookmarkEnd w:id="351"/>
      <w:r w:rsidRPr="00EC5038">
        <w:rPr>
          <w:rFonts w:ascii="Times New Roman" w:hAnsi="Times New Roman" w:cs="Times New Roman"/>
          <w:i/>
        </w:rPr>
        <w:t>ACM Transactions on Graphics</w:t>
      </w:r>
      <w:r w:rsidRPr="00EC5038">
        <w:rPr>
          <w:rFonts w:ascii="Times New Roman" w:hAnsi="Times New Roman" w:cs="Times New Roman"/>
        </w:rPr>
        <w:t>, Vol. 21 No. 3.</w:t>
      </w:r>
    </w:p>
    <w:p w14:paraId="4D9265C4" w14:textId="77777777" w:rsidR="007B1806" w:rsidRPr="00EC5038" w:rsidRDefault="007B1806" w:rsidP="007B1806">
      <w:pPr>
        <w:pStyle w:val="CitaviBibliographyEntry"/>
        <w:rPr>
          <w:rFonts w:ascii="Times New Roman" w:hAnsi="Times New Roman" w:cs="Times New Roman"/>
        </w:rPr>
      </w:pPr>
      <w:bookmarkStart w:id="352" w:name="_CTVL001b960fb5f1079407296c795f7be627d18"/>
      <w:r w:rsidRPr="00EC5038">
        <w:rPr>
          <w:rFonts w:ascii="Times New Roman" w:hAnsi="Times New Roman" w:cs="Times New Roman"/>
        </w:rPr>
        <w:t xml:space="preserve">Parisi, T. (2015), </w:t>
      </w:r>
      <w:bookmarkEnd w:id="352"/>
      <w:r w:rsidRPr="00EC5038">
        <w:rPr>
          <w:rFonts w:ascii="Times New Roman" w:hAnsi="Times New Roman" w:cs="Times New Roman"/>
          <w:i/>
        </w:rPr>
        <w:t>Learning virtual reality: Developing immersive experiences and applications for desktop, Web, and mobile</w:t>
      </w:r>
      <w:r w:rsidRPr="00EC5038">
        <w:rPr>
          <w:rFonts w:ascii="Times New Roman" w:hAnsi="Times New Roman" w:cs="Times New Roman"/>
        </w:rPr>
        <w:t>, O'Reilly, Sebastopol CA.</w:t>
      </w:r>
    </w:p>
    <w:p w14:paraId="1B075C1A" w14:textId="77777777" w:rsidR="007B1806" w:rsidRPr="00EC5038" w:rsidRDefault="007B1806" w:rsidP="007B1806">
      <w:pPr>
        <w:pStyle w:val="CitaviBibliographyEntry"/>
        <w:rPr>
          <w:rFonts w:ascii="Times New Roman" w:hAnsi="Times New Roman" w:cs="Times New Roman"/>
        </w:rPr>
      </w:pPr>
      <w:bookmarkStart w:id="353" w:name="_CTVL00164b32cca769e4a03a1f7cdfe5c6d9fce"/>
      <w:r w:rsidRPr="00EC5038">
        <w:rPr>
          <w:rFonts w:ascii="Times New Roman" w:hAnsi="Times New Roman" w:cs="Times New Roman"/>
        </w:rPr>
        <w:t>Sutherland, I.E. (1965), “The ultimate display”, In The Congress of the International Federation of Information Processing (IFIP), pp. 506–508.</w:t>
      </w:r>
    </w:p>
    <w:p w14:paraId="205D27B5" w14:textId="77777777" w:rsidR="007B1806" w:rsidRPr="00EC5038" w:rsidRDefault="007B1806" w:rsidP="007B1806">
      <w:pPr>
        <w:pStyle w:val="CitaviBibliographyEntry"/>
        <w:rPr>
          <w:rFonts w:ascii="Times New Roman" w:hAnsi="Times New Roman" w:cs="Times New Roman"/>
        </w:rPr>
      </w:pPr>
      <w:bookmarkStart w:id="354" w:name="_CTVL00150ed83dfc65f4400afabd4347a5d1e73"/>
      <w:bookmarkEnd w:id="353"/>
      <w:r w:rsidRPr="00EC5038">
        <w:rPr>
          <w:rFonts w:ascii="Times New Roman" w:hAnsi="Times New Roman" w:cs="Times New Roman"/>
        </w:rPr>
        <w:t xml:space="preserve">Vince, J. (2004), </w:t>
      </w:r>
      <w:bookmarkEnd w:id="354"/>
      <w:r w:rsidRPr="00EC5038">
        <w:rPr>
          <w:rFonts w:ascii="Times New Roman" w:hAnsi="Times New Roman" w:cs="Times New Roman"/>
          <w:i/>
        </w:rPr>
        <w:t>Introduction to virtual reality</w:t>
      </w:r>
      <w:r w:rsidRPr="00EC5038">
        <w:rPr>
          <w:rFonts w:ascii="Times New Roman" w:hAnsi="Times New Roman" w:cs="Times New Roman"/>
        </w:rPr>
        <w:t>, Springer Berlin Heidelberg, London, Berlin, Heidelberg [u.a.].</w:t>
      </w:r>
    </w:p>
    <w:p w14:paraId="45AD817C" w14:textId="77777777" w:rsidR="007B1806" w:rsidRPr="00EC5038" w:rsidRDefault="007B1806" w:rsidP="007B1806">
      <w:pPr>
        <w:pStyle w:val="CitaviBibliographyEntry"/>
        <w:rPr>
          <w:rFonts w:ascii="Times New Roman" w:hAnsi="Times New Roman" w:cs="Times New Roman"/>
        </w:rPr>
      </w:pPr>
      <w:bookmarkStart w:id="355" w:name="_CTVL00100911a6d3f8b4501a76244b475ac2057"/>
      <w:r w:rsidRPr="00EC5038">
        <w:rPr>
          <w:rFonts w:ascii="Times New Roman" w:hAnsi="Times New Roman" w:cs="Times New Roman"/>
        </w:rPr>
        <w:t xml:space="preserve">Weichert, F., Bachmann, D., Rudak, B. and Fisseler, D. (2013), “Analysis of the accuracy and robustness of the leap motion controller”, </w:t>
      </w:r>
      <w:bookmarkEnd w:id="355"/>
      <w:r w:rsidRPr="00EC5038">
        <w:rPr>
          <w:rFonts w:ascii="Times New Roman" w:hAnsi="Times New Roman" w:cs="Times New Roman"/>
          <w:i/>
        </w:rPr>
        <w:t>Sensors (Basel, Switzerland)</w:t>
      </w:r>
      <w:r w:rsidRPr="00EC5038">
        <w:rPr>
          <w:rFonts w:ascii="Times New Roman" w:hAnsi="Times New Roman" w:cs="Times New Roman"/>
        </w:rPr>
        <w:t>, Vol. 13 No. 5, pp. 6380–6393.</w:t>
      </w:r>
    </w:p>
    <w:p w14:paraId="53A2A97B" w14:textId="01B60845" w:rsidR="00391189" w:rsidRPr="00EC5038" w:rsidRDefault="007757A9" w:rsidP="00EC5038">
      <w:pPr>
        <w:pStyle w:val="berschrift1"/>
        <w:rPr>
          <w:rFonts w:ascii="Times New Roman" w:hAnsi="Times New Roman" w:cs="Times New Roman"/>
          <w:sz w:val="32"/>
        </w:rPr>
      </w:pPr>
      <w:r w:rsidRPr="00EC5038">
        <w:fldChar w:fldCharType="end"/>
      </w:r>
      <w:bookmarkStart w:id="356" w:name="_Toc494055354"/>
      <w:r w:rsidR="1C140F3E" w:rsidRPr="00EC5038">
        <w:rPr>
          <w:rFonts w:ascii="Times New Roman" w:hAnsi="Times New Roman" w:cs="Times New Roman"/>
          <w:sz w:val="32"/>
        </w:rPr>
        <w:t>Onlinequellen</w:t>
      </w:r>
      <w:bookmarkEnd w:id="356"/>
    </w:p>
    <w:p w14:paraId="4786E23D" w14:textId="3EC040DF" w:rsidR="00EC5038" w:rsidRPr="002C66F2" w:rsidRDefault="00EC5038" w:rsidP="00EC5038">
      <w:pPr>
        <w:pStyle w:val="CitaviBibliographyEntry"/>
        <w:ind w:left="0" w:firstLine="0"/>
        <w:rPr>
          <w:rFonts w:ascii="Times New Roman" w:eastAsia="Calibri" w:hAnsi="Times New Roman" w:cs="Times New Roman"/>
          <w:lang w:val="en-US"/>
        </w:rPr>
      </w:pPr>
    </w:p>
    <w:p w14:paraId="56EC9818" w14:textId="798773B2" w:rsidR="00EC5038" w:rsidRPr="002C66F2" w:rsidRDefault="00EC5038" w:rsidP="00EC5038">
      <w:pPr>
        <w:pStyle w:val="CitaviBibliographyEntry"/>
        <w:rPr>
          <w:rFonts w:ascii="Times New Roman" w:hAnsi="Times New Roman" w:cs="Times New Roman"/>
        </w:rPr>
      </w:pPr>
      <w:bookmarkStart w:id="357" w:name="_CTVL001690ed7728d2d47babbb3c2a85bebaef1"/>
      <w:r w:rsidRPr="002C66F2">
        <w:rPr>
          <w:rFonts w:ascii="Times New Roman" w:hAnsi="Times New Roman" w:cs="Times New Roman"/>
        </w:rPr>
        <w:t>Bloch, Y. (2016), “Orion – Neue VR Hand Tracking Engine von Leap Motion”, available at: https://www.vrnerds.de/orion-neue-vr-hand-tracking-engine-von-leap-motion/ (accessed 18 September 2017).</w:t>
      </w:r>
    </w:p>
    <w:p w14:paraId="4D93BF63" w14:textId="5BAE077E" w:rsidR="00EC5038" w:rsidRPr="002C66F2" w:rsidRDefault="00EC5038" w:rsidP="00EC5038">
      <w:pPr>
        <w:pStyle w:val="CitaviBibliographyEntry"/>
        <w:rPr>
          <w:rFonts w:ascii="Times New Roman" w:hAnsi="Times New Roman" w:cs="Times New Roman"/>
        </w:rPr>
      </w:pPr>
      <w:bookmarkStart w:id="358" w:name="_CTVL001a8c33b1eb03241d6ae43304cef6d4a60"/>
      <w:bookmarkEnd w:id="357"/>
      <w:r w:rsidRPr="002C66F2">
        <w:rPr>
          <w:rFonts w:ascii="Times New Roman" w:hAnsi="Times New Roman" w:cs="Times New Roman"/>
        </w:rPr>
        <w:t>“Image Targets” (2017), available at: https://library.vuforia.com/articles/Training/Image-Target-Guide (accessed 24 September 2017).</w:t>
      </w:r>
    </w:p>
    <w:p w14:paraId="3CD2ADAB" w14:textId="1F9B3964" w:rsidR="00EC5038" w:rsidRPr="002C66F2" w:rsidRDefault="00EC5038" w:rsidP="00EC5038">
      <w:pPr>
        <w:pStyle w:val="CitaviBibliographyEntry"/>
        <w:rPr>
          <w:rFonts w:ascii="Times New Roman" w:hAnsi="Times New Roman" w:cs="Times New Roman"/>
        </w:rPr>
      </w:pPr>
      <w:r w:rsidRPr="002C66F2">
        <w:rPr>
          <w:rFonts w:ascii="Times New Roman" w:hAnsi="Times New Roman" w:cs="Times New Roman"/>
        </w:rPr>
        <w:t>Leap Motion &amp; HTC Vive Setup</w:t>
      </w:r>
      <w:r w:rsidRPr="002C66F2">
        <w:rPr>
          <w:rFonts w:ascii="Times New Roman" w:hAnsi="Times New Roman" w:cs="Times New Roman"/>
        </w:rPr>
        <w:t>, , available at: https://developer.leapmotion.com/vr-setup/vive (accessed 20 September 2017).</w:t>
      </w:r>
    </w:p>
    <w:p w14:paraId="12D62C4A" w14:textId="0C8F88FD" w:rsidR="00EC5038" w:rsidRPr="002C66F2" w:rsidRDefault="002C66F2" w:rsidP="00EC5038">
      <w:pPr>
        <w:pStyle w:val="CitaviBibliographyEntry"/>
        <w:rPr>
          <w:rFonts w:ascii="Times New Roman" w:hAnsi="Times New Roman" w:cs="Times New Roman"/>
        </w:rPr>
      </w:pPr>
      <w:r w:rsidRPr="002C66F2">
        <w:rPr>
          <w:rFonts w:ascii="Times New Roman" w:hAnsi="Times New Roman" w:cs="Times New Roman"/>
          <w:i/>
        </w:rPr>
        <w:t>Leap Motion</w:t>
      </w:r>
      <w:r w:rsidRPr="002C66F2">
        <w:rPr>
          <w:rFonts w:ascii="Times New Roman" w:hAnsi="Times New Roman" w:cs="Times New Roman"/>
        </w:rPr>
        <w:t xml:space="preserve"> Unity Core Assets</w:t>
      </w:r>
      <w:r w:rsidR="00EC5038" w:rsidRPr="002C66F2">
        <w:rPr>
          <w:rFonts w:ascii="Times New Roman" w:hAnsi="Times New Roman" w:cs="Times New Roman"/>
        </w:rPr>
        <w:t xml:space="preserve">, , available at: </w:t>
      </w:r>
      <w:hyperlink r:id="rId70">
        <w:r w:rsidRPr="002C66F2">
          <w:rPr>
            <w:rStyle w:val="Hyperlink"/>
            <w:rFonts w:ascii="Times New Roman" w:eastAsia="Calibri" w:hAnsi="Times New Roman" w:cs="Times New Roman"/>
            <w:color w:val="auto"/>
            <w:u w:val="none"/>
            <w:lang w:val="en-US"/>
          </w:rPr>
          <w:t>https://developer.leapmotion.com/unity#116</w:t>
        </w:r>
      </w:hyperlink>
      <w:r w:rsidRPr="002C66F2">
        <w:rPr>
          <w:rFonts w:ascii="Times New Roman" w:hAnsi="Times New Roman" w:cs="Times New Roman"/>
        </w:rPr>
        <w:t xml:space="preserve"> </w:t>
      </w:r>
      <w:r w:rsidR="00EC5038" w:rsidRPr="002C66F2">
        <w:rPr>
          <w:rFonts w:ascii="Times New Roman" w:hAnsi="Times New Roman" w:cs="Times New Roman"/>
        </w:rPr>
        <w:t>(accessed 20 September 2017).</w:t>
      </w:r>
    </w:p>
    <w:p w14:paraId="38221DAB" w14:textId="77777777" w:rsidR="00EC5038" w:rsidRPr="002C66F2" w:rsidRDefault="00EC5038" w:rsidP="00EC5038">
      <w:pPr>
        <w:pStyle w:val="CitaviBibliographyEntry"/>
        <w:rPr>
          <w:rFonts w:ascii="Times New Roman" w:hAnsi="Times New Roman" w:cs="Times New Roman"/>
        </w:rPr>
      </w:pPr>
      <w:bookmarkStart w:id="359" w:name="_CTVL0014b01c99f7d6941d1a9ed530a19ef193c"/>
      <w:bookmarkEnd w:id="358"/>
      <w:r w:rsidRPr="002C66F2">
        <w:rPr>
          <w:rFonts w:ascii="Times New Roman" w:hAnsi="Times New Roman" w:cs="Times New Roman"/>
        </w:rPr>
        <w:t>Leopold, H., Untermeier, A. (2017), “Ungeahnte Dimensionen. Virtual Reality - Immersion, Interaktion und Insights”, available at: https://www.research-results.de/fachartikel/2017/ausgabe-4/ungeahnte-dimensionen.html (accessed 18 September 2017).</w:t>
      </w:r>
    </w:p>
    <w:p w14:paraId="0FD907C2" w14:textId="77777777" w:rsidR="00EC5038" w:rsidRPr="002C66F2" w:rsidRDefault="00EC5038" w:rsidP="00EC5038">
      <w:pPr>
        <w:pStyle w:val="CitaviBibliographyEntry"/>
        <w:rPr>
          <w:rFonts w:ascii="Times New Roman" w:hAnsi="Times New Roman" w:cs="Times New Roman"/>
        </w:rPr>
      </w:pPr>
      <w:bookmarkStart w:id="360" w:name="_CTVL001f3e86cafae594ece80d8bc183a1b15dd"/>
      <w:bookmarkEnd w:id="359"/>
      <w:r w:rsidRPr="002C66F2">
        <w:rPr>
          <w:rFonts w:ascii="Times New Roman" w:hAnsi="Times New Roman" w:cs="Times New Roman"/>
        </w:rPr>
        <w:t>McCormick, J. (2015), “Examining the Valve/HTC Vive Ecosystem: Basic Lighthouse Operation”, available at: https://metaversing.com/2015/03/23/examining-the-valvehtc-vive-ecosystem-basic-lighthouse-operation/ (accessed 18 September 2017).</w:t>
      </w:r>
    </w:p>
    <w:p w14:paraId="140B60C4" w14:textId="77777777" w:rsidR="00EC5038" w:rsidRPr="002C66F2" w:rsidRDefault="00EC5038" w:rsidP="00EC5038">
      <w:pPr>
        <w:pStyle w:val="CitaviBibliographyEntry"/>
        <w:rPr>
          <w:rFonts w:ascii="Times New Roman" w:hAnsi="Times New Roman" w:cs="Times New Roman"/>
        </w:rPr>
      </w:pPr>
      <w:bookmarkStart w:id="361" w:name="_CTVL001dcf9bb62831c4f358f72fc9574ed611e"/>
      <w:bookmarkEnd w:id="360"/>
      <w:r w:rsidRPr="002C66F2">
        <w:rPr>
          <w:rFonts w:ascii="Times New Roman" w:hAnsi="Times New Roman" w:cs="Times New Roman"/>
        </w:rPr>
        <w:t>“Multi-Targets” (2017), available at: https://library.vuforia.com/articles/Training/Multi-Target-Guide (accessed 24 September 2017).</w:t>
      </w:r>
    </w:p>
    <w:p w14:paraId="138BF707" w14:textId="77777777" w:rsidR="00EC5038" w:rsidRPr="002C66F2" w:rsidRDefault="00EC5038" w:rsidP="00EC5038">
      <w:pPr>
        <w:pStyle w:val="CitaviBibliographyEntry"/>
        <w:rPr>
          <w:rFonts w:ascii="Times New Roman" w:hAnsi="Times New Roman" w:cs="Times New Roman"/>
        </w:rPr>
      </w:pPr>
      <w:bookmarkStart w:id="362" w:name="_CTVL0012b237fb2258d4bb3ae3c7983af4d93e4"/>
      <w:bookmarkEnd w:id="361"/>
      <w:r w:rsidRPr="002C66F2">
        <w:rPr>
          <w:rFonts w:ascii="Times New Roman" w:hAnsi="Times New Roman" w:cs="Times New Roman"/>
        </w:rPr>
        <w:t>Nguyen, T. (2017), “The best VR headset”, available at: http://www.pcgamer.com/the-best-vr-headset/ (accessed 18 September 2017).</w:t>
      </w:r>
    </w:p>
    <w:p w14:paraId="7B908761" w14:textId="77777777" w:rsidR="00EC5038" w:rsidRPr="002C66F2" w:rsidRDefault="00EC5038" w:rsidP="00EC5038">
      <w:pPr>
        <w:pStyle w:val="CitaviBibliographyEntry"/>
        <w:rPr>
          <w:rFonts w:ascii="Times New Roman" w:hAnsi="Times New Roman" w:cs="Times New Roman"/>
        </w:rPr>
      </w:pPr>
      <w:bookmarkStart w:id="363" w:name="_CTVL00180fc030594ce428fba66f3f9bb56326c"/>
      <w:bookmarkEnd w:id="362"/>
      <w:r w:rsidRPr="002C66F2">
        <w:rPr>
          <w:rFonts w:ascii="Times New Roman" w:hAnsi="Times New Roman" w:cs="Times New Roman"/>
        </w:rPr>
        <w:t>“Oculus Rift | Oculus”, available at: https://www.oculus.com/rift/ (accessed 18 September 2017).</w:t>
      </w:r>
    </w:p>
    <w:p w14:paraId="72A68B26" w14:textId="77777777" w:rsidR="00EC5038" w:rsidRPr="002C66F2" w:rsidRDefault="00EC5038" w:rsidP="00EC5038">
      <w:pPr>
        <w:pStyle w:val="CitaviBibliographyEntry"/>
        <w:rPr>
          <w:rFonts w:ascii="Times New Roman" w:hAnsi="Times New Roman" w:cs="Times New Roman"/>
        </w:rPr>
      </w:pPr>
      <w:bookmarkStart w:id="364" w:name="_CTVL0017921f5e4398249c4ba8a66585da3f2dc"/>
      <w:bookmarkEnd w:id="363"/>
      <w:r w:rsidRPr="002C66F2">
        <w:rPr>
          <w:rFonts w:ascii="Times New Roman" w:hAnsi="Times New Roman" w:cs="Times New Roman"/>
        </w:rPr>
        <w:t>Prasuethsut, L. (2016), “Oculus Rift review”, available at: https://www.wareable.com/oculus-rift/oculus-rift-review (accessed 18 September 2017).</w:t>
      </w:r>
    </w:p>
    <w:p w14:paraId="7A3514D5" w14:textId="0D790D43" w:rsidR="00EC5038" w:rsidRPr="002C66F2" w:rsidRDefault="00EC5038" w:rsidP="00EC5038">
      <w:pPr>
        <w:pStyle w:val="CitaviBibliographyEntry"/>
        <w:rPr>
          <w:rFonts w:ascii="Times New Roman" w:hAnsi="Times New Roman" w:cs="Times New Roman"/>
        </w:rPr>
      </w:pPr>
      <w:bookmarkStart w:id="365" w:name="_CTVL00149f1847794844d3cadfd269072803ea6"/>
      <w:bookmarkEnd w:id="364"/>
      <w:r w:rsidRPr="002C66F2">
        <w:rPr>
          <w:rFonts w:ascii="Times New Roman" w:hAnsi="Times New Roman" w:cs="Times New Roman"/>
        </w:rPr>
        <w:t>Staudacher, R. (2016), “Oculus Rift und HTC Vive im Vergleich: Welches VR-System ist besser?”, available at: http://www.pcgameshardware.de/Virtual-Reality-Hardware-258542/Tests/Oculus-Rift-und-HTC-Vive-Vergleich-Test-1194231/ (accessed 18 September 2017).</w:t>
      </w:r>
    </w:p>
    <w:p w14:paraId="154041F9" w14:textId="4260ED85" w:rsidR="002C66F2" w:rsidRPr="002C66F2" w:rsidRDefault="002C66F2" w:rsidP="002C66F2">
      <w:pPr>
        <w:pStyle w:val="CitaviBibliographyEntry"/>
        <w:rPr>
          <w:rFonts w:ascii="Times New Roman" w:hAnsi="Times New Roman" w:cs="Times New Roman"/>
        </w:rPr>
      </w:pPr>
      <w:r w:rsidRPr="002C66F2">
        <w:rPr>
          <w:rFonts w:ascii="Times New Roman" w:eastAsia="Calibri" w:hAnsi="Times New Roman" w:cs="Times New Roman"/>
          <w:lang w:val="en-US"/>
        </w:rPr>
        <w:t>SteamVR setu</w:t>
      </w:r>
      <w:r w:rsidRPr="002C66F2">
        <w:rPr>
          <w:rFonts w:ascii="Times New Roman" w:eastAsia="Calibri" w:hAnsi="Times New Roman" w:cs="Times New Roman"/>
          <w:lang w:val="en-US"/>
        </w:rPr>
        <w:t>p</w:t>
      </w:r>
      <w:r w:rsidRPr="002C66F2">
        <w:rPr>
          <w:rFonts w:ascii="Times New Roman" w:hAnsi="Times New Roman" w:cs="Times New Roman"/>
        </w:rPr>
        <w:t xml:space="preserve">, available at: </w:t>
      </w:r>
      <w:hyperlink r:id="rId71">
        <w:r w:rsidRPr="002C66F2">
          <w:rPr>
            <w:rStyle w:val="Hyperlink"/>
            <w:rFonts w:ascii="Times New Roman" w:eastAsia="Calibri" w:hAnsi="Times New Roman" w:cs="Times New Roman"/>
            <w:color w:val="auto"/>
            <w:u w:val="none"/>
            <w:lang w:val="en-US"/>
          </w:rPr>
          <w:t>https://support.steampowered.com/steamvr/HTC_Vive/</w:t>
        </w:r>
      </w:hyperlink>
      <w:r w:rsidRPr="002C66F2">
        <w:rPr>
          <w:rFonts w:ascii="Times New Roman" w:hAnsi="Times New Roman" w:cs="Times New Roman"/>
        </w:rPr>
        <w:t xml:space="preserve"> (accessed 20 September 2017).</w:t>
      </w:r>
    </w:p>
    <w:p w14:paraId="77FE6BF3" w14:textId="481329B5" w:rsidR="00EC5038" w:rsidRPr="002C66F2" w:rsidRDefault="00EC5038" w:rsidP="00EC5038">
      <w:pPr>
        <w:pStyle w:val="CitaviBibliographyEntry"/>
        <w:rPr>
          <w:rFonts w:ascii="Times New Roman" w:hAnsi="Times New Roman" w:cs="Times New Roman"/>
        </w:rPr>
      </w:pPr>
      <w:ins w:id="366" w:author="Markus Weiß">
        <w:r w:rsidRPr="002C66F2">
          <w:rPr>
            <w:rFonts w:ascii="Times New Roman" w:hAnsi="Times New Roman" w:cs="Times New Roman"/>
          </w:rPr>
          <w:t>Unity3D: DOCUMENTATION C#</w:t>
        </w:r>
      </w:ins>
      <w:r w:rsidRPr="002C66F2">
        <w:rPr>
          <w:rFonts w:ascii="Times New Roman" w:hAnsi="Times New Roman" w:cs="Times New Roman"/>
        </w:rPr>
        <w:t>,</w:t>
      </w:r>
      <w:r w:rsidRPr="002C66F2">
        <w:rPr>
          <w:rFonts w:ascii="Times New Roman" w:hAnsi="Times New Roman" w:cs="Times New Roman"/>
        </w:rPr>
        <w:t xml:space="preserve"> available at: </w:t>
      </w:r>
      <w:ins w:id="367" w:author="Markus Weiß">
        <w:r w:rsidRPr="002C66F2">
          <w:rPr>
            <w:rFonts w:ascii="Times New Roman" w:hAnsi="Times New Roman" w:cs="Times New Roman"/>
          </w:rPr>
          <w:fldChar w:fldCharType="begin"/>
        </w:r>
        <w:r w:rsidRPr="002C66F2">
          <w:rPr>
            <w:rFonts w:ascii="Times New Roman" w:hAnsi="Times New Roman" w:cs="Times New Roman"/>
          </w:rPr>
          <w:instrText xml:space="preserve"> HYPERLINK "https://docs.unity3d.com/ScriptReference/Application-targetFrameRate.html" </w:instrText>
        </w:r>
        <w:r w:rsidRPr="002C66F2">
          <w:rPr>
            <w:rFonts w:ascii="Times New Roman" w:hAnsi="Times New Roman" w:cs="Times New Roman"/>
          </w:rPr>
          <w:fldChar w:fldCharType="separate"/>
        </w:r>
        <w:r w:rsidRPr="002C66F2">
          <w:rPr>
            <w:rStyle w:val="Hyperlink"/>
            <w:rFonts w:ascii="Times New Roman" w:hAnsi="Times New Roman" w:cs="Times New Roman"/>
            <w:color w:val="auto"/>
            <w:u w:val="none"/>
          </w:rPr>
          <w:t>https://docs.unity3d.com/</w:t>
        </w:r>
      </w:ins>
      <w:r w:rsidRPr="002C66F2">
        <w:rPr>
          <w:rStyle w:val="Hyperlink"/>
          <w:rFonts w:ascii="Times New Roman" w:hAnsi="Times New Roman" w:cs="Times New Roman"/>
          <w:color w:val="auto"/>
          <w:u w:val="none"/>
        </w:rPr>
        <w:t>Skript</w:t>
      </w:r>
      <w:ins w:id="368" w:author="Markus Weiß">
        <w:r w:rsidRPr="002C66F2">
          <w:rPr>
            <w:rStyle w:val="Hyperlink"/>
            <w:rFonts w:ascii="Times New Roman" w:hAnsi="Times New Roman" w:cs="Times New Roman"/>
            <w:color w:val="auto"/>
            <w:u w:val="none"/>
          </w:rPr>
          <w:t>Reference/</w:t>
        </w:r>
      </w:ins>
      <w:r w:rsidRPr="002C66F2">
        <w:rPr>
          <w:rStyle w:val="Hyperlink"/>
          <w:rFonts w:ascii="Times New Roman" w:hAnsi="Times New Roman" w:cs="Times New Roman"/>
          <w:color w:val="auto"/>
          <w:u w:val="none"/>
        </w:rPr>
        <w:t>App</w:t>
      </w:r>
      <w:ins w:id="369" w:author="Markus Weiß">
        <w:r w:rsidRPr="002C66F2">
          <w:rPr>
            <w:rStyle w:val="Hyperlink"/>
            <w:rFonts w:ascii="Times New Roman" w:hAnsi="Times New Roman" w:cs="Times New Roman"/>
            <w:color w:val="auto"/>
            <w:u w:val="none"/>
          </w:rPr>
          <w:t>lication-targetFrameRate.html</w:t>
        </w:r>
        <w:r w:rsidRPr="002C66F2">
          <w:rPr>
            <w:rFonts w:ascii="Times New Roman" w:hAnsi="Times New Roman" w:cs="Times New Roman"/>
          </w:rPr>
          <w:fldChar w:fldCharType="end"/>
        </w:r>
      </w:ins>
      <w:r w:rsidRPr="002C66F2">
        <w:rPr>
          <w:rFonts w:ascii="Times New Roman" w:hAnsi="Times New Roman" w:cs="Times New Roman"/>
        </w:rPr>
        <w:t xml:space="preserve"> (accessed </w:t>
      </w:r>
      <w:r w:rsidRPr="002C66F2">
        <w:rPr>
          <w:rFonts w:ascii="Times New Roman" w:hAnsi="Times New Roman" w:cs="Times New Roman"/>
        </w:rPr>
        <w:t>20</w:t>
      </w:r>
      <w:r w:rsidRPr="002C66F2">
        <w:rPr>
          <w:rFonts w:ascii="Times New Roman" w:hAnsi="Times New Roman" w:cs="Times New Roman"/>
        </w:rPr>
        <w:t xml:space="preserve"> September 2017).</w:t>
      </w:r>
    </w:p>
    <w:p w14:paraId="2806510A" w14:textId="532B95C3" w:rsidR="00EC5038" w:rsidRPr="002C66F2" w:rsidRDefault="00EC5038" w:rsidP="00EC5038">
      <w:pPr>
        <w:pStyle w:val="CitaviBibliographyEntry"/>
        <w:rPr>
          <w:rFonts w:ascii="Times New Roman" w:hAnsi="Times New Roman" w:cs="Times New Roman"/>
        </w:rPr>
      </w:pPr>
      <w:ins w:id="370" w:author="Markus Weiß">
        <w:r w:rsidRPr="002C66F2">
          <w:rPr>
            <w:rFonts w:ascii="Times New Roman" w:hAnsi="Times New Roman" w:cs="Times New Roman"/>
          </w:rPr>
          <w:t>Unity3D: DOCUMENTATION C#</w:t>
        </w:r>
      </w:ins>
      <w:r w:rsidRPr="002C66F2">
        <w:rPr>
          <w:rFonts w:ascii="Times New Roman" w:hAnsi="Times New Roman" w:cs="Times New Roman"/>
        </w:rPr>
        <w:t xml:space="preserve">, available at: </w:t>
      </w:r>
      <w:hyperlink r:id="rId72" w:history="1">
        <w:r w:rsidRPr="002C66F2">
          <w:rPr>
            <w:rStyle w:val="Hyperlink"/>
            <w:rFonts w:ascii="Times New Roman" w:hAnsi="Times New Roman" w:cs="Times New Roman"/>
            <w:color w:val="auto"/>
            <w:u w:val="none"/>
          </w:rPr>
          <w:t>https://docs.unity3d.com/Manual/RenderingStatistics.html</w:t>
        </w:r>
      </w:hyperlink>
      <w:r w:rsidRPr="002C66F2">
        <w:rPr>
          <w:rFonts w:ascii="Times New Roman" w:hAnsi="Times New Roman" w:cs="Times New Roman"/>
        </w:rPr>
        <w:t xml:space="preserve"> (accessed 20 September 2017).</w:t>
      </w:r>
    </w:p>
    <w:p w14:paraId="5C989AA7" w14:textId="3963DE91" w:rsidR="00EC5038" w:rsidRPr="002C66F2" w:rsidRDefault="00EC5038" w:rsidP="00EC5038">
      <w:pPr>
        <w:pStyle w:val="CitaviBibliographyEntry"/>
        <w:rPr>
          <w:rFonts w:ascii="Times New Roman" w:hAnsi="Times New Roman" w:cs="Times New Roman"/>
        </w:rPr>
      </w:pPr>
      <w:bookmarkStart w:id="371" w:name="_CTVL0019cef4b11642044c8bd7bdf3085fe6ebb"/>
      <w:bookmarkEnd w:id="365"/>
      <w:r w:rsidRPr="002C66F2">
        <w:rPr>
          <w:rFonts w:ascii="Times New Roman" w:hAnsi="Times New Roman" w:cs="Times New Roman"/>
          <w:i/>
        </w:rPr>
        <w:t>Vuforia</w:t>
      </w:r>
      <w:r w:rsidRPr="002C66F2">
        <w:rPr>
          <w:rFonts w:ascii="Times New Roman" w:hAnsi="Times New Roman" w:cs="Times New Roman"/>
        </w:rPr>
        <w:t xml:space="preserve"> Developer Portal: Support, available at: </w:t>
      </w:r>
      <w:hyperlink r:id="rId73">
        <w:r w:rsidRPr="002C66F2">
          <w:rPr>
            <w:rStyle w:val="Hyperlink"/>
            <w:rFonts w:ascii="Times New Roman" w:eastAsia="Calibri" w:hAnsi="Times New Roman" w:cs="Times New Roman"/>
            <w:color w:val="auto"/>
            <w:u w:val="none"/>
            <w:lang w:val="en-US"/>
          </w:rPr>
          <w:t>https://developer.vuforia.com/forum/digital-eyewear/htc-vive-support</w:t>
        </w:r>
      </w:hyperlink>
      <w:r w:rsidRPr="002C66F2">
        <w:rPr>
          <w:rFonts w:ascii="Times New Roman" w:hAnsi="Times New Roman" w:cs="Times New Roman"/>
        </w:rPr>
        <w:t xml:space="preserve"> (accessed 2</w:t>
      </w:r>
      <w:r w:rsidRPr="002C66F2">
        <w:rPr>
          <w:rFonts w:ascii="Times New Roman" w:hAnsi="Times New Roman" w:cs="Times New Roman"/>
        </w:rPr>
        <w:t>4</w:t>
      </w:r>
      <w:r w:rsidRPr="002C66F2">
        <w:rPr>
          <w:rFonts w:ascii="Times New Roman" w:hAnsi="Times New Roman" w:cs="Times New Roman"/>
        </w:rPr>
        <w:t xml:space="preserve"> September 2017).</w:t>
      </w:r>
    </w:p>
    <w:p w14:paraId="616D1C19" w14:textId="67024186" w:rsidR="00EC5038" w:rsidRPr="002C66F2" w:rsidRDefault="00EC5038" w:rsidP="00EC5038">
      <w:pPr>
        <w:pStyle w:val="CitaviBibliographyEntry"/>
        <w:rPr>
          <w:rFonts w:ascii="Times New Roman" w:hAnsi="Times New Roman" w:cs="Times New Roman"/>
        </w:rPr>
      </w:pPr>
      <w:r w:rsidRPr="002C66F2">
        <w:rPr>
          <w:rFonts w:ascii="Times New Roman" w:hAnsi="Times New Roman" w:cs="Times New Roman"/>
        </w:rPr>
        <w:t>“VR Brillen Vergleich - VR∙Nerds”, available at: https://www.vrnerds.de/vr-brillen-vergleich/ (accessed 18 September 2017).</w:t>
      </w:r>
    </w:p>
    <w:p w14:paraId="31DBDA80" w14:textId="77777777" w:rsidR="00EC5038" w:rsidRPr="002C66F2" w:rsidRDefault="00EC5038" w:rsidP="00EC5038">
      <w:pPr>
        <w:pStyle w:val="CitaviBibliographyEntry"/>
        <w:rPr>
          <w:rFonts w:ascii="Times New Roman" w:hAnsi="Times New Roman" w:cs="Times New Roman"/>
        </w:rPr>
      </w:pPr>
      <w:bookmarkStart w:id="372" w:name="_CTVL0015724c2daccb24d9cbca99196eab7f355"/>
      <w:bookmarkEnd w:id="371"/>
      <w:r w:rsidRPr="002C66F2">
        <w:rPr>
          <w:rFonts w:ascii="Times New Roman" w:hAnsi="Times New Roman" w:cs="Times New Roman"/>
        </w:rPr>
        <w:t>“Vuforia Object Scanner” (2017), available at: https://library.vuforia.com/articles/Training/Vuforia-Object-Scanner-Users-Guide.html (accessed 24 September 2017).</w:t>
      </w:r>
    </w:p>
    <w:p w14:paraId="5A5A3E29" w14:textId="77777777" w:rsidR="00EC5038" w:rsidRPr="002C66F2" w:rsidRDefault="00EC5038" w:rsidP="00EC5038">
      <w:pPr>
        <w:pStyle w:val="CitaviBibliographyEntry"/>
        <w:rPr>
          <w:rFonts w:ascii="Times New Roman" w:hAnsi="Times New Roman" w:cs="Times New Roman"/>
        </w:rPr>
      </w:pPr>
      <w:bookmarkStart w:id="373" w:name="_CTVL001c86b096861f2406188ff565b7e44d042"/>
      <w:bookmarkEnd w:id="372"/>
      <w:r w:rsidRPr="002C66F2">
        <w:rPr>
          <w:rFonts w:ascii="Times New Roman" w:hAnsi="Times New Roman" w:cs="Times New Roman"/>
        </w:rPr>
        <w:t>“VuMark” (2017), available at: https://library.vuforia.com/articles/Training/VuMark (accessed 24 September 2017).</w:t>
      </w:r>
    </w:p>
    <w:bookmarkEnd w:id="373"/>
    <w:p w14:paraId="123A057B" w14:textId="6AB8FC65" w:rsidR="00841AA4" w:rsidRPr="00F670CF" w:rsidRDefault="00B55EEB" w:rsidP="000A237F">
      <w:pPr>
        <w:pStyle w:val="Funotentext"/>
        <w:jc w:val="both"/>
        <w:rPr>
          <w:rFonts w:ascii="Times New Roman" w:eastAsiaTheme="majorEastAsia" w:hAnsi="Times New Roman" w:cs="Times New Roman"/>
          <w:color w:val="365F91" w:themeColor="accent1" w:themeShade="BF"/>
          <w:sz w:val="24"/>
          <w:szCs w:val="24"/>
        </w:rPr>
      </w:pPr>
      <w:r w:rsidRPr="00F670CF">
        <w:rPr>
          <w:rFonts w:ascii="Times New Roman" w:hAnsi="Times New Roman" w:cs="Times New Roman"/>
          <w:sz w:val="24"/>
          <w:szCs w:val="24"/>
        </w:rPr>
        <w:br w:type="page"/>
      </w:r>
    </w:p>
    <w:p w14:paraId="56F0ED9D" w14:textId="6BE2A0D3" w:rsidR="00DF6818" w:rsidRPr="00CF29FD" w:rsidRDefault="1C140F3E" w:rsidP="00857F95">
      <w:pPr>
        <w:pStyle w:val="berschrift1"/>
        <w:tabs>
          <w:tab w:val="left" w:pos="3915"/>
        </w:tabs>
        <w:spacing w:line="360" w:lineRule="auto"/>
        <w:jc w:val="both"/>
        <w:rPr>
          <w:rFonts w:ascii="Times New Roman" w:hAnsi="Times New Roman" w:cs="Times New Roman"/>
          <w:sz w:val="32"/>
          <w:szCs w:val="24"/>
        </w:rPr>
      </w:pPr>
      <w:bookmarkStart w:id="374" w:name="_Toc493693725"/>
      <w:bookmarkStart w:id="375" w:name="_Toc493701899"/>
      <w:bookmarkStart w:id="376" w:name="_Toc493682157"/>
      <w:bookmarkStart w:id="377" w:name="_Toc493699957"/>
      <w:bookmarkStart w:id="378" w:name="_Toc493696983"/>
      <w:bookmarkStart w:id="379" w:name="_Toc494055355"/>
      <w:r w:rsidRPr="00CF29FD">
        <w:rPr>
          <w:rFonts w:ascii="Times New Roman" w:hAnsi="Times New Roman" w:cs="Times New Roman"/>
          <w:sz w:val="32"/>
          <w:szCs w:val="24"/>
        </w:rPr>
        <w:lastRenderedPageBreak/>
        <w:t>Abbildungsverzeichnis</w:t>
      </w:r>
      <w:bookmarkEnd w:id="379"/>
      <w:r w:rsidRPr="00CF29FD">
        <w:rPr>
          <w:rFonts w:ascii="Times New Roman" w:hAnsi="Times New Roman" w:cs="Times New Roman"/>
          <w:sz w:val="32"/>
          <w:szCs w:val="24"/>
        </w:rPr>
        <w:t xml:space="preserve"> </w:t>
      </w:r>
      <w:bookmarkEnd w:id="374"/>
      <w:bookmarkEnd w:id="375"/>
      <w:bookmarkEnd w:id="376"/>
      <w:bookmarkEnd w:id="377"/>
      <w:bookmarkEnd w:id="378"/>
      <w:r w:rsidR="00857F95">
        <w:rPr>
          <w:rFonts w:ascii="Times New Roman" w:hAnsi="Times New Roman" w:cs="Times New Roman"/>
          <w:sz w:val="32"/>
          <w:szCs w:val="24"/>
        </w:rPr>
        <w:tab/>
      </w:r>
    </w:p>
    <w:p w14:paraId="5E4ABFD0" w14:textId="3A0E9259" w:rsidR="00857F95" w:rsidRPr="00857F95" w:rsidRDefault="00857F95">
      <w:pPr>
        <w:pStyle w:val="Abbildungsverzeichnis"/>
        <w:tabs>
          <w:tab w:val="right" w:pos="9061"/>
        </w:tabs>
        <w:rPr>
          <w:noProof/>
        </w:rPr>
      </w:pPr>
      <w:r>
        <w:fldChar w:fldCharType="begin"/>
      </w:r>
      <w:r>
        <w:instrText xml:space="preserve"> TOC \c "Abbildung" </w:instrText>
      </w:r>
      <w:r>
        <w:fldChar w:fldCharType="separate"/>
      </w:r>
    </w:p>
    <w:p w14:paraId="74AD74D6" w14:textId="4E7A0764"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 https://de.statista.com/statistik/daten/studie/685856/umfrage/umfrage-zur-bekanntheit-von-ausgewaehlten-vr-brillen-unter-gamern-in-deutschland/</w:t>
      </w:r>
      <w:r>
        <w:rPr>
          <w:noProof/>
        </w:rPr>
        <w:tab/>
      </w:r>
      <w:r>
        <w:rPr>
          <w:noProof/>
        </w:rPr>
        <w:fldChar w:fldCharType="begin"/>
      </w:r>
      <w:r>
        <w:rPr>
          <w:noProof/>
        </w:rPr>
        <w:instrText xml:space="preserve"> PAGEREF _Toc494050623 \h </w:instrText>
      </w:r>
      <w:r>
        <w:rPr>
          <w:noProof/>
        </w:rPr>
        <w:fldChar w:fldCharType="separate"/>
      </w:r>
      <w:r w:rsidR="008A6A9D">
        <w:rPr>
          <w:b/>
          <w:bCs/>
          <w:noProof/>
        </w:rPr>
        <w:t>Fehler! Textmarke nicht definiert.</w:t>
      </w:r>
      <w:r>
        <w:rPr>
          <w:noProof/>
        </w:rPr>
        <w:fldChar w:fldCharType="end"/>
      </w:r>
    </w:p>
    <w:p w14:paraId="3D68339F" w14:textId="0694E1C7"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 https://www.oculus.com/press-kit/</w:t>
      </w:r>
      <w:r>
        <w:rPr>
          <w:noProof/>
        </w:rPr>
        <w:tab/>
      </w:r>
      <w:r>
        <w:rPr>
          <w:noProof/>
        </w:rPr>
        <w:fldChar w:fldCharType="begin"/>
      </w:r>
      <w:r>
        <w:rPr>
          <w:noProof/>
        </w:rPr>
        <w:instrText xml:space="preserve"> PAGEREF _Toc494050624 \h </w:instrText>
      </w:r>
      <w:r>
        <w:rPr>
          <w:noProof/>
        </w:rPr>
      </w:r>
      <w:r>
        <w:rPr>
          <w:noProof/>
        </w:rPr>
        <w:fldChar w:fldCharType="separate"/>
      </w:r>
      <w:r w:rsidR="008A6A9D">
        <w:rPr>
          <w:noProof/>
        </w:rPr>
        <w:t>14</w:t>
      </w:r>
      <w:r>
        <w:rPr>
          <w:noProof/>
        </w:rPr>
        <w:fldChar w:fldCharType="end"/>
      </w:r>
    </w:p>
    <w:p w14:paraId="61913A98" w14:textId="3B45A94B"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3: https://www.oculus.com/press-kit/</w:t>
      </w:r>
      <w:r>
        <w:rPr>
          <w:noProof/>
        </w:rPr>
        <w:tab/>
      </w:r>
      <w:r>
        <w:rPr>
          <w:noProof/>
        </w:rPr>
        <w:fldChar w:fldCharType="begin"/>
      </w:r>
      <w:r>
        <w:rPr>
          <w:noProof/>
        </w:rPr>
        <w:instrText xml:space="preserve"> PAGEREF _Toc494050625 \h </w:instrText>
      </w:r>
      <w:r>
        <w:rPr>
          <w:noProof/>
        </w:rPr>
      </w:r>
      <w:r>
        <w:rPr>
          <w:noProof/>
        </w:rPr>
        <w:fldChar w:fldCharType="separate"/>
      </w:r>
      <w:r w:rsidR="008A6A9D">
        <w:rPr>
          <w:noProof/>
        </w:rPr>
        <w:t>15</w:t>
      </w:r>
      <w:r>
        <w:rPr>
          <w:noProof/>
        </w:rPr>
        <w:fldChar w:fldCharType="end"/>
      </w:r>
    </w:p>
    <w:p w14:paraId="1B81BF46" w14:textId="14832BBC"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 https://www.vive.com/us/pr/newsroom-gallery/</w:t>
      </w:r>
      <w:r>
        <w:rPr>
          <w:noProof/>
        </w:rPr>
        <w:tab/>
      </w:r>
      <w:r>
        <w:rPr>
          <w:noProof/>
        </w:rPr>
        <w:fldChar w:fldCharType="begin"/>
      </w:r>
      <w:r>
        <w:rPr>
          <w:noProof/>
        </w:rPr>
        <w:instrText xml:space="preserve"> PAGEREF _Toc494050626 \h </w:instrText>
      </w:r>
      <w:r>
        <w:rPr>
          <w:noProof/>
        </w:rPr>
      </w:r>
      <w:r>
        <w:rPr>
          <w:noProof/>
        </w:rPr>
        <w:fldChar w:fldCharType="separate"/>
      </w:r>
      <w:r w:rsidR="008A6A9D">
        <w:rPr>
          <w:noProof/>
        </w:rPr>
        <w:t>16</w:t>
      </w:r>
      <w:r>
        <w:rPr>
          <w:noProof/>
        </w:rPr>
        <w:fldChar w:fldCharType="end"/>
      </w:r>
    </w:p>
    <w:p w14:paraId="5B93A30A" w14:textId="14EF9488"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5: http://gallery.Leap Motion.com/download/press/LM%20Mount+Vive-Front.png:</w:t>
      </w:r>
      <w:r>
        <w:rPr>
          <w:noProof/>
        </w:rPr>
        <w:tab/>
      </w:r>
      <w:r>
        <w:rPr>
          <w:noProof/>
        </w:rPr>
        <w:fldChar w:fldCharType="begin"/>
      </w:r>
      <w:r>
        <w:rPr>
          <w:noProof/>
        </w:rPr>
        <w:instrText xml:space="preserve"> PAGEREF _Toc494050627 \h </w:instrText>
      </w:r>
      <w:r>
        <w:rPr>
          <w:noProof/>
        </w:rPr>
      </w:r>
      <w:r>
        <w:rPr>
          <w:noProof/>
        </w:rPr>
        <w:fldChar w:fldCharType="separate"/>
      </w:r>
      <w:r w:rsidR="008A6A9D">
        <w:rPr>
          <w:noProof/>
        </w:rPr>
        <w:t>18</w:t>
      </w:r>
      <w:r>
        <w:rPr>
          <w:noProof/>
        </w:rPr>
        <w:fldChar w:fldCharType="end"/>
      </w:r>
    </w:p>
    <w:p w14:paraId="49E2A2D4" w14:textId="1AE36F47"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6:  https://www.Leap Motion.com/press#117</w:t>
      </w:r>
      <w:r>
        <w:rPr>
          <w:noProof/>
        </w:rPr>
        <w:tab/>
      </w:r>
      <w:r>
        <w:rPr>
          <w:noProof/>
        </w:rPr>
        <w:fldChar w:fldCharType="begin"/>
      </w:r>
      <w:r>
        <w:rPr>
          <w:noProof/>
        </w:rPr>
        <w:instrText xml:space="preserve"> PAGEREF _Toc494050628 \h </w:instrText>
      </w:r>
      <w:r>
        <w:rPr>
          <w:noProof/>
        </w:rPr>
      </w:r>
      <w:r>
        <w:rPr>
          <w:noProof/>
        </w:rPr>
        <w:fldChar w:fldCharType="separate"/>
      </w:r>
      <w:r w:rsidR="008A6A9D">
        <w:rPr>
          <w:noProof/>
        </w:rPr>
        <w:t>19</w:t>
      </w:r>
      <w:r>
        <w:rPr>
          <w:noProof/>
        </w:rPr>
        <w:fldChar w:fldCharType="end"/>
      </w:r>
    </w:p>
    <w:p w14:paraId="168D83F2" w14:textId="4142DC41"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7:https://library.Vuforia.com/articles/Training/VuMark</w:t>
      </w:r>
      <w:r>
        <w:rPr>
          <w:noProof/>
        </w:rPr>
        <w:tab/>
      </w:r>
      <w:r>
        <w:rPr>
          <w:noProof/>
        </w:rPr>
        <w:fldChar w:fldCharType="begin"/>
      </w:r>
      <w:r>
        <w:rPr>
          <w:noProof/>
        </w:rPr>
        <w:instrText xml:space="preserve"> PAGEREF _Toc494050629 \h </w:instrText>
      </w:r>
      <w:r>
        <w:rPr>
          <w:noProof/>
        </w:rPr>
      </w:r>
      <w:r>
        <w:rPr>
          <w:noProof/>
        </w:rPr>
        <w:fldChar w:fldCharType="separate"/>
      </w:r>
      <w:r w:rsidR="008A6A9D">
        <w:rPr>
          <w:noProof/>
        </w:rPr>
        <w:t>31</w:t>
      </w:r>
      <w:r>
        <w:rPr>
          <w:noProof/>
        </w:rPr>
        <w:fldChar w:fldCharType="end"/>
      </w:r>
    </w:p>
    <w:p w14:paraId="4E0BA817" w14:textId="0A688DA9"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8: https://library.Vuforia.com/articles/Training/Image-Target-Guide</w:t>
      </w:r>
      <w:r>
        <w:rPr>
          <w:noProof/>
        </w:rPr>
        <w:tab/>
      </w:r>
      <w:r>
        <w:rPr>
          <w:noProof/>
        </w:rPr>
        <w:fldChar w:fldCharType="begin"/>
      </w:r>
      <w:r>
        <w:rPr>
          <w:noProof/>
        </w:rPr>
        <w:instrText xml:space="preserve"> PAGEREF _Toc494050630 \h </w:instrText>
      </w:r>
      <w:r>
        <w:rPr>
          <w:noProof/>
        </w:rPr>
      </w:r>
      <w:r>
        <w:rPr>
          <w:noProof/>
        </w:rPr>
        <w:fldChar w:fldCharType="separate"/>
      </w:r>
      <w:r w:rsidR="008A6A9D">
        <w:rPr>
          <w:noProof/>
        </w:rPr>
        <w:t>32</w:t>
      </w:r>
      <w:r>
        <w:rPr>
          <w:noProof/>
        </w:rPr>
        <w:fldChar w:fldCharType="end"/>
      </w:r>
    </w:p>
    <w:p w14:paraId="303C57A4" w14:textId="2E178868"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9: https://library.Vuforia.com/articles/Solution/Optimizing-Target-Detection-and-Tracking-Stability</w:t>
      </w:r>
      <w:r>
        <w:rPr>
          <w:noProof/>
        </w:rPr>
        <w:tab/>
      </w:r>
      <w:r>
        <w:rPr>
          <w:noProof/>
        </w:rPr>
        <w:fldChar w:fldCharType="begin"/>
      </w:r>
      <w:r>
        <w:rPr>
          <w:noProof/>
        </w:rPr>
        <w:instrText xml:space="preserve"> PAGEREF _Toc494050631 \h </w:instrText>
      </w:r>
      <w:r>
        <w:rPr>
          <w:noProof/>
        </w:rPr>
      </w:r>
      <w:r>
        <w:rPr>
          <w:noProof/>
        </w:rPr>
        <w:fldChar w:fldCharType="separate"/>
      </w:r>
      <w:r w:rsidR="008A6A9D">
        <w:rPr>
          <w:noProof/>
        </w:rPr>
        <w:t>33</w:t>
      </w:r>
      <w:r>
        <w:rPr>
          <w:noProof/>
        </w:rPr>
        <w:fldChar w:fldCharType="end"/>
      </w:r>
    </w:p>
    <w:p w14:paraId="15FB0DE4" w14:textId="32D51774"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10: https://library.Vuforia.com/articles/Training/Multi-Target-Guide</w:t>
      </w:r>
      <w:r>
        <w:rPr>
          <w:noProof/>
        </w:rPr>
        <w:tab/>
      </w:r>
      <w:r>
        <w:rPr>
          <w:noProof/>
        </w:rPr>
        <w:fldChar w:fldCharType="begin"/>
      </w:r>
      <w:r>
        <w:rPr>
          <w:noProof/>
        </w:rPr>
        <w:instrText xml:space="preserve"> PAGEREF _Toc494050632 \h </w:instrText>
      </w:r>
      <w:r>
        <w:rPr>
          <w:noProof/>
        </w:rPr>
      </w:r>
      <w:r>
        <w:rPr>
          <w:noProof/>
        </w:rPr>
        <w:fldChar w:fldCharType="separate"/>
      </w:r>
      <w:r w:rsidR="008A6A9D">
        <w:rPr>
          <w:noProof/>
        </w:rPr>
        <w:t>33</w:t>
      </w:r>
      <w:r>
        <w:rPr>
          <w:noProof/>
        </w:rPr>
        <w:fldChar w:fldCharType="end"/>
      </w:r>
    </w:p>
    <w:p w14:paraId="5B50991A" w14:textId="56DAE59D"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11: https://library.Vuforia.com/articles/Training/Vuforia-Object-Scanner-Users-Guide.html</w:t>
      </w:r>
      <w:r>
        <w:rPr>
          <w:noProof/>
        </w:rPr>
        <w:tab/>
      </w:r>
      <w:r>
        <w:rPr>
          <w:noProof/>
        </w:rPr>
        <w:fldChar w:fldCharType="begin"/>
      </w:r>
      <w:r>
        <w:rPr>
          <w:noProof/>
        </w:rPr>
        <w:instrText xml:space="preserve"> PAGEREF _Toc494050633 \h </w:instrText>
      </w:r>
      <w:r>
        <w:rPr>
          <w:noProof/>
        </w:rPr>
      </w:r>
      <w:r>
        <w:rPr>
          <w:noProof/>
        </w:rPr>
        <w:fldChar w:fldCharType="separate"/>
      </w:r>
      <w:r w:rsidR="008A6A9D">
        <w:rPr>
          <w:noProof/>
        </w:rPr>
        <w:t>34</w:t>
      </w:r>
      <w:r>
        <w:rPr>
          <w:noProof/>
        </w:rPr>
        <w:fldChar w:fldCharType="end"/>
      </w:r>
    </w:p>
    <w:p w14:paraId="3E0E59E8" w14:textId="056BD1DC"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12: https://library.Vuforia.com/articles/Training/Vuforia-Object-Scanner-Users-Guide.html</w:t>
      </w:r>
      <w:r>
        <w:rPr>
          <w:noProof/>
        </w:rPr>
        <w:tab/>
      </w:r>
      <w:r>
        <w:rPr>
          <w:noProof/>
        </w:rPr>
        <w:fldChar w:fldCharType="begin"/>
      </w:r>
      <w:r>
        <w:rPr>
          <w:noProof/>
        </w:rPr>
        <w:instrText xml:space="preserve"> PAGEREF _Toc494050634 \h </w:instrText>
      </w:r>
      <w:r>
        <w:rPr>
          <w:noProof/>
        </w:rPr>
      </w:r>
      <w:r>
        <w:rPr>
          <w:noProof/>
        </w:rPr>
        <w:fldChar w:fldCharType="separate"/>
      </w:r>
      <w:r w:rsidR="008A6A9D">
        <w:rPr>
          <w:noProof/>
        </w:rPr>
        <w:t>35</w:t>
      </w:r>
      <w:r>
        <w:rPr>
          <w:noProof/>
        </w:rPr>
        <w:fldChar w:fldCharType="end"/>
      </w:r>
    </w:p>
    <w:p w14:paraId="479BDC7E" w14:textId="0EDDB224"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13: https://library.Vuforia.com/articles/Training/Vuforia-Object-Scanner-Users-Guide.html</w:t>
      </w:r>
      <w:r>
        <w:rPr>
          <w:noProof/>
        </w:rPr>
        <w:tab/>
      </w:r>
      <w:r>
        <w:rPr>
          <w:noProof/>
        </w:rPr>
        <w:fldChar w:fldCharType="begin"/>
      </w:r>
      <w:r>
        <w:rPr>
          <w:noProof/>
        </w:rPr>
        <w:instrText xml:space="preserve"> PAGEREF _Toc494050635 \h </w:instrText>
      </w:r>
      <w:r>
        <w:rPr>
          <w:noProof/>
        </w:rPr>
      </w:r>
      <w:r>
        <w:rPr>
          <w:noProof/>
        </w:rPr>
        <w:fldChar w:fldCharType="separate"/>
      </w:r>
      <w:r w:rsidR="008A6A9D">
        <w:rPr>
          <w:noProof/>
        </w:rPr>
        <w:t>35</w:t>
      </w:r>
      <w:r>
        <w:rPr>
          <w:noProof/>
        </w:rPr>
        <w:fldChar w:fldCharType="end"/>
      </w:r>
    </w:p>
    <w:p w14:paraId="4166A4FD" w14:textId="4646D8B0"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14: Screenshot Vive-Einstellungen</w:t>
      </w:r>
      <w:r>
        <w:rPr>
          <w:noProof/>
        </w:rPr>
        <w:tab/>
      </w:r>
      <w:r>
        <w:rPr>
          <w:noProof/>
        </w:rPr>
        <w:fldChar w:fldCharType="begin"/>
      </w:r>
      <w:r>
        <w:rPr>
          <w:noProof/>
        </w:rPr>
        <w:instrText xml:space="preserve"> PAGEREF _Toc494050636 \h </w:instrText>
      </w:r>
      <w:r>
        <w:rPr>
          <w:noProof/>
        </w:rPr>
      </w:r>
      <w:r>
        <w:rPr>
          <w:noProof/>
        </w:rPr>
        <w:fldChar w:fldCharType="separate"/>
      </w:r>
      <w:r w:rsidR="008A6A9D">
        <w:rPr>
          <w:noProof/>
        </w:rPr>
        <w:t>38</w:t>
      </w:r>
      <w:r>
        <w:rPr>
          <w:noProof/>
        </w:rPr>
        <w:fldChar w:fldCharType="end"/>
      </w:r>
    </w:p>
    <w:p w14:paraId="19D4683C" w14:textId="70D7CFDB"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15: Screenshot SteamVR Menü</w:t>
      </w:r>
      <w:r>
        <w:rPr>
          <w:noProof/>
        </w:rPr>
        <w:tab/>
      </w:r>
      <w:r>
        <w:rPr>
          <w:noProof/>
        </w:rPr>
        <w:fldChar w:fldCharType="begin"/>
      </w:r>
      <w:r>
        <w:rPr>
          <w:noProof/>
        </w:rPr>
        <w:instrText xml:space="preserve"> PAGEREF _Toc494050637 \h </w:instrText>
      </w:r>
      <w:r>
        <w:rPr>
          <w:noProof/>
        </w:rPr>
      </w:r>
      <w:r>
        <w:rPr>
          <w:noProof/>
        </w:rPr>
        <w:fldChar w:fldCharType="separate"/>
      </w:r>
      <w:r w:rsidR="008A6A9D">
        <w:rPr>
          <w:noProof/>
        </w:rPr>
        <w:t>38</w:t>
      </w:r>
      <w:r>
        <w:rPr>
          <w:noProof/>
        </w:rPr>
        <w:fldChar w:fldCharType="end"/>
      </w:r>
    </w:p>
    <w:p w14:paraId="04AF95F9" w14:textId="23286079"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16: Screenshot: Unity Hierarchy</w:t>
      </w:r>
      <w:r>
        <w:rPr>
          <w:noProof/>
        </w:rPr>
        <w:tab/>
      </w:r>
      <w:r>
        <w:rPr>
          <w:noProof/>
        </w:rPr>
        <w:fldChar w:fldCharType="begin"/>
      </w:r>
      <w:r>
        <w:rPr>
          <w:noProof/>
        </w:rPr>
        <w:instrText xml:space="preserve"> PAGEREF _Toc494050638 \h </w:instrText>
      </w:r>
      <w:r>
        <w:rPr>
          <w:noProof/>
        </w:rPr>
      </w:r>
      <w:r>
        <w:rPr>
          <w:noProof/>
        </w:rPr>
        <w:fldChar w:fldCharType="separate"/>
      </w:r>
      <w:r w:rsidR="008A6A9D">
        <w:rPr>
          <w:noProof/>
        </w:rPr>
        <w:t>39</w:t>
      </w:r>
      <w:r>
        <w:rPr>
          <w:noProof/>
        </w:rPr>
        <w:fldChar w:fldCharType="end"/>
      </w:r>
    </w:p>
    <w:p w14:paraId="5F193291" w14:textId="1451002D"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17: RunTime Scene ScreenShot</w:t>
      </w:r>
      <w:r>
        <w:rPr>
          <w:noProof/>
        </w:rPr>
        <w:tab/>
      </w:r>
      <w:r>
        <w:rPr>
          <w:noProof/>
        </w:rPr>
        <w:fldChar w:fldCharType="begin"/>
      </w:r>
      <w:r>
        <w:rPr>
          <w:noProof/>
        </w:rPr>
        <w:instrText xml:space="preserve"> PAGEREF _Toc494050639 \h </w:instrText>
      </w:r>
      <w:r>
        <w:rPr>
          <w:noProof/>
        </w:rPr>
      </w:r>
      <w:r>
        <w:rPr>
          <w:noProof/>
        </w:rPr>
        <w:fldChar w:fldCharType="separate"/>
      </w:r>
      <w:r w:rsidR="008A6A9D">
        <w:rPr>
          <w:noProof/>
        </w:rPr>
        <w:t>40</w:t>
      </w:r>
      <w:r>
        <w:rPr>
          <w:noProof/>
        </w:rPr>
        <w:fldChar w:fldCharType="end"/>
      </w:r>
    </w:p>
    <w:p w14:paraId="64B5DEF5" w14:textId="1897EF6B"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18: Unity Inspector Screenshot ARKamera</w:t>
      </w:r>
      <w:r>
        <w:rPr>
          <w:noProof/>
        </w:rPr>
        <w:tab/>
      </w:r>
      <w:r>
        <w:rPr>
          <w:noProof/>
        </w:rPr>
        <w:fldChar w:fldCharType="begin"/>
      </w:r>
      <w:r>
        <w:rPr>
          <w:noProof/>
        </w:rPr>
        <w:instrText xml:space="preserve"> PAGEREF _Toc494050640 \h </w:instrText>
      </w:r>
      <w:r>
        <w:rPr>
          <w:noProof/>
        </w:rPr>
      </w:r>
      <w:r>
        <w:rPr>
          <w:noProof/>
        </w:rPr>
        <w:fldChar w:fldCharType="separate"/>
      </w:r>
      <w:r w:rsidR="008A6A9D">
        <w:rPr>
          <w:noProof/>
        </w:rPr>
        <w:t>40</w:t>
      </w:r>
      <w:r>
        <w:rPr>
          <w:noProof/>
        </w:rPr>
        <w:fldChar w:fldCharType="end"/>
      </w:r>
    </w:p>
    <w:p w14:paraId="303747A1" w14:textId="03589BB6"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19. Geschlechterverteilung</w:t>
      </w:r>
      <w:r>
        <w:rPr>
          <w:noProof/>
        </w:rPr>
        <w:tab/>
      </w:r>
      <w:r>
        <w:rPr>
          <w:noProof/>
        </w:rPr>
        <w:fldChar w:fldCharType="begin"/>
      </w:r>
      <w:r>
        <w:rPr>
          <w:noProof/>
        </w:rPr>
        <w:instrText xml:space="preserve"> PAGEREF _Toc494050641 \h </w:instrText>
      </w:r>
      <w:r>
        <w:rPr>
          <w:noProof/>
        </w:rPr>
      </w:r>
      <w:r>
        <w:rPr>
          <w:noProof/>
        </w:rPr>
        <w:fldChar w:fldCharType="separate"/>
      </w:r>
      <w:r w:rsidR="008A6A9D">
        <w:rPr>
          <w:noProof/>
        </w:rPr>
        <w:t>43</w:t>
      </w:r>
      <w:r>
        <w:rPr>
          <w:noProof/>
        </w:rPr>
        <w:fldChar w:fldCharType="end"/>
      </w:r>
    </w:p>
    <w:p w14:paraId="53C3B12C" w14:textId="16860D91"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20: Berufsverteilung der Probanden</w:t>
      </w:r>
      <w:r>
        <w:rPr>
          <w:noProof/>
        </w:rPr>
        <w:tab/>
      </w:r>
      <w:r>
        <w:rPr>
          <w:noProof/>
        </w:rPr>
        <w:fldChar w:fldCharType="begin"/>
      </w:r>
      <w:r>
        <w:rPr>
          <w:noProof/>
        </w:rPr>
        <w:instrText xml:space="preserve"> PAGEREF _Toc494050642 \h </w:instrText>
      </w:r>
      <w:r>
        <w:rPr>
          <w:noProof/>
        </w:rPr>
      </w:r>
      <w:r>
        <w:rPr>
          <w:noProof/>
        </w:rPr>
        <w:fldChar w:fldCharType="separate"/>
      </w:r>
      <w:r w:rsidR="008A6A9D">
        <w:rPr>
          <w:noProof/>
        </w:rPr>
        <w:t>44</w:t>
      </w:r>
      <w:r>
        <w:rPr>
          <w:noProof/>
        </w:rPr>
        <w:fldChar w:fldCharType="end"/>
      </w:r>
    </w:p>
    <w:p w14:paraId="1570BBFB" w14:textId="6FB8B2B2"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21: Screenshot aus der Unity Engine</w:t>
      </w:r>
      <w:r>
        <w:rPr>
          <w:noProof/>
        </w:rPr>
        <w:tab/>
      </w:r>
      <w:r>
        <w:rPr>
          <w:noProof/>
        </w:rPr>
        <w:fldChar w:fldCharType="begin"/>
      </w:r>
      <w:r>
        <w:rPr>
          <w:noProof/>
        </w:rPr>
        <w:instrText xml:space="preserve"> PAGEREF _Toc494050643 \h </w:instrText>
      </w:r>
      <w:r>
        <w:rPr>
          <w:noProof/>
        </w:rPr>
      </w:r>
      <w:r>
        <w:rPr>
          <w:noProof/>
        </w:rPr>
        <w:fldChar w:fldCharType="separate"/>
      </w:r>
      <w:r w:rsidR="008A6A9D">
        <w:rPr>
          <w:noProof/>
        </w:rPr>
        <w:t>47</w:t>
      </w:r>
      <w:r>
        <w:rPr>
          <w:noProof/>
        </w:rPr>
        <w:fldChar w:fldCharType="end"/>
      </w:r>
    </w:p>
    <w:p w14:paraId="20E83B3E" w14:textId="3B6B2CF8"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22: Foto eines Probanden beim VR-Video</w:t>
      </w:r>
      <w:r>
        <w:rPr>
          <w:noProof/>
        </w:rPr>
        <w:tab/>
      </w:r>
      <w:r>
        <w:rPr>
          <w:noProof/>
        </w:rPr>
        <w:fldChar w:fldCharType="begin"/>
      </w:r>
      <w:r>
        <w:rPr>
          <w:noProof/>
        </w:rPr>
        <w:instrText xml:space="preserve"> PAGEREF _Toc494050644 \h </w:instrText>
      </w:r>
      <w:r>
        <w:rPr>
          <w:noProof/>
        </w:rPr>
      </w:r>
      <w:r>
        <w:rPr>
          <w:noProof/>
        </w:rPr>
        <w:fldChar w:fldCharType="separate"/>
      </w:r>
      <w:r w:rsidR="008A6A9D">
        <w:rPr>
          <w:noProof/>
        </w:rPr>
        <w:t>49</w:t>
      </w:r>
      <w:r>
        <w:rPr>
          <w:noProof/>
        </w:rPr>
        <w:fldChar w:fldCharType="end"/>
      </w:r>
    </w:p>
    <w:p w14:paraId="08356FB3" w14:textId="0105414E"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23: VR-Brillennutzung</w:t>
      </w:r>
      <w:r>
        <w:rPr>
          <w:noProof/>
        </w:rPr>
        <w:tab/>
      </w:r>
      <w:r>
        <w:rPr>
          <w:noProof/>
        </w:rPr>
        <w:fldChar w:fldCharType="begin"/>
      </w:r>
      <w:r>
        <w:rPr>
          <w:noProof/>
        </w:rPr>
        <w:instrText xml:space="preserve"> PAGEREF _Toc494050645 \h </w:instrText>
      </w:r>
      <w:r>
        <w:rPr>
          <w:noProof/>
        </w:rPr>
      </w:r>
      <w:r>
        <w:rPr>
          <w:noProof/>
        </w:rPr>
        <w:fldChar w:fldCharType="separate"/>
      </w:r>
      <w:r w:rsidR="008A6A9D">
        <w:rPr>
          <w:noProof/>
        </w:rPr>
        <w:t>50</w:t>
      </w:r>
      <w:r>
        <w:rPr>
          <w:noProof/>
        </w:rPr>
        <w:fldChar w:fldCharType="end"/>
      </w:r>
    </w:p>
    <w:p w14:paraId="050AE605" w14:textId="3F5297AD"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24: Würden Sie Filme lieber in VR oder lieber am Bildschirm schauen? (35 Teilnehmer)</w:t>
      </w:r>
      <w:r>
        <w:rPr>
          <w:noProof/>
        </w:rPr>
        <w:tab/>
      </w:r>
      <w:r>
        <w:rPr>
          <w:noProof/>
        </w:rPr>
        <w:fldChar w:fldCharType="begin"/>
      </w:r>
      <w:r>
        <w:rPr>
          <w:noProof/>
        </w:rPr>
        <w:instrText xml:space="preserve"> PAGEREF _Toc494050646 \h </w:instrText>
      </w:r>
      <w:r>
        <w:rPr>
          <w:noProof/>
        </w:rPr>
      </w:r>
      <w:r>
        <w:rPr>
          <w:noProof/>
        </w:rPr>
        <w:fldChar w:fldCharType="separate"/>
      </w:r>
      <w:r w:rsidR="008A6A9D">
        <w:rPr>
          <w:noProof/>
        </w:rPr>
        <w:t>51</w:t>
      </w:r>
      <w:r>
        <w:rPr>
          <w:noProof/>
        </w:rPr>
        <w:fldChar w:fldCharType="end"/>
      </w:r>
    </w:p>
    <w:p w14:paraId="0E2705F1" w14:textId="120C0499"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25: Lieber am Bildschirm, wie in VR (31 Teilnehmer)</w:t>
      </w:r>
      <w:r>
        <w:rPr>
          <w:noProof/>
        </w:rPr>
        <w:tab/>
      </w:r>
      <w:r>
        <w:rPr>
          <w:noProof/>
        </w:rPr>
        <w:fldChar w:fldCharType="begin"/>
      </w:r>
      <w:r>
        <w:rPr>
          <w:noProof/>
        </w:rPr>
        <w:instrText xml:space="preserve"> PAGEREF _Toc494050647 \h </w:instrText>
      </w:r>
      <w:r>
        <w:rPr>
          <w:noProof/>
        </w:rPr>
      </w:r>
      <w:r>
        <w:rPr>
          <w:noProof/>
        </w:rPr>
        <w:fldChar w:fldCharType="separate"/>
      </w:r>
      <w:r w:rsidR="008A6A9D">
        <w:rPr>
          <w:noProof/>
        </w:rPr>
        <w:t>52</w:t>
      </w:r>
      <w:r>
        <w:rPr>
          <w:noProof/>
        </w:rPr>
        <w:fldChar w:fldCharType="end"/>
      </w:r>
    </w:p>
    <w:p w14:paraId="0A1BA3E7" w14:textId="48B9A191"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26: Szene Versuch 2 – 4</w:t>
      </w:r>
      <w:r>
        <w:rPr>
          <w:noProof/>
        </w:rPr>
        <w:tab/>
      </w:r>
      <w:r>
        <w:rPr>
          <w:noProof/>
        </w:rPr>
        <w:fldChar w:fldCharType="begin"/>
      </w:r>
      <w:r>
        <w:rPr>
          <w:noProof/>
        </w:rPr>
        <w:instrText xml:space="preserve"> PAGEREF _Toc494050648 \h </w:instrText>
      </w:r>
      <w:r>
        <w:rPr>
          <w:noProof/>
        </w:rPr>
      </w:r>
      <w:r>
        <w:rPr>
          <w:noProof/>
        </w:rPr>
        <w:fldChar w:fldCharType="separate"/>
      </w:r>
      <w:r w:rsidR="008A6A9D">
        <w:rPr>
          <w:noProof/>
        </w:rPr>
        <w:t>55</w:t>
      </w:r>
      <w:r>
        <w:rPr>
          <w:noProof/>
        </w:rPr>
        <w:fldChar w:fldCharType="end"/>
      </w:r>
    </w:p>
    <w:p w14:paraId="616B94FB" w14:textId="5EA93696"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27: Startszene Bedienpult mit Würfelmatrix</w:t>
      </w:r>
      <w:r>
        <w:rPr>
          <w:noProof/>
        </w:rPr>
        <w:tab/>
      </w:r>
      <w:r>
        <w:rPr>
          <w:noProof/>
        </w:rPr>
        <w:fldChar w:fldCharType="begin"/>
      </w:r>
      <w:r>
        <w:rPr>
          <w:noProof/>
        </w:rPr>
        <w:instrText xml:space="preserve"> PAGEREF _Toc494050649 \h </w:instrText>
      </w:r>
      <w:r>
        <w:rPr>
          <w:noProof/>
        </w:rPr>
      </w:r>
      <w:r>
        <w:rPr>
          <w:noProof/>
        </w:rPr>
        <w:fldChar w:fldCharType="separate"/>
      </w:r>
      <w:r w:rsidR="008A6A9D">
        <w:rPr>
          <w:noProof/>
        </w:rPr>
        <w:t>56</w:t>
      </w:r>
      <w:r>
        <w:rPr>
          <w:noProof/>
        </w:rPr>
        <w:fldChar w:fldCharType="end"/>
      </w:r>
    </w:p>
    <w:p w14:paraId="773F46A2" w14:textId="42F78C52"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28: Im Hintergrund, die indirekt steuerbaren Würfel</w:t>
      </w:r>
      <w:r>
        <w:rPr>
          <w:noProof/>
        </w:rPr>
        <w:tab/>
      </w:r>
      <w:r>
        <w:rPr>
          <w:noProof/>
        </w:rPr>
        <w:fldChar w:fldCharType="begin"/>
      </w:r>
      <w:r>
        <w:rPr>
          <w:noProof/>
        </w:rPr>
        <w:instrText xml:space="preserve"> PAGEREF _Toc494050650 \h </w:instrText>
      </w:r>
      <w:r>
        <w:rPr>
          <w:noProof/>
        </w:rPr>
      </w:r>
      <w:r>
        <w:rPr>
          <w:noProof/>
        </w:rPr>
        <w:fldChar w:fldCharType="separate"/>
      </w:r>
      <w:r w:rsidR="008A6A9D">
        <w:rPr>
          <w:noProof/>
        </w:rPr>
        <w:t>56</w:t>
      </w:r>
      <w:r>
        <w:rPr>
          <w:noProof/>
        </w:rPr>
        <w:fldChar w:fldCharType="end"/>
      </w:r>
    </w:p>
    <w:p w14:paraId="5185B2CE" w14:textId="7AA1849A"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29: Haben Sie schon einmal eine Leap Motion genutzt</w:t>
      </w:r>
      <w:r>
        <w:rPr>
          <w:noProof/>
        </w:rPr>
        <w:tab/>
      </w:r>
      <w:r>
        <w:rPr>
          <w:noProof/>
        </w:rPr>
        <w:fldChar w:fldCharType="begin"/>
      </w:r>
      <w:r>
        <w:rPr>
          <w:noProof/>
        </w:rPr>
        <w:instrText xml:space="preserve"> PAGEREF _Toc494050651 \h </w:instrText>
      </w:r>
      <w:r>
        <w:rPr>
          <w:noProof/>
        </w:rPr>
      </w:r>
      <w:r>
        <w:rPr>
          <w:noProof/>
        </w:rPr>
        <w:fldChar w:fldCharType="separate"/>
      </w:r>
      <w:r w:rsidR="008A6A9D">
        <w:rPr>
          <w:noProof/>
        </w:rPr>
        <w:t>58</w:t>
      </w:r>
      <w:r>
        <w:rPr>
          <w:noProof/>
        </w:rPr>
        <w:fldChar w:fldCharType="end"/>
      </w:r>
    </w:p>
    <w:p w14:paraId="11296FB7" w14:textId="56C91BC6"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30: Würden Sie den Gebrauch der VR-Brille + Leap Motion anderen VR Anwendungen vorziehen? Ja, weil: (37 Teilnehmer)</w:t>
      </w:r>
      <w:r>
        <w:rPr>
          <w:noProof/>
        </w:rPr>
        <w:tab/>
      </w:r>
      <w:r>
        <w:rPr>
          <w:noProof/>
        </w:rPr>
        <w:fldChar w:fldCharType="begin"/>
      </w:r>
      <w:r>
        <w:rPr>
          <w:noProof/>
        </w:rPr>
        <w:instrText xml:space="preserve"> PAGEREF _Toc494050652 \h </w:instrText>
      </w:r>
      <w:r>
        <w:rPr>
          <w:noProof/>
        </w:rPr>
      </w:r>
      <w:r>
        <w:rPr>
          <w:noProof/>
        </w:rPr>
        <w:fldChar w:fldCharType="separate"/>
      </w:r>
      <w:r w:rsidR="008A6A9D">
        <w:rPr>
          <w:noProof/>
        </w:rPr>
        <w:t>59</w:t>
      </w:r>
      <w:r>
        <w:rPr>
          <w:noProof/>
        </w:rPr>
        <w:fldChar w:fldCharType="end"/>
      </w:r>
    </w:p>
    <w:p w14:paraId="7DAF8203" w14:textId="0B8EB6F9"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31: Würden Sie den Gebrauch der VR-Brille + Leap Motion anderen VR Anwendungen vorziehen? Nein, weil. (24 Teilnehmer)</w:t>
      </w:r>
      <w:r>
        <w:rPr>
          <w:noProof/>
        </w:rPr>
        <w:tab/>
      </w:r>
      <w:r>
        <w:rPr>
          <w:noProof/>
        </w:rPr>
        <w:fldChar w:fldCharType="begin"/>
      </w:r>
      <w:r>
        <w:rPr>
          <w:noProof/>
        </w:rPr>
        <w:instrText xml:space="preserve"> PAGEREF _Toc494050653 \h </w:instrText>
      </w:r>
      <w:r>
        <w:rPr>
          <w:noProof/>
        </w:rPr>
      </w:r>
      <w:r>
        <w:rPr>
          <w:noProof/>
        </w:rPr>
        <w:fldChar w:fldCharType="separate"/>
      </w:r>
      <w:r w:rsidR="008A6A9D">
        <w:rPr>
          <w:noProof/>
        </w:rPr>
        <w:t>59</w:t>
      </w:r>
      <w:r>
        <w:rPr>
          <w:noProof/>
        </w:rPr>
        <w:fldChar w:fldCharType="end"/>
      </w:r>
    </w:p>
    <w:p w14:paraId="511BB8AE" w14:textId="24C80203"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32: reale Bedinpultnachbildung</w:t>
      </w:r>
      <w:r>
        <w:rPr>
          <w:noProof/>
        </w:rPr>
        <w:tab/>
      </w:r>
      <w:r>
        <w:rPr>
          <w:noProof/>
        </w:rPr>
        <w:fldChar w:fldCharType="begin"/>
      </w:r>
      <w:r>
        <w:rPr>
          <w:noProof/>
        </w:rPr>
        <w:instrText xml:space="preserve"> PAGEREF _Toc494050654 \h </w:instrText>
      </w:r>
      <w:r>
        <w:rPr>
          <w:noProof/>
        </w:rPr>
      </w:r>
      <w:r>
        <w:rPr>
          <w:noProof/>
        </w:rPr>
        <w:fldChar w:fldCharType="separate"/>
      </w:r>
      <w:r w:rsidR="008A6A9D">
        <w:rPr>
          <w:noProof/>
        </w:rPr>
        <w:t>63</w:t>
      </w:r>
      <w:r>
        <w:rPr>
          <w:noProof/>
        </w:rPr>
        <w:fldChar w:fldCharType="end"/>
      </w:r>
    </w:p>
    <w:p w14:paraId="2F88D456" w14:textId="6DF0CB3D" w:rsidR="00857F95" w:rsidRDefault="00857F95">
      <w:pPr>
        <w:pStyle w:val="Abbildungsverzeichnis"/>
        <w:tabs>
          <w:tab w:val="right" w:pos="9061"/>
        </w:tabs>
        <w:rPr>
          <w:rFonts w:eastAsiaTheme="minorEastAsia"/>
          <w:noProof/>
          <w:lang w:eastAsia="de-DE"/>
        </w:rPr>
      </w:pPr>
      <w:r>
        <w:rPr>
          <w:noProof/>
        </w:rPr>
        <w:t>Abbildung 33: Würfel für die Vuforia - Erkennung</w:t>
      </w:r>
      <w:r>
        <w:rPr>
          <w:noProof/>
        </w:rPr>
        <w:tab/>
      </w:r>
      <w:r>
        <w:rPr>
          <w:noProof/>
        </w:rPr>
        <w:fldChar w:fldCharType="begin"/>
      </w:r>
      <w:r>
        <w:rPr>
          <w:noProof/>
        </w:rPr>
        <w:instrText xml:space="preserve"> PAGEREF _Toc494050655 \h </w:instrText>
      </w:r>
      <w:r>
        <w:rPr>
          <w:noProof/>
        </w:rPr>
      </w:r>
      <w:r>
        <w:rPr>
          <w:noProof/>
        </w:rPr>
        <w:fldChar w:fldCharType="separate"/>
      </w:r>
      <w:r w:rsidR="008A6A9D">
        <w:rPr>
          <w:noProof/>
        </w:rPr>
        <w:t>63</w:t>
      </w:r>
      <w:r>
        <w:rPr>
          <w:noProof/>
        </w:rPr>
        <w:fldChar w:fldCharType="end"/>
      </w:r>
    </w:p>
    <w:p w14:paraId="2F46BB03" w14:textId="457B1A6A"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34: Würden Sie den Gebrauch der VR-Brille + Leap Motion + Object Tracking anderen VR-Anwendungen vorziehen? Ja, weil (36 Teilnehmner)</w:t>
      </w:r>
      <w:r>
        <w:rPr>
          <w:noProof/>
        </w:rPr>
        <w:tab/>
      </w:r>
      <w:r>
        <w:rPr>
          <w:noProof/>
        </w:rPr>
        <w:fldChar w:fldCharType="begin"/>
      </w:r>
      <w:r>
        <w:rPr>
          <w:noProof/>
        </w:rPr>
        <w:instrText xml:space="preserve"> PAGEREF _Toc494050656 \h </w:instrText>
      </w:r>
      <w:r>
        <w:rPr>
          <w:noProof/>
        </w:rPr>
      </w:r>
      <w:r>
        <w:rPr>
          <w:noProof/>
        </w:rPr>
        <w:fldChar w:fldCharType="separate"/>
      </w:r>
      <w:r w:rsidR="008A6A9D">
        <w:rPr>
          <w:noProof/>
        </w:rPr>
        <w:t>65</w:t>
      </w:r>
      <w:r>
        <w:rPr>
          <w:noProof/>
        </w:rPr>
        <w:fldChar w:fldCharType="end"/>
      </w:r>
    </w:p>
    <w:p w14:paraId="47813EC7" w14:textId="101AA930"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lastRenderedPageBreak/>
        <w:t>Abbildung 35: Würden Sie den Gebrauch der VR-Brille + Leap Motion + Object Tracking anderen VR-Anwendungen vorziehen? Nein, weil. (23 Teilnehmer)</w:t>
      </w:r>
      <w:r>
        <w:rPr>
          <w:noProof/>
        </w:rPr>
        <w:tab/>
      </w:r>
      <w:r>
        <w:rPr>
          <w:noProof/>
        </w:rPr>
        <w:fldChar w:fldCharType="begin"/>
      </w:r>
      <w:r>
        <w:rPr>
          <w:noProof/>
        </w:rPr>
        <w:instrText xml:space="preserve"> PAGEREF _Toc494050657 \h </w:instrText>
      </w:r>
      <w:r>
        <w:rPr>
          <w:noProof/>
        </w:rPr>
      </w:r>
      <w:r>
        <w:rPr>
          <w:noProof/>
        </w:rPr>
        <w:fldChar w:fldCharType="separate"/>
      </w:r>
      <w:r w:rsidR="008A6A9D">
        <w:rPr>
          <w:noProof/>
        </w:rPr>
        <w:t>66</w:t>
      </w:r>
      <w:r>
        <w:rPr>
          <w:noProof/>
        </w:rPr>
        <w:fldChar w:fldCharType="end"/>
      </w:r>
    </w:p>
    <w:p w14:paraId="44522638" w14:textId="4E321BFC"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36: Application_TargetFrameRate_SteamVR</w:t>
      </w:r>
      <w:r>
        <w:rPr>
          <w:noProof/>
        </w:rPr>
        <w:tab/>
      </w:r>
      <w:r>
        <w:rPr>
          <w:noProof/>
        </w:rPr>
        <w:fldChar w:fldCharType="begin"/>
      </w:r>
      <w:r>
        <w:rPr>
          <w:noProof/>
        </w:rPr>
        <w:instrText xml:space="preserve"> PAGEREF _Toc494050658 \h </w:instrText>
      </w:r>
      <w:r>
        <w:rPr>
          <w:noProof/>
        </w:rPr>
      </w:r>
      <w:r>
        <w:rPr>
          <w:noProof/>
        </w:rPr>
        <w:fldChar w:fldCharType="separate"/>
      </w:r>
      <w:r w:rsidR="008A6A9D">
        <w:rPr>
          <w:noProof/>
        </w:rPr>
        <w:t>69</w:t>
      </w:r>
      <w:r>
        <w:rPr>
          <w:noProof/>
        </w:rPr>
        <w:fldChar w:fldCharType="end"/>
      </w:r>
    </w:p>
    <w:p w14:paraId="1E910897" w14:textId="073B4D57"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37: Messung der fps-Zahl einer leeren UnitySzene (Mit Anfangsschwankungen)</w:t>
      </w:r>
      <w:r>
        <w:rPr>
          <w:noProof/>
        </w:rPr>
        <w:tab/>
      </w:r>
      <w:r>
        <w:rPr>
          <w:noProof/>
        </w:rPr>
        <w:fldChar w:fldCharType="begin"/>
      </w:r>
      <w:r>
        <w:rPr>
          <w:noProof/>
        </w:rPr>
        <w:instrText xml:space="preserve"> PAGEREF _Toc494050659 \h </w:instrText>
      </w:r>
      <w:r>
        <w:rPr>
          <w:noProof/>
        </w:rPr>
      </w:r>
      <w:r>
        <w:rPr>
          <w:noProof/>
        </w:rPr>
        <w:fldChar w:fldCharType="separate"/>
      </w:r>
      <w:r w:rsidR="008A6A9D">
        <w:rPr>
          <w:noProof/>
        </w:rPr>
        <w:t>70</w:t>
      </w:r>
      <w:r>
        <w:rPr>
          <w:noProof/>
        </w:rPr>
        <w:fldChar w:fldCharType="end"/>
      </w:r>
    </w:p>
    <w:p w14:paraId="3D033EF4" w14:textId="2E251233"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38: Messung der fps-Zahl einer leeren UnitySzene (Ohne Anfangsschwankungen)</w:t>
      </w:r>
      <w:r>
        <w:rPr>
          <w:noProof/>
        </w:rPr>
        <w:tab/>
      </w:r>
      <w:r>
        <w:rPr>
          <w:noProof/>
        </w:rPr>
        <w:fldChar w:fldCharType="begin"/>
      </w:r>
      <w:r>
        <w:rPr>
          <w:noProof/>
        </w:rPr>
        <w:instrText xml:space="preserve"> PAGEREF _Toc494050660 \h </w:instrText>
      </w:r>
      <w:r>
        <w:rPr>
          <w:noProof/>
        </w:rPr>
      </w:r>
      <w:r>
        <w:rPr>
          <w:noProof/>
        </w:rPr>
        <w:fldChar w:fldCharType="separate"/>
      </w:r>
      <w:r w:rsidR="008A6A9D">
        <w:rPr>
          <w:noProof/>
        </w:rPr>
        <w:t>71</w:t>
      </w:r>
      <w:r>
        <w:rPr>
          <w:noProof/>
        </w:rPr>
        <w:fldChar w:fldCharType="end"/>
      </w:r>
    </w:p>
    <w:p w14:paraId="4092F606" w14:textId="0041B6E2"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39: Gemessene gegenüber empfundenen fps und deren Einfluss auf das Spielerlebnis bei 50Fps</w:t>
      </w:r>
      <w:r>
        <w:rPr>
          <w:noProof/>
        </w:rPr>
        <w:tab/>
      </w:r>
      <w:r>
        <w:rPr>
          <w:noProof/>
        </w:rPr>
        <w:fldChar w:fldCharType="begin"/>
      </w:r>
      <w:r>
        <w:rPr>
          <w:noProof/>
        </w:rPr>
        <w:instrText xml:space="preserve"> PAGEREF _Toc494050661 \h </w:instrText>
      </w:r>
      <w:r>
        <w:rPr>
          <w:noProof/>
        </w:rPr>
      </w:r>
      <w:r>
        <w:rPr>
          <w:noProof/>
        </w:rPr>
        <w:fldChar w:fldCharType="separate"/>
      </w:r>
      <w:r w:rsidR="008A6A9D">
        <w:rPr>
          <w:noProof/>
        </w:rPr>
        <w:t>75</w:t>
      </w:r>
      <w:r>
        <w:rPr>
          <w:noProof/>
        </w:rPr>
        <w:fldChar w:fldCharType="end"/>
      </w:r>
    </w:p>
    <w:p w14:paraId="60F526C9" w14:textId="62423833"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40: Schwankung der fps bei einer Einstellung</w:t>
      </w:r>
      <w:r>
        <w:rPr>
          <w:noProof/>
        </w:rPr>
        <w:tab/>
      </w:r>
      <w:r>
        <w:rPr>
          <w:noProof/>
        </w:rPr>
        <w:fldChar w:fldCharType="begin"/>
      </w:r>
      <w:r>
        <w:rPr>
          <w:noProof/>
        </w:rPr>
        <w:instrText xml:space="preserve"> PAGEREF _Toc494050662 \h </w:instrText>
      </w:r>
      <w:r>
        <w:rPr>
          <w:noProof/>
        </w:rPr>
      </w:r>
      <w:r>
        <w:rPr>
          <w:noProof/>
        </w:rPr>
        <w:fldChar w:fldCharType="separate"/>
      </w:r>
      <w:r w:rsidR="008A6A9D">
        <w:rPr>
          <w:noProof/>
        </w:rPr>
        <w:t>76</w:t>
      </w:r>
      <w:r>
        <w:rPr>
          <w:noProof/>
        </w:rPr>
        <w:fldChar w:fldCharType="end"/>
      </w:r>
    </w:p>
    <w:p w14:paraId="37DDC85C" w14:textId="51C9B574"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41: Gemessene gegenüber empfundenen fps und deren Einfluss auf das Spielerlebnis bei 40fps</w:t>
      </w:r>
      <w:r>
        <w:rPr>
          <w:noProof/>
        </w:rPr>
        <w:tab/>
      </w:r>
      <w:r>
        <w:rPr>
          <w:noProof/>
        </w:rPr>
        <w:fldChar w:fldCharType="begin"/>
      </w:r>
      <w:r>
        <w:rPr>
          <w:noProof/>
        </w:rPr>
        <w:instrText xml:space="preserve"> PAGEREF _Toc494050663 \h </w:instrText>
      </w:r>
      <w:r>
        <w:rPr>
          <w:noProof/>
        </w:rPr>
      </w:r>
      <w:r>
        <w:rPr>
          <w:noProof/>
        </w:rPr>
        <w:fldChar w:fldCharType="separate"/>
      </w:r>
      <w:r w:rsidR="008A6A9D">
        <w:rPr>
          <w:noProof/>
        </w:rPr>
        <w:t>78</w:t>
      </w:r>
      <w:r>
        <w:rPr>
          <w:noProof/>
        </w:rPr>
        <w:fldChar w:fldCharType="end"/>
      </w:r>
    </w:p>
    <w:p w14:paraId="525C3502" w14:textId="1DDC0746"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42: Schwankung der fps bei einer Einstellung</w:t>
      </w:r>
      <w:r>
        <w:rPr>
          <w:noProof/>
        </w:rPr>
        <w:tab/>
      </w:r>
      <w:r>
        <w:rPr>
          <w:noProof/>
        </w:rPr>
        <w:fldChar w:fldCharType="begin"/>
      </w:r>
      <w:r>
        <w:rPr>
          <w:noProof/>
        </w:rPr>
        <w:instrText xml:space="preserve"> PAGEREF _Toc494050664 \h </w:instrText>
      </w:r>
      <w:r>
        <w:rPr>
          <w:noProof/>
        </w:rPr>
      </w:r>
      <w:r>
        <w:rPr>
          <w:noProof/>
        </w:rPr>
        <w:fldChar w:fldCharType="separate"/>
      </w:r>
      <w:r w:rsidR="008A6A9D">
        <w:rPr>
          <w:noProof/>
        </w:rPr>
        <w:t>78</w:t>
      </w:r>
      <w:r>
        <w:rPr>
          <w:noProof/>
        </w:rPr>
        <w:fldChar w:fldCharType="end"/>
      </w:r>
    </w:p>
    <w:p w14:paraId="366A616C" w14:textId="0163310B"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43: Gemessene gegenüber empfundenen Fps und deren Einfluss auf das Spielerlebnis bei 30Fps</w:t>
      </w:r>
      <w:r>
        <w:rPr>
          <w:noProof/>
        </w:rPr>
        <w:tab/>
      </w:r>
      <w:r>
        <w:rPr>
          <w:noProof/>
        </w:rPr>
        <w:fldChar w:fldCharType="begin"/>
      </w:r>
      <w:r>
        <w:rPr>
          <w:noProof/>
        </w:rPr>
        <w:instrText xml:space="preserve"> PAGEREF _Toc494050665 \h </w:instrText>
      </w:r>
      <w:r>
        <w:rPr>
          <w:noProof/>
        </w:rPr>
      </w:r>
      <w:r>
        <w:rPr>
          <w:noProof/>
        </w:rPr>
        <w:fldChar w:fldCharType="separate"/>
      </w:r>
      <w:r w:rsidR="008A6A9D">
        <w:rPr>
          <w:noProof/>
        </w:rPr>
        <w:t>80</w:t>
      </w:r>
      <w:r>
        <w:rPr>
          <w:noProof/>
        </w:rPr>
        <w:fldChar w:fldCharType="end"/>
      </w:r>
    </w:p>
    <w:p w14:paraId="2A2841F4" w14:textId="6E69665B"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44: Gemessene gegenüber empfundenen Fps und deren Einfluss auf das Spielerlebnis bei 20fps</w:t>
      </w:r>
      <w:r>
        <w:rPr>
          <w:noProof/>
        </w:rPr>
        <w:tab/>
      </w:r>
      <w:r>
        <w:rPr>
          <w:noProof/>
        </w:rPr>
        <w:fldChar w:fldCharType="begin"/>
      </w:r>
      <w:r>
        <w:rPr>
          <w:noProof/>
        </w:rPr>
        <w:instrText xml:space="preserve"> PAGEREF _Toc494050666 \h </w:instrText>
      </w:r>
      <w:r>
        <w:rPr>
          <w:noProof/>
        </w:rPr>
      </w:r>
      <w:r>
        <w:rPr>
          <w:noProof/>
        </w:rPr>
        <w:fldChar w:fldCharType="separate"/>
      </w:r>
      <w:r w:rsidR="008A6A9D">
        <w:rPr>
          <w:noProof/>
        </w:rPr>
        <w:t>81</w:t>
      </w:r>
      <w:r>
        <w:rPr>
          <w:noProof/>
        </w:rPr>
        <w:fldChar w:fldCharType="end"/>
      </w:r>
    </w:p>
    <w:p w14:paraId="6576FFAF" w14:textId="01D756BF"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45: Gemessene gegenüber empfundenen fps und deren Einfluss auf das Spielerlebnis bei 10fps</w:t>
      </w:r>
      <w:r>
        <w:rPr>
          <w:noProof/>
        </w:rPr>
        <w:tab/>
      </w:r>
      <w:r>
        <w:rPr>
          <w:noProof/>
        </w:rPr>
        <w:fldChar w:fldCharType="begin"/>
      </w:r>
      <w:r>
        <w:rPr>
          <w:noProof/>
        </w:rPr>
        <w:instrText xml:space="preserve"> PAGEREF _Toc494050667 \h </w:instrText>
      </w:r>
      <w:r>
        <w:rPr>
          <w:noProof/>
        </w:rPr>
      </w:r>
      <w:r>
        <w:rPr>
          <w:noProof/>
        </w:rPr>
        <w:fldChar w:fldCharType="separate"/>
      </w:r>
      <w:r w:rsidR="008A6A9D">
        <w:rPr>
          <w:noProof/>
        </w:rPr>
        <w:t>82</w:t>
      </w:r>
      <w:r>
        <w:rPr>
          <w:noProof/>
        </w:rPr>
        <w:fldChar w:fldCharType="end"/>
      </w:r>
    </w:p>
    <w:p w14:paraId="213BD8CF" w14:textId="2FCDF867"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46: Hineinversetzen nach Geschlecht Versuch1 - Versuch3</w:t>
      </w:r>
      <w:r>
        <w:rPr>
          <w:noProof/>
        </w:rPr>
        <w:tab/>
      </w:r>
      <w:r>
        <w:rPr>
          <w:noProof/>
        </w:rPr>
        <w:fldChar w:fldCharType="begin"/>
      </w:r>
      <w:r>
        <w:rPr>
          <w:noProof/>
        </w:rPr>
        <w:instrText xml:space="preserve"> PAGEREF _Toc494050668 \h </w:instrText>
      </w:r>
      <w:r>
        <w:rPr>
          <w:noProof/>
        </w:rPr>
      </w:r>
      <w:r>
        <w:rPr>
          <w:noProof/>
        </w:rPr>
        <w:fldChar w:fldCharType="separate"/>
      </w:r>
      <w:r w:rsidR="008A6A9D">
        <w:rPr>
          <w:noProof/>
        </w:rPr>
        <w:t>85</w:t>
      </w:r>
      <w:r>
        <w:rPr>
          <w:noProof/>
        </w:rPr>
        <w:fldChar w:fldCharType="end"/>
      </w:r>
    </w:p>
    <w:p w14:paraId="0FF936D3" w14:textId="4761F9E4"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47: Vergessen nach Geschlecht Versuch 1 - Versuch 3</w:t>
      </w:r>
      <w:r>
        <w:rPr>
          <w:noProof/>
        </w:rPr>
        <w:tab/>
      </w:r>
      <w:r>
        <w:rPr>
          <w:noProof/>
        </w:rPr>
        <w:fldChar w:fldCharType="begin"/>
      </w:r>
      <w:r>
        <w:rPr>
          <w:noProof/>
        </w:rPr>
        <w:instrText xml:space="preserve"> PAGEREF _Toc494050669 \h </w:instrText>
      </w:r>
      <w:r>
        <w:rPr>
          <w:noProof/>
        </w:rPr>
      </w:r>
      <w:r>
        <w:rPr>
          <w:noProof/>
        </w:rPr>
        <w:fldChar w:fldCharType="separate"/>
      </w:r>
      <w:r w:rsidR="008A6A9D">
        <w:rPr>
          <w:noProof/>
        </w:rPr>
        <w:t>86</w:t>
      </w:r>
      <w:r>
        <w:rPr>
          <w:noProof/>
        </w:rPr>
        <w:fldChar w:fldCharType="end"/>
      </w:r>
    </w:p>
    <w:p w14:paraId="66B8E3EA" w14:textId="1D9A2689"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48: Können Sie sich vorstellen eine VR-Brille zu kaufen? Wenn ja, weil: (Vor den Versuchen)</w:t>
      </w:r>
      <w:r>
        <w:rPr>
          <w:noProof/>
        </w:rPr>
        <w:tab/>
      </w:r>
      <w:r>
        <w:rPr>
          <w:noProof/>
        </w:rPr>
        <w:fldChar w:fldCharType="begin"/>
      </w:r>
      <w:r>
        <w:rPr>
          <w:noProof/>
        </w:rPr>
        <w:instrText xml:space="preserve"> PAGEREF _Toc494050670 \h </w:instrText>
      </w:r>
      <w:r>
        <w:rPr>
          <w:noProof/>
        </w:rPr>
      </w:r>
      <w:r>
        <w:rPr>
          <w:noProof/>
        </w:rPr>
        <w:fldChar w:fldCharType="separate"/>
      </w:r>
      <w:r w:rsidR="008A6A9D">
        <w:rPr>
          <w:noProof/>
        </w:rPr>
        <w:t>90</w:t>
      </w:r>
      <w:r>
        <w:rPr>
          <w:noProof/>
        </w:rPr>
        <w:fldChar w:fldCharType="end"/>
      </w:r>
    </w:p>
    <w:p w14:paraId="5E0C68BD" w14:textId="4F72D458"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49: Können Sie sich vorstellen eine VR-Brille zu kaufen? Wenn ja, weil: (Nach den Versuchen)</w:t>
      </w:r>
      <w:r>
        <w:rPr>
          <w:noProof/>
        </w:rPr>
        <w:tab/>
      </w:r>
      <w:r>
        <w:rPr>
          <w:noProof/>
        </w:rPr>
        <w:fldChar w:fldCharType="begin"/>
      </w:r>
      <w:r>
        <w:rPr>
          <w:noProof/>
        </w:rPr>
        <w:instrText xml:space="preserve"> PAGEREF _Toc494050671 \h </w:instrText>
      </w:r>
      <w:r>
        <w:rPr>
          <w:noProof/>
        </w:rPr>
      </w:r>
      <w:r>
        <w:rPr>
          <w:noProof/>
        </w:rPr>
        <w:fldChar w:fldCharType="separate"/>
      </w:r>
      <w:r w:rsidR="008A6A9D">
        <w:rPr>
          <w:noProof/>
        </w:rPr>
        <w:t>90</w:t>
      </w:r>
      <w:r>
        <w:rPr>
          <w:noProof/>
        </w:rPr>
        <w:fldChar w:fldCharType="end"/>
      </w:r>
    </w:p>
    <w:p w14:paraId="1D1B079C" w14:textId="2738B221"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50: Können Sie sich vorstellen eine VR-Brille zu kaufen? Wenn nein, weil: (Vor den Versuchen)</w:t>
      </w:r>
      <w:r>
        <w:rPr>
          <w:noProof/>
        </w:rPr>
        <w:tab/>
      </w:r>
      <w:r>
        <w:rPr>
          <w:noProof/>
        </w:rPr>
        <w:fldChar w:fldCharType="begin"/>
      </w:r>
      <w:r>
        <w:rPr>
          <w:noProof/>
        </w:rPr>
        <w:instrText xml:space="preserve"> PAGEREF _Toc494050672 \h </w:instrText>
      </w:r>
      <w:r>
        <w:rPr>
          <w:noProof/>
        </w:rPr>
      </w:r>
      <w:r>
        <w:rPr>
          <w:noProof/>
        </w:rPr>
        <w:fldChar w:fldCharType="separate"/>
      </w:r>
      <w:r w:rsidR="008A6A9D">
        <w:rPr>
          <w:noProof/>
        </w:rPr>
        <w:t>91</w:t>
      </w:r>
      <w:r>
        <w:rPr>
          <w:noProof/>
        </w:rPr>
        <w:fldChar w:fldCharType="end"/>
      </w:r>
    </w:p>
    <w:p w14:paraId="30FFA332" w14:textId="05915E49" w:rsidR="00857F95" w:rsidRDefault="00857F95">
      <w:pPr>
        <w:pStyle w:val="Abbildungsverzeichnis"/>
        <w:tabs>
          <w:tab w:val="right" w:pos="9061"/>
        </w:tabs>
        <w:rPr>
          <w:rFonts w:eastAsiaTheme="minorEastAsia"/>
          <w:noProof/>
          <w:lang w:eastAsia="de-DE"/>
        </w:rPr>
      </w:pPr>
      <w:r w:rsidRPr="00BD3F7E">
        <w:rPr>
          <w:rFonts w:ascii="Times New Roman" w:hAnsi="Times New Roman" w:cs="Times New Roman"/>
          <w:noProof/>
        </w:rPr>
        <w:t>Abbildung 51: Können Sie sich vorstellen eine VR-Brille zu kaufen? Wenn nein, weil: (Nach den Versuchen)</w:t>
      </w:r>
      <w:r>
        <w:rPr>
          <w:noProof/>
        </w:rPr>
        <w:tab/>
      </w:r>
      <w:r>
        <w:rPr>
          <w:noProof/>
        </w:rPr>
        <w:fldChar w:fldCharType="begin"/>
      </w:r>
      <w:r>
        <w:rPr>
          <w:noProof/>
        </w:rPr>
        <w:instrText xml:space="preserve"> PAGEREF _Toc494050673 \h </w:instrText>
      </w:r>
      <w:r>
        <w:rPr>
          <w:noProof/>
        </w:rPr>
      </w:r>
      <w:r>
        <w:rPr>
          <w:noProof/>
        </w:rPr>
        <w:fldChar w:fldCharType="separate"/>
      </w:r>
      <w:r w:rsidR="008A6A9D">
        <w:rPr>
          <w:noProof/>
        </w:rPr>
        <w:t>91</w:t>
      </w:r>
      <w:r>
        <w:rPr>
          <w:noProof/>
        </w:rPr>
        <w:fldChar w:fldCharType="end"/>
      </w:r>
    </w:p>
    <w:p w14:paraId="36167BC3" w14:textId="5F9F2F6D" w:rsidR="27E755B7" w:rsidRDefault="00857F95" w:rsidP="27E755B7">
      <w:r>
        <w:fldChar w:fldCharType="end"/>
      </w:r>
    </w:p>
    <w:p w14:paraId="2FECCA69" w14:textId="12731BEC" w:rsidR="00D76AB3" w:rsidRDefault="00D76AB3">
      <w:r>
        <w:br w:type="page"/>
      </w:r>
    </w:p>
    <w:p w14:paraId="4827C569" w14:textId="4CDA29B0" w:rsidR="51A3E3DC" w:rsidRPr="00CF29FD" w:rsidRDefault="51A3E3DC" w:rsidP="51A3E3DC">
      <w:pPr>
        <w:pStyle w:val="berschrift1"/>
        <w:spacing w:line="360" w:lineRule="auto"/>
        <w:jc w:val="both"/>
        <w:rPr>
          <w:rFonts w:ascii="Times New Roman" w:hAnsi="Times New Roman" w:cs="Times New Roman"/>
          <w:sz w:val="32"/>
          <w:szCs w:val="24"/>
        </w:rPr>
      </w:pPr>
      <w:bookmarkStart w:id="380" w:name="_Toc494055356"/>
      <w:r w:rsidRPr="00CF29FD">
        <w:rPr>
          <w:rFonts w:ascii="Times New Roman" w:hAnsi="Times New Roman" w:cs="Times New Roman"/>
          <w:sz w:val="32"/>
          <w:szCs w:val="24"/>
        </w:rPr>
        <w:lastRenderedPageBreak/>
        <w:t>Tabellenverzeichnis</w:t>
      </w:r>
      <w:bookmarkEnd w:id="380"/>
    </w:p>
    <w:p w14:paraId="5D4F2BFF" w14:textId="16A71EEC" w:rsidR="00DA2DEA" w:rsidRPr="00DA2DEA" w:rsidRDefault="1BD154B4" w:rsidP="00DA2DEA">
      <w:pPr>
        <w:rPr>
          <w:rFonts w:ascii="Times New Roman" w:hAnsi="Times New Roman" w:cs="Times New Roman"/>
          <w:sz w:val="24"/>
          <w:szCs w:val="24"/>
        </w:rPr>
      </w:pPr>
      <w:r w:rsidRPr="1BD154B4">
        <w:rPr>
          <w:rFonts w:ascii="Times New Roman" w:hAnsi="Times New Roman" w:cs="Times New Roman"/>
          <w:sz w:val="24"/>
          <w:szCs w:val="24"/>
        </w:rPr>
        <w:t xml:space="preserve">Tabelle 1: Wie haben Sie das </w:t>
      </w:r>
      <w:r w:rsidR="2DD9143F" w:rsidRPr="2DD9143F">
        <w:rPr>
          <w:rFonts w:ascii="Times New Roman" w:hAnsi="Times New Roman" w:cs="Times New Roman"/>
          <w:sz w:val="24"/>
          <w:szCs w:val="24"/>
        </w:rPr>
        <w:t>gezeigte</w:t>
      </w:r>
      <w:r w:rsidRPr="1BD154B4">
        <w:rPr>
          <w:rFonts w:ascii="Times New Roman" w:hAnsi="Times New Roman" w:cs="Times New Roman"/>
          <w:sz w:val="24"/>
          <w:szCs w:val="24"/>
        </w:rPr>
        <w:t xml:space="preserve"> VR-Video empfunden? S.52</w:t>
      </w:r>
    </w:p>
    <w:p w14:paraId="46502540" w14:textId="49971F13" w:rsidR="002A1206" w:rsidRPr="002A1206" w:rsidRDefault="6EBEF53D" w:rsidP="002A1206">
      <w:pPr>
        <w:rPr>
          <w:rFonts w:ascii="Times New Roman" w:hAnsi="Times New Roman" w:cs="Times New Roman"/>
          <w:sz w:val="24"/>
          <w:szCs w:val="24"/>
        </w:rPr>
      </w:pPr>
      <w:r w:rsidRPr="6EBEF53D">
        <w:rPr>
          <w:rFonts w:ascii="Times New Roman" w:hAnsi="Times New Roman" w:cs="Times New Roman"/>
          <w:sz w:val="24"/>
          <w:szCs w:val="24"/>
        </w:rPr>
        <w:t xml:space="preserve">Tabelle 2: Wie empfanden Sie die Anwendung, bei der Sie </w:t>
      </w:r>
      <w:r w:rsidR="2DD9143F" w:rsidRPr="2DD9143F">
        <w:rPr>
          <w:rFonts w:ascii="Times New Roman" w:hAnsi="Times New Roman" w:cs="Times New Roman"/>
          <w:sz w:val="24"/>
          <w:szCs w:val="24"/>
        </w:rPr>
        <w:t xml:space="preserve">einen Würfel bewegen und ein virtuelles Bedienfeld </w:t>
      </w:r>
      <w:r w:rsidR="4454F870" w:rsidRPr="4454F870">
        <w:rPr>
          <w:rFonts w:ascii="Times New Roman" w:hAnsi="Times New Roman" w:cs="Times New Roman"/>
          <w:sz w:val="24"/>
          <w:szCs w:val="24"/>
        </w:rPr>
        <w:t>nutzen</w:t>
      </w:r>
      <w:r w:rsidR="2DD9143F" w:rsidRPr="2DD9143F">
        <w:rPr>
          <w:rFonts w:ascii="Times New Roman" w:hAnsi="Times New Roman" w:cs="Times New Roman"/>
          <w:sz w:val="24"/>
          <w:szCs w:val="24"/>
        </w:rPr>
        <w:t xml:space="preserve"> konnten? S. 59</w:t>
      </w:r>
    </w:p>
    <w:p w14:paraId="04584642" w14:textId="4DF47395" w:rsidR="009F1DF4" w:rsidRPr="009F1DF4" w:rsidRDefault="279D8DD8" w:rsidP="009F1DF4">
      <w:pPr>
        <w:rPr>
          <w:rFonts w:ascii="Times New Roman" w:hAnsi="Times New Roman" w:cs="Times New Roman"/>
          <w:sz w:val="24"/>
          <w:szCs w:val="24"/>
        </w:rPr>
      </w:pPr>
      <w:r w:rsidRPr="279D8DD8">
        <w:rPr>
          <w:rFonts w:ascii="Times New Roman" w:hAnsi="Times New Roman" w:cs="Times New Roman"/>
          <w:sz w:val="24"/>
          <w:szCs w:val="24"/>
        </w:rPr>
        <w:t xml:space="preserve">Tabelle 3: Wie empfanden Sie die Anwendung, bei der Sie einen echten Würfel bewegen und </w:t>
      </w:r>
      <w:r w:rsidR="30EA1073" w:rsidRPr="30EA1073">
        <w:rPr>
          <w:rFonts w:ascii="Times New Roman" w:hAnsi="Times New Roman" w:cs="Times New Roman"/>
          <w:sz w:val="24"/>
          <w:szCs w:val="24"/>
        </w:rPr>
        <w:t>ein echtes Bedienfeld benutzen konnten?</w:t>
      </w:r>
      <w:r w:rsidR="74C289D5" w:rsidRPr="74C289D5">
        <w:rPr>
          <w:rFonts w:ascii="Times New Roman" w:hAnsi="Times New Roman" w:cs="Times New Roman"/>
          <w:sz w:val="24"/>
          <w:szCs w:val="24"/>
        </w:rPr>
        <w:t xml:space="preserve"> S. 66</w:t>
      </w:r>
    </w:p>
    <w:p w14:paraId="7C065E6E" w14:textId="1DA4CEDE" w:rsidR="001F0666" w:rsidRPr="001F0666" w:rsidRDefault="079BA8D9" w:rsidP="001F0666">
      <w:pPr>
        <w:rPr>
          <w:rFonts w:ascii="Times New Roman" w:hAnsi="Times New Roman" w:cs="Times New Roman"/>
          <w:sz w:val="24"/>
          <w:szCs w:val="24"/>
        </w:rPr>
      </w:pPr>
      <w:r w:rsidRPr="079BA8D9">
        <w:rPr>
          <w:rFonts w:ascii="Times New Roman" w:hAnsi="Times New Roman" w:cs="Times New Roman"/>
          <w:sz w:val="24"/>
          <w:szCs w:val="24"/>
        </w:rPr>
        <w:t xml:space="preserve">Tabelle 4: Messung der </w:t>
      </w:r>
      <w:r w:rsidR="560FD5A1" w:rsidRPr="560FD5A1">
        <w:rPr>
          <w:rFonts w:ascii="Times New Roman" w:hAnsi="Times New Roman" w:cs="Times New Roman"/>
          <w:sz w:val="24"/>
          <w:szCs w:val="24"/>
        </w:rPr>
        <w:t>fps</w:t>
      </w:r>
      <w:r w:rsidRPr="079BA8D9">
        <w:rPr>
          <w:rFonts w:ascii="Times New Roman" w:hAnsi="Times New Roman" w:cs="Times New Roman"/>
          <w:sz w:val="24"/>
          <w:szCs w:val="24"/>
        </w:rPr>
        <w:t xml:space="preserve"> Zahl in eine leeren Unity Szene. S.70</w:t>
      </w:r>
    </w:p>
    <w:p w14:paraId="5C3768B5" w14:textId="4DC6D9EA" w:rsidR="49026407" w:rsidRDefault="49026407" w:rsidP="49026407">
      <w:pPr>
        <w:rPr>
          <w:rFonts w:ascii="Times New Roman" w:hAnsi="Times New Roman" w:cs="Times New Roman"/>
          <w:sz w:val="24"/>
          <w:szCs w:val="24"/>
        </w:rPr>
      </w:pPr>
      <w:r w:rsidRPr="49026407">
        <w:rPr>
          <w:rFonts w:ascii="Times New Roman" w:hAnsi="Times New Roman" w:cs="Times New Roman"/>
          <w:sz w:val="24"/>
          <w:szCs w:val="24"/>
        </w:rPr>
        <w:t xml:space="preserve">Tabelle 5: Schwankung der </w:t>
      </w:r>
      <w:r w:rsidR="560FD5A1" w:rsidRPr="560FD5A1">
        <w:rPr>
          <w:rFonts w:ascii="Times New Roman" w:hAnsi="Times New Roman" w:cs="Times New Roman"/>
          <w:sz w:val="24"/>
          <w:szCs w:val="24"/>
        </w:rPr>
        <w:t>fps</w:t>
      </w:r>
      <w:r w:rsidRPr="49026407">
        <w:rPr>
          <w:rFonts w:ascii="Times New Roman" w:hAnsi="Times New Roman" w:cs="Times New Roman"/>
          <w:sz w:val="24"/>
          <w:szCs w:val="24"/>
        </w:rPr>
        <w:t xml:space="preserve"> bei einer Einstellung auf </w:t>
      </w:r>
      <w:r w:rsidR="53834D74" w:rsidRPr="53834D74">
        <w:rPr>
          <w:rFonts w:ascii="Times New Roman" w:hAnsi="Times New Roman" w:cs="Times New Roman"/>
          <w:sz w:val="24"/>
          <w:szCs w:val="24"/>
        </w:rPr>
        <w:t>50</w:t>
      </w:r>
      <w:r w:rsidRPr="49026407">
        <w:rPr>
          <w:rFonts w:ascii="Times New Roman" w:hAnsi="Times New Roman" w:cs="Times New Roman"/>
          <w:sz w:val="24"/>
          <w:szCs w:val="24"/>
        </w:rPr>
        <w:t xml:space="preserve"> </w:t>
      </w:r>
      <w:r w:rsidR="560FD5A1" w:rsidRPr="560FD5A1">
        <w:rPr>
          <w:rFonts w:ascii="Times New Roman" w:hAnsi="Times New Roman" w:cs="Times New Roman"/>
          <w:sz w:val="24"/>
          <w:szCs w:val="24"/>
        </w:rPr>
        <w:t>fps</w:t>
      </w:r>
      <w:r w:rsidRPr="49026407">
        <w:rPr>
          <w:rFonts w:ascii="Times New Roman" w:hAnsi="Times New Roman" w:cs="Times New Roman"/>
          <w:sz w:val="24"/>
          <w:szCs w:val="24"/>
        </w:rPr>
        <w:t>. S.77</w:t>
      </w:r>
    </w:p>
    <w:p w14:paraId="0D6462F8" w14:textId="6D959266" w:rsidR="00B37F64" w:rsidRPr="00B37F64" w:rsidRDefault="53834D74" w:rsidP="00B37F64">
      <w:pPr>
        <w:rPr>
          <w:rFonts w:ascii="Times New Roman" w:hAnsi="Times New Roman" w:cs="Times New Roman"/>
          <w:sz w:val="24"/>
          <w:szCs w:val="24"/>
        </w:rPr>
      </w:pPr>
      <w:r w:rsidRPr="53834D74">
        <w:rPr>
          <w:rFonts w:ascii="Times New Roman" w:hAnsi="Times New Roman" w:cs="Times New Roman"/>
          <w:sz w:val="24"/>
          <w:szCs w:val="24"/>
        </w:rPr>
        <w:t>Tabelle 6: Schwankung der fps bei einer Einstellung auf 40 fps. S</w:t>
      </w:r>
      <w:r w:rsidR="17E89E7A" w:rsidRPr="17E89E7A">
        <w:rPr>
          <w:rFonts w:ascii="Times New Roman" w:hAnsi="Times New Roman" w:cs="Times New Roman"/>
          <w:sz w:val="24"/>
          <w:szCs w:val="24"/>
        </w:rPr>
        <w:t>.79</w:t>
      </w:r>
    </w:p>
    <w:p w14:paraId="5318E0FE" w14:textId="3A2EE5AD" w:rsidR="24F95DD0" w:rsidRDefault="24F95DD0" w:rsidP="24F95DD0">
      <w:pPr>
        <w:rPr>
          <w:rFonts w:ascii="Times New Roman" w:hAnsi="Times New Roman" w:cs="Times New Roman"/>
          <w:sz w:val="24"/>
          <w:szCs w:val="24"/>
        </w:rPr>
      </w:pPr>
      <w:r w:rsidRPr="24F95DD0">
        <w:rPr>
          <w:rFonts w:ascii="Times New Roman" w:hAnsi="Times New Roman" w:cs="Times New Roman"/>
          <w:sz w:val="24"/>
          <w:szCs w:val="24"/>
        </w:rPr>
        <w:t>Tabelle 7: Schwankung der fps bei einer Einstellung auf 30 fps. S. 80</w:t>
      </w:r>
    </w:p>
    <w:p w14:paraId="3B4D408D" w14:textId="29096B13" w:rsidR="24F95DD0" w:rsidRDefault="24F95DD0" w:rsidP="24F95DD0">
      <w:pPr>
        <w:rPr>
          <w:rFonts w:ascii="Times New Roman" w:hAnsi="Times New Roman" w:cs="Times New Roman"/>
          <w:sz w:val="24"/>
          <w:szCs w:val="24"/>
        </w:rPr>
      </w:pPr>
      <w:r w:rsidRPr="24F95DD0">
        <w:rPr>
          <w:rFonts w:ascii="Times New Roman" w:hAnsi="Times New Roman" w:cs="Times New Roman"/>
          <w:sz w:val="24"/>
          <w:szCs w:val="24"/>
        </w:rPr>
        <w:t>Tabelle 8: Schwankung der fps bei einer Einstellung auf 20 fps. S. 81</w:t>
      </w:r>
    </w:p>
    <w:p w14:paraId="7D77A996" w14:textId="44CC2258" w:rsidR="00775913" w:rsidRPr="00775913" w:rsidRDefault="24F95DD0" w:rsidP="00775913">
      <w:pPr>
        <w:rPr>
          <w:rFonts w:ascii="Times New Roman" w:hAnsi="Times New Roman" w:cs="Times New Roman"/>
          <w:sz w:val="24"/>
          <w:szCs w:val="24"/>
        </w:rPr>
      </w:pPr>
      <w:r w:rsidRPr="24F95DD0">
        <w:rPr>
          <w:rFonts w:ascii="Times New Roman" w:hAnsi="Times New Roman" w:cs="Times New Roman"/>
          <w:sz w:val="24"/>
          <w:szCs w:val="24"/>
        </w:rPr>
        <w:t xml:space="preserve">Tabelle 9: Schwankung der fps bei einer Einstellung auf </w:t>
      </w:r>
      <w:r w:rsidR="4ED21B6D" w:rsidRPr="4ED21B6D">
        <w:rPr>
          <w:rFonts w:ascii="Times New Roman" w:hAnsi="Times New Roman" w:cs="Times New Roman"/>
          <w:sz w:val="24"/>
          <w:szCs w:val="24"/>
        </w:rPr>
        <w:t>10</w:t>
      </w:r>
      <w:r w:rsidRPr="24F95DD0">
        <w:rPr>
          <w:rFonts w:ascii="Times New Roman" w:hAnsi="Times New Roman" w:cs="Times New Roman"/>
          <w:sz w:val="24"/>
          <w:szCs w:val="24"/>
        </w:rPr>
        <w:t xml:space="preserve"> fps</w:t>
      </w:r>
      <w:r w:rsidR="4ED21B6D" w:rsidRPr="4ED21B6D">
        <w:rPr>
          <w:rFonts w:ascii="Times New Roman" w:hAnsi="Times New Roman" w:cs="Times New Roman"/>
          <w:sz w:val="24"/>
          <w:szCs w:val="24"/>
        </w:rPr>
        <w:t>. S. 82</w:t>
      </w:r>
    </w:p>
    <w:p w14:paraId="33FA9F0A" w14:textId="5CD59AE3" w:rsidR="00621EC6" w:rsidRPr="00621EC6" w:rsidRDefault="6E4B3CC2" w:rsidP="00621EC6">
      <w:pPr>
        <w:rPr>
          <w:rFonts w:ascii="Times New Roman" w:hAnsi="Times New Roman" w:cs="Times New Roman"/>
          <w:sz w:val="24"/>
          <w:szCs w:val="24"/>
        </w:rPr>
      </w:pPr>
      <w:r w:rsidRPr="6E4B3CC2">
        <w:rPr>
          <w:rFonts w:ascii="Times New Roman" w:hAnsi="Times New Roman" w:cs="Times New Roman"/>
          <w:sz w:val="24"/>
          <w:szCs w:val="24"/>
        </w:rPr>
        <w:t xml:space="preserve">Tabelle 10: Alter nach Geschlecht. </w:t>
      </w:r>
      <w:r w:rsidR="73018E91" w:rsidRPr="73018E91">
        <w:rPr>
          <w:rFonts w:ascii="Times New Roman" w:hAnsi="Times New Roman" w:cs="Times New Roman"/>
          <w:sz w:val="24"/>
          <w:szCs w:val="24"/>
        </w:rPr>
        <w:t>S. 83</w:t>
      </w:r>
    </w:p>
    <w:p w14:paraId="18809B66" w14:textId="3E1D68EA" w:rsidR="00621EC6" w:rsidRPr="00621EC6" w:rsidRDefault="6BF6F643" w:rsidP="00621EC6">
      <w:pPr>
        <w:rPr>
          <w:rFonts w:ascii="Times New Roman" w:hAnsi="Times New Roman" w:cs="Times New Roman"/>
          <w:sz w:val="24"/>
          <w:szCs w:val="24"/>
        </w:rPr>
      </w:pPr>
      <w:r w:rsidRPr="6BF6F643">
        <w:rPr>
          <w:rFonts w:ascii="Times New Roman" w:hAnsi="Times New Roman" w:cs="Times New Roman"/>
          <w:sz w:val="24"/>
          <w:szCs w:val="24"/>
        </w:rPr>
        <w:t>Tabelle 11: Versuch 1 nach Geschlecht. S. 84</w:t>
      </w:r>
    </w:p>
    <w:p w14:paraId="55FC47BC" w14:textId="1DB57FB8" w:rsidR="6BF6F643" w:rsidRDefault="6BF6F643" w:rsidP="6BF6F643">
      <w:pPr>
        <w:rPr>
          <w:rFonts w:ascii="Times New Roman" w:hAnsi="Times New Roman" w:cs="Times New Roman"/>
          <w:sz w:val="24"/>
          <w:szCs w:val="24"/>
        </w:rPr>
      </w:pPr>
      <w:r w:rsidRPr="6BF6F643">
        <w:rPr>
          <w:rFonts w:ascii="Times New Roman" w:hAnsi="Times New Roman" w:cs="Times New Roman"/>
          <w:sz w:val="24"/>
          <w:szCs w:val="24"/>
        </w:rPr>
        <w:t>Tabelle 12: Versuch 2 nach Geschlecht. S.84</w:t>
      </w:r>
    </w:p>
    <w:p w14:paraId="7EEB6C3C" w14:textId="18A328A3" w:rsidR="6BF6F643" w:rsidRDefault="6BF6F643" w:rsidP="6BF6F643">
      <w:pPr>
        <w:rPr>
          <w:rFonts w:ascii="Times New Roman" w:hAnsi="Times New Roman" w:cs="Times New Roman"/>
          <w:sz w:val="24"/>
          <w:szCs w:val="24"/>
        </w:rPr>
      </w:pPr>
      <w:r w:rsidRPr="6BF6F643">
        <w:rPr>
          <w:rFonts w:ascii="Times New Roman" w:hAnsi="Times New Roman" w:cs="Times New Roman"/>
          <w:sz w:val="24"/>
          <w:szCs w:val="24"/>
        </w:rPr>
        <w:t>Tabelle 13: Versuch 3 nach Geschlecht. S.85</w:t>
      </w:r>
    </w:p>
    <w:p w14:paraId="3D672490" w14:textId="343030F0" w:rsidR="00860DE2" w:rsidRPr="00860DE2" w:rsidRDefault="19863543" w:rsidP="00860DE2">
      <w:pPr>
        <w:rPr>
          <w:rFonts w:ascii="Times New Roman" w:hAnsi="Times New Roman" w:cs="Times New Roman"/>
          <w:sz w:val="24"/>
          <w:szCs w:val="24"/>
        </w:rPr>
      </w:pPr>
      <w:r w:rsidRPr="19863543">
        <w:rPr>
          <w:rFonts w:ascii="Times New Roman" w:hAnsi="Times New Roman" w:cs="Times New Roman"/>
          <w:sz w:val="24"/>
          <w:szCs w:val="24"/>
        </w:rPr>
        <w:t>Tabelle 14: Wochenstunden nach Geschlecht. S. 87</w:t>
      </w:r>
    </w:p>
    <w:p w14:paraId="067E3A4D" w14:textId="02176FE6" w:rsidR="19863543" w:rsidRDefault="19863543" w:rsidP="19863543">
      <w:pPr>
        <w:rPr>
          <w:rFonts w:ascii="Times New Roman" w:hAnsi="Times New Roman" w:cs="Times New Roman"/>
          <w:sz w:val="24"/>
          <w:szCs w:val="24"/>
        </w:rPr>
      </w:pPr>
      <w:r w:rsidRPr="19863543">
        <w:rPr>
          <w:rFonts w:ascii="Times New Roman" w:hAnsi="Times New Roman" w:cs="Times New Roman"/>
          <w:sz w:val="24"/>
          <w:szCs w:val="24"/>
        </w:rPr>
        <w:t>Tabelle 15: Mittelwert Versuch 1-3 nach Sehhilfe. S. 87</w:t>
      </w:r>
    </w:p>
    <w:p w14:paraId="715DAB53" w14:textId="7E5E3859" w:rsidR="00975A5C" w:rsidRPr="00975A5C" w:rsidRDefault="3EB4CD8F" w:rsidP="00975A5C">
      <w:pPr>
        <w:rPr>
          <w:rFonts w:ascii="Times New Roman" w:hAnsi="Times New Roman" w:cs="Times New Roman"/>
          <w:sz w:val="24"/>
          <w:szCs w:val="24"/>
        </w:rPr>
      </w:pPr>
      <w:r w:rsidRPr="3EB4CD8F">
        <w:rPr>
          <w:rFonts w:ascii="Times New Roman" w:hAnsi="Times New Roman" w:cs="Times New Roman"/>
          <w:sz w:val="24"/>
          <w:szCs w:val="24"/>
        </w:rPr>
        <w:t>Tabelle 16: Nutzung VR-Brille nach Versuch 1-3. S. 88</w:t>
      </w:r>
    </w:p>
    <w:p w14:paraId="6839B24B" w14:textId="59306C54" w:rsidR="00542F36" w:rsidRPr="00542F36" w:rsidRDefault="6D71EF25" w:rsidP="00542F36">
      <w:pPr>
        <w:rPr>
          <w:rFonts w:ascii="Times New Roman" w:hAnsi="Times New Roman" w:cs="Times New Roman"/>
          <w:sz w:val="24"/>
          <w:szCs w:val="24"/>
        </w:rPr>
      </w:pPr>
      <w:r w:rsidRPr="6D71EF25">
        <w:rPr>
          <w:rFonts w:ascii="Times New Roman" w:hAnsi="Times New Roman" w:cs="Times New Roman"/>
          <w:sz w:val="24"/>
          <w:szCs w:val="24"/>
        </w:rPr>
        <w:t>Tabelle 17: Gesamteinfluss nach empfundener Framerate. S. 88</w:t>
      </w:r>
    </w:p>
    <w:p w14:paraId="7A272463" w14:textId="35C59539" w:rsidR="001E7C9E" w:rsidRPr="001E7C9E" w:rsidRDefault="6D71EF25" w:rsidP="001E7C9E">
      <w:pPr>
        <w:rPr>
          <w:rFonts w:ascii="Times New Roman" w:hAnsi="Times New Roman" w:cs="Times New Roman"/>
          <w:sz w:val="24"/>
          <w:szCs w:val="24"/>
        </w:rPr>
      </w:pPr>
      <w:r w:rsidRPr="6D71EF25">
        <w:rPr>
          <w:rFonts w:ascii="Times New Roman" w:hAnsi="Times New Roman" w:cs="Times New Roman"/>
          <w:sz w:val="24"/>
          <w:szCs w:val="24"/>
        </w:rPr>
        <w:t>Tabelle 18: Empfundene Latenz und Einfluss nach gemessener Latenz. S. 89</w:t>
      </w:r>
    </w:p>
    <w:p w14:paraId="6D54BC27" w14:textId="1970C84F" w:rsidR="00C068B0" w:rsidRPr="00C068B0" w:rsidRDefault="0F7890AA" w:rsidP="00C068B0">
      <w:pPr>
        <w:rPr>
          <w:rFonts w:ascii="Times New Roman" w:hAnsi="Times New Roman" w:cs="Times New Roman"/>
          <w:sz w:val="24"/>
          <w:szCs w:val="24"/>
        </w:rPr>
      </w:pPr>
      <w:r w:rsidRPr="0F7890AA">
        <w:rPr>
          <w:rFonts w:ascii="Times New Roman" w:hAnsi="Times New Roman" w:cs="Times New Roman"/>
          <w:sz w:val="24"/>
          <w:szCs w:val="24"/>
        </w:rPr>
        <w:t xml:space="preserve">Tabelle 19: </w:t>
      </w:r>
      <w:r w:rsidR="6150FB2C" w:rsidRPr="6150FB2C">
        <w:rPr>
          <w:rFonts w:ascii="Times New Roman" w:hAnsi="Times New Roman" w:cs="Times New Roman"/>
          <w:sz w:val="24"/>
          <w:szCs w:val="24"/>
        </w:rPr>
        <w:t>Zahlungsbereitschaft für</w:t>
      </w:r>
      <w:r w:rsidRPr="0F7890AA">
        <w:rPr>
          <w:rFonts w:ascii="Times New Roman" w:hAnsi="Times New Roman" w:cs="Times New Roman"/>
          <w:sz w:val="24"/>
          <w:szCs w:val="24"/>
        </w:rPr>
        <w:t xml:space="preserve"> </w:t>
      </w:r>
      <w:r w:rsidRPr="6150FB2C">
        <w:rPr>
          <w:rFonts w:ascii="Times New Roman" w:hAnsi="Times New Roman" w:cs="Times New Roman"/>
          <w:i/>
          <w:sz w:val="24"/>
          <w:szCs w:val="24"/>
        </w:rPr>
        <w:t xml:space="preserve">Leap Motion </w:t>
      </w:r>
      <w:r w:rsidRPr="0F7890AA">
        <w:rPr>
          <w:rFonts w:ascii="Times New Roman" w:hAnsi="Times New Roman" w:cs="Times New Roman"/>
          <w:sz w:val="24"/>
          <w:szCs w:val="24"/>
        </w:rPr>
        <w:t>und Objekterkennung</w:t>
      </w:r>
      <w:r w:rsidR="6150FB2C" w:rsidRPr="6150FB2C">
        <w:rPr>
          <w:rFonts w:ascii="Times New Roman" w:hAnsi="Times New Roman" w:cs="Times New Roman"/>
          <w:sz w:val="24"/>
          <w:szCs w:val="24"/>
        </w:rPr>
        <w:t>. S. 89</w:t>
      </w:r>
    </w:p>
    <w:p w14:paraId="73D88722" w14:textId="0F17D1F1" w:rsidR="00841AA4" w:rsidRDefault="00E038E5" w:rsidP="000A237F">
      <w:pPr>
        <w:spacing w:line="360" w:lineRule="auto"/>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4C017412" w14:textId="77777777" w:rsidR="002C66F2" w:rsidRPr="00CF29FD" w:rsidRDefault="002C66F2" w:rsidP="002C66F2">
      <w:pPr>
        <w:pStyle w:val="berschrift1"/>
        <w:spacing w:line="360" w:lineRule="auto"/>
        <w:jc w:val="both"/>
        <w:rPr>
          <w:rFonts w:ascii="Times New Roman" w:hAnsi="Times New Roman" w:cs="Times New Roman"/>
          <w:sz w:val="32"/>
          <w:szCs w:val="24"/>
        </w:rPr>
      </w:pPr>
      <w:bookmarkStart w:id="381" w:name="_Toc493682158"/>
      <w:bookmarkStart w:id="382" w:name="_Toc493693726"/>
      <w:bookmarkStart w:id="383" w:name="_Toc493696984"/>
      <w:bookmarkStart w:id="384" w:name="_Toc493699958"/>
      <w:bookmarkStart w:id="385" w:name="_Toc493701900"/>
      <w:bookmarkStart w:id="386" w:name="_Toc493682161"/>
      <w:bookmarkStart w:id="387" w:name="_Toc493693730"/>
      <w:bookmarkStart w:id="388" w:name="_Toc493696989"/>
      <w:bookmarkStart w:id="389" w:name="_Toc493699963"/>
      <w:bookmarkStart w:id="390" w:name="_Toc493701905"/>
      <w:bookmarkStart w:id="391" w:name="_Toc494055357"/>
      <w:r w:rsidRPr="00CF29FD">
        <w:rPr>
          <w:rFonts w:ascii="Times New Roman" w:hAnsi="Times New Roman" w:cs="Times New Roman"/>
          <w:sz w:val="32"/>
          <w:szCs w:val="24"/>
        </w:rPr>
        <w:lastRenderedPageBreak/>
        <w:t>Eidesstattliche Erklärung</w:t>
      </w:r>
      <w:bookmarkEnd w:id="386"/>
      <w:bookmarkEnd w:id="387"/>
      <w:bookmarkEnd w:id="388"/>
      <w:bookmarkEnd w:id="389"/>
      <w:bookmarkEnd w:id="390"/>
      <w:bookmarkEnd w:id="391"/>
    </w:p>
    <w:p w14:paraId="6ECEC4D5" w14:textId="77777777" w:rsidR="002C66F2" w:rsidRPr="00F670CF" w:rsidRDefault="002C66F2" w:rsidP="002C66F2">
      <w:pPr>
        <w:jc w:val="both"/>
        <w:rPr>
          <w:rFonts w:ascii="Times New Roman" w:hAnsi="Times New Roman" w:cs="Times New Roman"/>
          <w:sz w:val="24"/>
          <w:szCs w:val="24"/>
        </w:rPr>
      </w:pPr>
    </w:p>
    <w:p w14:paraId="0D62079C" w14:textId="77777777" w:rsidR="002C66F2" w:rsidRPr="00F670CF" w:rsidRDefault="002C66F2" w:rsidP="002C66F2">
      <w:pPr>
        <w:spacing w:line="360" w:lineRule="auto"/>
        <w:jc w:val="both"/>
        <w:rPr>
          <w:rFonts w:ascii="Times New Roman" w:eastAsia="Times New Roman" w:hAnsi="Times New Roman" w:cs="Times New Roman"/>
          <w:sz w:val="24"/>
          <w:szCs w:val="24"/>
          <w:lang w:eastAsia="de-DE"/>
        </w:rPr>
      </w:pPr>
      <w:r w:rsidRPr="00F670CF">
        <w:rPr>
          <w:rFonts w:ascii="Times New Roman" w:eastAsia="Times New Roman" w:hAnsi="Times New Roman" w:cs="Times New Roman"/>
          <w:sz w:val="24"/>
          <w:szCs w:val="24"/>
          <w:lang w:eastAsia="de-DE"/>
        </w:rPr>
        <w:t>Hiermit erkläre ich, dass ich die vorliegende Bachelor-Thesis selbständig verfasst und keine anderen als die angegebenen Quellen und Hilfsmittel benutzt und die aus fremden Quellen direkt oder indirekt übernommenen Gedanken als solche kenntlich gemacht habe. Die Arbeit habe ich bisher keinem anderen Prüfungsamt in gleicher oder vergleichbarer Form vorgelegt. Sie wurde bisher auch nicht veröffentlicht.</w:t>
      </w:r>
    </w:p>
    <w:p w14:paraId="04CA9244" w14:textId="77777777" w:rsidR="002C66F2" w:rsidRPr="00F670CF" w:rsidRDefault="002C66F2" w:rsidP="002C66F2">
      <w:pPr>
        <w:jc w:val="both"/>
        <w:rPr>
          <w:rFonts w:ascii="Times New Roman" w:eastAsia="Times New Roman" w:hAnsi="Times New Roman" w:cs="Times New Roman"/>
          <w:sz w:val="24"/>
          <w:szCs w:val="24"/>
          <w:lang w:eastAsia="de-DE"/>
        </w:rPr>
      </w:pPr>
    </w:p>
    <w:p w14:paraId="6A59DCB8" w14:textId="77777777" w:rsidR="002C66F2" w:rsidRPr="00F670CF" w:rsidRDefault="002C66F2" w:rsidP="002C66F2">
      <w:pPr>
        <w:jc w:val="both"/>
        <w:rPr>
          <w:rFonts w:ascii="Times New Roman" w:hAnsi="Times New Roman" w:cs="Times New Roman"/>
          <w:sz w:val="24"/>
          <w:szCs w:val="24"/>
        </w:rPr>
      </w:pPr>
    </w:p>
    <w:p w14:paraId="14756A85" w14:textId="77777777" w:rsidR="002C66F2" w:rsidRPr="00F670CF" w:rsidRDefault="002C66F2" w:rsidP="002C66F2">
      <w:pPr>
        <w:jc w:val="both"/>
        <w:rPr>
          <w:rFonts w:ascii="Times New Roman" w:hAnsi="Times New Roman" w:cs="Times New Roman"/>
          <w:sz w:val="24"/>
          <w:szCs w:val="24"/>
        </w:rPr>
      </w:pPr>
      <w:r w:rsidRPr="00F670CF">
        <w:rPr>
          <w:rFonts w:ascii="Times New Roman" w:hAnsi="Times New Roman" w:cs="Times New Roman"/>
          <w:sz w:val="24"/>
          <w:szCs w:val="24"/>
        </w:rPr>
        <w:t>______________</w:t>
      </w:r>
      <w:r>
        <w:rPr>
          <w:rFonts w:ascii="Times New Roman" w:hAnsi="Times New Roman" w:cs="Times New Roman"/>
          <w:sz w:val="24"/>
          <w:szCs w:val="24"/>
        </w:rPr>
        <w:t xml:space="preserve">__________ (Ort, Datum) </w:t>
      </w:r>
      <w:r w:rsidRPr="00F670CF">
        <w:rPr>
          <w:rFonts w:ascii="Times New Roman" w:hAnsi="Times New Roman" w:cs="Times New Roman"/>
          <w:sz w:val="24"/>
          <w:szCs w:val="24"/>
        </w:rPr>
        <w:t>_________________________ (Unterschrift)</w:t>
      </w:r>
    </w:p>
    <w:p w14:paraId="77842477" w14:textId="77777777" w:rsidR="002C66F2" w:rsidRPr="00F670CF" w:rsidRDefault="002C66F2" w:rsidP="002C66F2">
      <w:pPr>
        <w:jc w:val="both"/>
        <w:rPr>
          <w:rFonts w:ascii="Times New Roman" w:hAnsi="Times New Roman" w:cs="Times New Roman"/>
          <w:sz w:val="24"/>
          <w:szCs w:val="24"/>
        </w:rPr>
      </w:pPr>
    </w:p>
    <w:p w14:paraId="2377D342" w14:textId="77777777" w:rsidR="002C66F2" w:rsidRPr="00F670CF" w:rsidRDefault="002C66F2" w:rsidP="002C66F2">
      <w:pPr>
        <w:jc w:val="both"/>
        <w:rPr>
          <w:rFonts w:ascii="Times New Roman" w:hAnsi="Times New Roman" w:cs="Times New Roman"/>
          <w:sz w:val="24"/>
          <w:szCs w:val="24"/>
        </w:rPr>
      </w:pPr>
      <w:r w:rsidRPr="00F670CF">
        <w:rPr>
          <w:rFonts w:ascii="Times New Roman" w:hAnsi="Times New Roman" w:cs="Times New Roman"/>
          <w:sz w:val="24"/>
          <w:szCs w:val="24"/>
        </w:rPr>
        <w:t>_______</w:t>
      </w:r>
      <w:r>
        <w:rPr>
          <w:rFonts w:ascii="Times New Roman" w:hAnsi="Times New Roman" w:cs="Times New Roman"/>
          <w:sz w:val="24"/>
          <w:szCs w:val="24"/>
        </w:rPr>
        <w:t xml:space="preserve">_________________ (Ort, Datum) </w:t>
      </w:r>
      <w:r w:rsidRPr="00F670CF">
        <w:rPr>
          <w:rFonts w:ascii="Times New Roman" w:hAnsi="Times New Roman" w:cs="Times New Roman"/>
          <w:sz w:val="24"/>
          <w:szCs w:val="24"/>
        </w:rPr>
        <w:t>_________________________ (Unterschrift)</w:t>
      </w:r>
    </w:p>
    <w:p w14:paraId="46F03F5A" w14:textId="77777777" w:rsidR="002C66F2" w:rsidRDefault="002C66F2" w:rsidP="002C66F2">
      <w:pPr>
        <w:pStyle w:val="CitaviBibliographyHeading"/>
        <w:jc w:val="both"/>
        <w:rPr>
          <w:rFonts w:ascii="Times New Roman" w:hAnsi="Times New Roman" w:cs="Times New Roman"/>
          <w:sz w:val="24"/>
          <w:szCs w:val="24"/>
        </w:rPr>
      </w:pPr>
    </w:p>
    <w:p w14:paraId="09BB3844" w14:textId="77777777" w:rsidR="002C66F2" w:rsidRDefault="002C66F2" w:rsidP="002C66F2">
      <w:pPr>
        <w:pStyle w:val="CitaviBibliographyHeading"/>
        <w:jc w:val="both"/>
        <w:rPr>
          <w:rFonts w:ascii="Times New Roman" w:hAnsi="Times New Roman" w:cs="Times New Roman"/>
          <w:sz w:val="24"/>
          <w:szCs w:val="24"/>
        </w:rPr>
      </w:pPr>
    </w:p>
    <w:p w14:paraId="71E66FB3" w14:textId="77777777" w:rsidR="002C66F2" w:rsidRPr="0044117B" w:rsidRDefault="002C66F2" w:rsidP="002C66F2">
      <w:pPr>
        <w:pStyle w:val="berschrift1"/>
        <w:rPr>
          <w:rFonts w:ascii="Times New Roman" w:hAnsi="Times New Roman" w:cs="Times New Roman"/>
          <w:sz w:val="32"/>
        </w:rPr>
      </w:pPr>
      <w:bookmarkStart w:id="392" w:name="_Toc494055358"/>
      <w:r w:rsidRPr="0044117B">
        <w:rPr>
          <w:rFonts w:ascii="Times New Roman" w:hAnsi="Times New Roman" w:cs="Times New Roman"/>
          <w:sz w:val="32"/>
        </w:rPr>
        <w:t>Arbeitsaufteilung</w:t>
      </w:r>
      <w:bookmarkEnd w:id="392"/>
    </w:p>
    <w:p w14:paraId="30582CAD" w14:textId="77777777" w:rsidR="002C66F2" w:rsidRDefault="002C66F2" w:rsidP="002C66F2"/>
    <w:p w14:paraId="41B6AC0F" w14:textId="6E060991" w:rsidR="002C66F2" w:rsidRDefault="002C66F2" w:rsidP="002C66F2">
      <w:pPr>
        <w:spacing w:line="360" w:lineRule="auto"/>
        <w:rPr>
          <w:rFonts w:ascii="Times New Roman" w:hAnsi="Times New Roman" w:cs="Times New Roman"/>
          <w:sz w:val="24"/>
        </w:rPr>
      </w:pPr>
      <w:r>
        <w:rPr>
          <w:rFonts w:ascii="Times New Roman" w:hAnsi="Times New Roman" w:cs="Times New Roman"/>
          <w:sz w:val="24"/>
        </w:rPr>
        <w:t>Bei allen Arbeitsschritten waren wir beide beteiligt. Daher ist eine Aufteilung nur soweit möglich, dass bei der schriftlichen Ausarbeitung Markus Weiß seinen Schwerpunkt auf die Kapitel: Kombinieren der Devices, sowie der vier verschiedenen Untersuchungen gelegt hat. Maximilian Kanisch sich auf den Teil der Einleitung, der VR-Systeme und der Voruntersuchung konzentrier. Dabei wurden aber alle Teile in gemeinsamer Absprache verfasst.</w:t>
      </w:r>
    </w:p>
    <w:p w14:paraId="78A9F516" w14:textId="6B7F4997" w:rsidR="002C66F2" w:rsidRDefault="002C66F2">
      <w:pPr>
        <w:rPr>
          <w:rFonts w:ascii="Times New Roman" w:hAnsi="Times New Roman" w:cs="Times New Roman"/>
          <w:sz w:val="24"/>
        </w:rPr>
      </w:pPr>
      <w:r>
        <w:rPr>
          <w:rFonts w:ascii="Times New Roman" w:hAnsi="Times New Roman" w:cs="Times New Roman"/>
          <w:sz w:val="24"/>
        </w:rPr>
        <w:br w:type="page"/>
      </w:r>
    </w:p>
    <w:p w14:paraId="54C52128" w14:textId="64FA227D" w:rsidR="00E038E5" w:rsidRDefault="1C140F3E" w:rsidP="000A237F">
      <w:pPr>
        <w:pStyle w:val="berschrift1"/>
        <w:spacing w:line="360" w:lineRule="auto"/>
        <w:jc w:val="both"/>
        <w:rPr>
          <w:rFonts w:ascii="Times New Roman" w:hAnsi="Times New Roman" w:cs="Times New Roman"/>
          <w:sz w:val="32"/>
          <w:szCs w:val="24"/>
        </w:rPr>
      </w:pPr>
      <w:bookmarkStart w:id="393" w:name="_Toc494055359"/>
      <w:r w:rsidRPr="00CF29FD">
        <w:rPr>
          <w:rFonts w:ascii="Times New Roman" w:hAnsi="Times New Roman" w:cs="Times New Roman"/>
          <w:sz w:val="32"/>
          <w:szCs w:val="24"/>
        </w:rPr>
        <w:lastRenderedPageBreak/>
        <w:t>Anhang</w:t>
      </w:r>
      <w:bookmarkEnd w:id="381"/>
      <w:bookmarkEnd w:id="382"/>
      <w:bookmarkEnd w:id="383"/>
      <w:bookmarkEnd w:id="384"/>
      <w:bookmarkEnd w:id="385"/>
      <w:bookmarkEnd w:id="393"/>
    </w:p>
    <w:p w14:paraId="6B09F1CB" w14:textId="77777777" w:rsidR="002C66F2" w:rsidRPr="002C66F2" w:rsidRDefault="002C66F2" w:rsidP="002C66F2"/>
    <w:p w14:paraId="66775DB8" w14:textId="503704E7" w:rsidR="002C66F2" w:rsidRDefault="1C140F3E" w:rsidP="002C66F2">
      <w:pPr>
        <w:pStyle w:val="berschrift2"/>
        <w:jc w:val="both"/>
        <w:rPr>
          <w:rFonts w:cs="Times New Roman"/>
          <w:sz w:val="28"/>
          <w:szCs w:val="24"/>
        </w:rPr>
      </w:pPr>
      <w:bookmarkStart w:id="394" w:name="_Toc494055360"/>
      <w:r w:rsidRPr="0044117B">
        <w:rPr>
          <w:rFonts w:cs="Times New Roman"/>
          <w:sz w:val="28"/>
          <w:szCs w:val="24"/>
        </w:rPr>
        <w:t>Latenzversuch Auswertung</w:t>
      </w:r>
      <w:bookmarkEnd w:id="394"/>
    </w:p>
    <w:p w14:paraId="090B65F2" w14:textId="77777777" w:rsidR="002C66F2" w:rsidRPr="002C66F2" w:rsidRDefault="002C66F2" w:rsidP="002C66F2"/>
    <w:p w14:paraId="09138710" w14:textId="7EFA6165" w:rsidR="002F2894" w:rsidRPr="0044117B" w:rsidRDefault="1C140F3E" w:rsidP="000A237F">
      <w:pPr>
        <w:pStyle w:val="berschrift3"/>
        <w:jc w:val="both"/>
        <w:rPr>
          <w:rFonts w:ascii="Times New Roman" w:hAnsi="Times New Roman" w:cs="Times New Roman"/>
          <w:sz w:val="26"/>
          <w:szCs w:val="26"/>
        </w:rPr>
      </w:pPr>
      <w:bookmarkStart w:id="395" w:name="_Toc494055361"/>
      <w:r w:rsidRPr="0044117B">
        <w:rPr>
          <w:rFonts w:ascii="Times New Roman" w:hAnsi="Times New Roman" w:cs="Times New Roman"/>
          <w:sz w:val="26"/>
          <w:szCs w:val="26"/>
        </w:rPr>
        <w:t>Messung mit 50 Bildern pro Sekunde</w:t>
      </w:r>
      <w:bookmarkEnd w:id="395"/>
    </w:p>
    <w:p w14:paraId="12835EA9" w14:textId="77777777" w:rsidR="00FC7280" w:rsidRPr="00F670CF" w:rsidRDefault="00FC7280" w:rsidP="000A237F">
      <w:pPr>
        <w:jc w:val="both"/>
        <w:rPr>
          <w:rFonts w:ascii="Times New Roman" w:hAnsi="Times New Roman" w:cs="Times New Roman"/>
          <w:sz w:val="24"/>
          <w:szCs w:val="24"/>
        </w:rPr>
      </w:pPr>
    </w:p>
    <w:p w14:paraId="2D239607" w14:textId="04FD3908" w:rsidR="00177195" w:rsidRPr="00F670CF" w:rsidRDefault="008F2BEA" w:rsidP="000A237F">
      <w:pPr>
        <w:jc w:val="both"/>
        <w:rPr>
          <w:rFonts w:ascii="Times New Roman" w:hAnsi="Times New Roman" w:cs="Times New Roman"/>
          <w:sz w:val="24"/>
          <w:szCs w:val="24"/>
        </w:rPr>
      </w:pPr>
      <w:r w:rsidRPr="00F670CF">
        <w:rPr>
          <w:rFonts w:ascii="Times New Roman" w:hAnsi="Times New Roman" w:cs="Times New Roman"/>
          <w:noProof/>
          <w:sz w:val="24"/>
          <w:szCs w:val="24"/>
          <w:lang w:eastAsia="de-DE"/>
        </w:rPr>
        <w:drawing>
          <wp:anchor distT="0" distB="0" distL="114300" distR="114300" simplePos="0" relativeHeight="251658243" behindDoc="0" locked="0" layoutInCell="1" allowOverlap="1" wp14:anchorId="58A8D8F0" wp14:editId="05A8C5F1">
            <wp:simplePos x="1078302" y="1492370"/>
            <wp:positionH relativeFrom="column">
              <wp:align>left</wp:align>
            </wp:positionH>
            <wp:positionV relativeFrom="paragraph">
              <wp:align>top</wp:align>
            </wp:positionV>
            <wp:extent cx="4572000" cy="2743200"/>
            <wp:effectExtent l="0" t="0" r="0" b="0"/>
            <wp:wrapSquare wrapText="bothSides"/>
            <wp:docPr id="10" name="Diagramm 10">
              <a:extLst xmlns:a="http://schemas.openxmlformats.org/drawingml/2006/main">
                <a:ext uri="{FF2B5EF4-FFF2-40B4-BE49-F238E27FC236}">
                  <a16:creationId xmlns:a16="http://schemas.microsoft.com/office/drawing/2014/main" id="{CADCD6BB-671A-42BC-BB63-63A7E43191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anchor>
        </w:drawing>
      </w:r>
    </w:p>
    <w:p w14:paraId="4DB14386" w14:textId="77777777" w:rsidR="00177195" w:rsidRPr="00F670CF" w:rsidRDefault="00177195" w:rsidP="000A237F">
      <w:pPr>
        <w:jc w:val="both"/>
        <w:rPr>
          <w:rFonts w:ascii="Times New Roman" w:hAnsi="Times New Roman" w:cs="Times New Roman"/>
          <w:sz w:val="24"/>
          <w:szCs w:val="24"/>
        </w:rPr>
      </w:pPr>
    </w:p>
    <w:p w14:paraId="35C208F9" w14:textId="77777777" w:rsidR="00177195" w:rsidRPr="00F670CF" w:rsidRDefault="00177195" w:rsidP="000A237F">
      <w:pPr>
        <w:jc w:val="both"/>
        <w:rPr>
          <w:rFonts w:ascii="Times New Roman" w:hAnsi="Times New Roman" w:cs="Times New Roman"/>
          <w:sz w:val="24"/>
          <w:szCs w:val="24"/>
        </w:rPr>
      </w:pPr>
    </w:p>
    <w:p w14:paraId="57F0EBC5" w14:textId="77777777" w:rsidR="00177195" w:rsidRPr="00F670CF" w:rsidRDefault="00177195" w:rsidP="000A237F">
      <w:pPr>
        <w:jc w:val="both"/>
        <w:rPr>
          <w:rFonts w:ascii="Times New Roman" w:hAnsi="Times New Roman" w:cs="Times New Roman"/>
          <w:sz w:val="24"/>
          <w:szCs w:val="24"/>
        </w:rPr>
      </w:pPr>
    </w:p>
    <w:p w14:paraId="01F1F114" w14:textId="77777777" w:rsidR="00177195" w:rsidRPr="00F670CF" w:rsidRDefault="00177195" w:rsidP="000A237F">
      <w:pPr>
        <w:jc w:val="both"/>
        <w:rPr>
          <w:rFonts w:ascii="Times New Roman" w:hAnsi="Times New Roman" w:cs="Times New Roman"/>
          <w:sz w:val="24"/>
          <w:szCs w:val="24"/>
        </w:rPr>
      </w:pPr>
    </w:p>
    <w:p w14:paraId="39266DF5" w14:textId="77777777" w:rsidR="00177195" w:rsidRPr="00F670CF" w:rsidRDefault="00177195" w:rsidP="000A237F">
      <w:pPr>
        <w:jc w:val="both"/>
        <w:rPr>
          <w:rFonts w:ascii="Times New Roman" w:hAnsi="Times New Roman" w:cs="Times New Roman"/>
          <w:sz w:val="24"/>
          <w:szCs w:val="24"/>
        </w:rPr>
      </w:pPr>
    </w:p>
    <w:p w14:paraId="6710C233" w14:textId="77777777" w:rsidR="00177195" w:rsidRPr="00F670CF" w:rsidRDefault="00177195" w:rsidP="000A237F">
      <w:pPr>
        <w:jc w:val="both"/>
        <w:rPr>
          <w:rFonts w:ascii="Times New Roman" w:hAnsi="Times New Roman" w:cs="Times New Roman"/>
          <w:sz w:val="24"/>
          <w:szCs w:val="24"/>
        </w:rPr>
      </w:pPr>
    </w:p>
    <w:p w14:paraId="01819A86" w14:textId="04AF0748" w:rsidR="00177195" w:rsidRDefault="00177195" w:rsidP="000A237F">
      <w:pPr>
        <w:jc w:val="both"/>
        <w:rPr>
          <w:rFonts w:ascii="Times New Roman" w:hAnsi="Times New Roman" w:cs="Times New Roman"/>
          <w:sz w:val="24"/>
          <w:szCs w:val="24"/>
        </w:rPr>
      </w:pPr>
    </w:p>
    <w:p w14:paraId="49B70197" w14:textId="77777777" w:rsidR="002C66F2" w:rsidRPr="00F670CF" w:rsidRDefault="002C66F2" w:rsidP="000A237F">
      <w:pPr>
        <w:jc w:val="both"/>
        <w:rPr>
          <w:rFonts w:ascii="Times New Roman" w:hAnsi="Times New Roman" w:cs="Times New Roman"/>
          <w:sz w:val="24"/>
          <w:szCs w:val="24"/>
        </w:rPr>
      </w:pPr>
    </w:p>
    <w:p w14:paraId="471453CB" w14:textId="20BED260" w:rsidR="00177195" w:rsidRPr="00F670CF" w:rsidRDefault="00177195" w:rsidP="000A237F">
      <w:pPr>
        <w:jc w:val="both"/>
        <w:rPr>
          <w:rFonts w:ascii="Times New Roman" w:hAnsi="Times New Roman" w:cs="Times New Roman"/>
          <w:sz w:val="24"/>
          <w:szCs w:val="24"/>
        </w:rPr>
      </w:pPr>
      <w:r w:rsidRPr="00F670CF">
        <w:rPr>
          <w:rFonts w:ascii="Times New Roman" w:hAnsi="Times New Roman" w:cs="Times New Roman"/>
          <w:sz w:val="24"/>
          <w:szCs w:val="24"/>
        </w:rPr>
        <w:br w:type="textWrapping" w:clear="all"/>
      </w:r>
      <w:r w:rsidRPr="00F670CF">
        <w:rPr>
          <w:rFonts w:ascii="Times New Roman" w:hAnsi="Times New Roman" w:cs="Times New Roman"/>
          <w:noProof/>
          <w:sz w:val="24"/>
          <w:szCs w:val="24"/>
          <w:lang w:eastAsia="de-DE"/>
        </w:rPr>
        <w:drawing>
          <wp:inline distT="0" distB="0" distL="0" distR="0" wp14:anchorId="0304065A" wp14:editId="4F8B7B63">
            <wp:extent cx="4572000" cy="2743200"/>
            <wp:effectExtent l="0" t="0" r="0" b="0"/>
            <wp:docPr id="25" name="Diagramm 25">
              <a:extLst xmlns:a="http://schemas.openxmlformats.org/drawingml/2006/main">
                <a:ext uri="{FF2B5EF4-FFF2-40B4-BE49-F238E27FC236}">
                  <a16:creationId xmlns:a16="http://schemas.microsoft.com/office/drawing/2014/main" id="{8FCE65BA-9ECF-4319-8853-F115961986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BC25B04" w14:textId="5381FE1C" w:rsidR="00893CD8" w:rsidRPr="00F670CF" w:rsidRDefault="00893CD8" w:rsidP="000A237F">
      <w:pPr>
        <w:jc w:val="both"/>
        <w:rPr>
          <w:rFonts w:ascii="Times New Roman" w:hAnsi="Times New Roman" w:cs="Times New Roman"/>
          <w:sz w:val="24"/>
          <w:szCs w:val="24"/>
        </w:rPr>
      </w:pPr>
      <w:r w:rsidRPr="00F670CF">
        <w:rPr>
          <w:rFonts w:ascii="Times New Roman" w:hAnsi="Times New Roman" w:cs="Times New Roman"/>
          <w:sz w:val="24"/>
          <w:szCs w:val="24"/>
        </w:rPr>
        <w:br w:type="page"/>
      </w:r>
    </w:p>
    <w:p w14:paraId="1A136CDB" w14:textId="3E512A7C" w:rsidR="002F2894" w:rsidRDefault="1C140F3E" w:rsidP="000A237F">
      <w:pPr>
        <w:pStyle w:val="berschrift3"/>
        <w:jc w:val="both"/>
        <w:rPr>
          <w:rFonts w:ascii="Times New Roman" w:hAnsi="Times New Roman" w:cs="Times New Roman"/>
          <w:sz w:val="26"/>
          <w:szCs w:val="26"/>
        </w:rPr>
      </w:pPr>
      <w:bookmarkStart w:id="396" w:name="_Toc494055362"/>
      <w:r w:rsidRPr="0044117B">
        <w:rPr>
          <w:rFonts w:ascii="Times New Roman" w:hAnsi="Times New Roman" w:cs="Times New Roman"/>
          <w:sz w:val="26"/>
          <w:szCs w:val="26"/>
        </w:rPr>
        <w:lastRenderedPageBreak/>
        <w:t>Messung mit 40 Bildern pro Sekunde</w:t>
      </w:r>
      <w:bookmarkEnd w:id="396"/>
    </w:p>
    <w:p w14:paraId="4AD7B05C" w14:textId="77777777" w:rsidR="002C66F2" w:rsidRPr="002C66F2" w:rsidRDefault="002C66F2" w:rsidP="002C66F2"/>
    <w:p w14:paraId="18CF4173" w14:textId="0448B35E" w:rsidR="00FC7280" w:rsidRDefault="00E67BDF" w:rsidP="000A237F">
      <w:pPr>
        <w:jc w:val="both"/>
        <w:rPr>
          <w:rFonts w:ascii="Times New Roman" w:hAnsi="Times New Roman" w:cs="Times New Roman"/>
          <w:sz w:val="24"/>
          <w:szCs w:val="24"/>
        </w:rPr>
      </w:pPr>
      <w:r w:rsidRPr="00F670CF">
        <w:rPr>
          <w:rFonts w:ascii="Times New Roman" w:hAnsi="Times New Roman" w:cs="Times New Roman"/>
          <w:noProof/>
          <w:sz w:val="24"/>
          <w:szCs w:val="24"/>
          <w:lang w:eastAsia="de-DE"/>
        </w:rPr>
        <w:drawing>
          <wp:inline distT="0" distB="0" distL="0" distR="0" wp14:anchorId="194A0A96" wp14:editId="46753969">
            <wp:extent cx="4572000" cy="2743200"/>
            <wp:effectExtent l="0" t="0" r="0" b="0"/>
            <wp:docPr id="11" name="Diagramm 11">
              <a:extLst xmlns:a="http://schemas.openxmlformats.org/drawingml/2006/main">
                <a:ext uri="{FF2B5EF4-FFF2-40B4-BE49-F238E27FC236}">
                  <a16:creationId xmlns:a16="http://schemas.microsoft.com/office/drawing/2014/main" id="{252C6998-23EF-49BB-961A-378F965EF6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415D6EA" w14:textId="77777777" w:rsidR="002C66F2" w:rsidRPr="00F670CF" w:rsidRDefault="002C66F2" w:rsidP="000A237F">
      <w:pPr>
        <w:jc w:val="both"/>
        <w:rPr>
          <w:rFonts w:ascii="Times New Roman" w:hAnsi="Times New Roman" w:cs="Times New Roman"/>
          <w:sz w:val="24"/>
          <w:szCs w:val="24"/>
        </w:rPr>
      </w:pPr>
    </w:p>
    <w:p w14:paraId="70886F74" w14:textId="3B2D7369" w:rsidR="00421DBF" w:rsidRPr="00F670CF" w:rsidRDefault="00421DBF" w:rsidP="000A237F">
      <w:pPr>
        <w:jc w:val="both"/>
        <w:rPr>
          <w:rFonts w:ascii="Times New Roman" w:hAnsi="Times New Roman" w:cs="Times New Roman"/>
          <w:sz w:val="24"/>
          <w:szCs w:val="24"/>
        </w:rPr>
      </w:pPr>
      <w:r w:rsidRPr="00F670CF">
        <w:rPr>
          <w:rFonts w:ascii="Times New Roman" w:hAnsi="Times New Roman" w:cs="Times New Roman"/>
          <w:noProof/>
          <w:sz w:val="24"/>
          <w:szCs w:val="24"/>
          <w:lang w:eastAsia="de-DE"/>
        </w:rPr>
        <w:drawing>
          <wp:inline distT="0" distB="0" distL="0" distR="0" wp14:anchorId="59B14D8C" wp14:editId="6BB62200">
            <wp:extent cx="4572000" cy="2743200"/>
            <wp:effectExtent l="0" t="0" r="0" b="0"/>
            <wp:docPr id="26" name="Diagramm 26">
              <a:extLst xmlns:a="http://schemas.openxmlformats.org/drawingml/2006/main">
                <a:ext uri="{FF2B5EF4-FFF2-40B4-BE49-F238E27FC236}">
                  <a16:creationId xmlns:a16="http://schemas.microsoft.com/office/drawing/2014/main" id="{50BA242E-50EB-446E-B9AF-6C676ACFF6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A4625F" w14:textId="3504C0E0" w:rsidR="00893CD8" w:rsidRPr="00F670CF" w:rsidRDefault="00893CD8" w:rsidP="000A237F">
      <w:pPr>
        <w:jc w:val="both"/>
        <w:rPr>
          <w:rFonts w:ascii="Times New Roman" w:hAnsi="Times New Roman" w:cs="Times New Roman"/>
          <w:sz w:val="24"/>
          <w:szCs w:val="24"/>
        </w:rPr>
      </w:pPr>
    </w:p>
    <w:sectPr w:rsidR="00893CD8" w:rsidRPr="00F670CF" w:rsidSect="00DC7A7D">
      <w:headerReference w:type="even" r:id="rId78"/>
      <w:headerReference w:type="default" r:id="rId79"/>
      <w:footerReference w:type="even" r:id="rId80"/>
      <w:footerReference w:type="default" r:id="rId81"/>
      <w:headerReference w:type="first" r:id="rId82"/>
      <w:footerReference w:type="first" r:id="rId83"/>
      <w:pgSz w:w="11906" w:h="16838"/>
      <w:pgMar w:top="1418" w:right="1134" w:bottom="1134"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Max K." w:date="2017-09-24T19:58:00Z" w:initials="MK">
    <w:p w14:paraId="54A744D9" w14:textId="30091BF7" w:rsidR="00F1287B" w:rsidRDefault="00F1287B">
      <w:pPr>
        <w:pStyle w:val="Kommentartext"/>
      </w:pPr>
      <w:r>
        <w:rPr>
          <w:rStyle w:val="Kommentarzeichen"/>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744D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744D9" w16cid:durableId="1D729E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64E10" w14:textId="77777777" w:rsidR="000944FF" w:rsidRDefault="000944FF" w:rsidP="005F6CD3">
      <w:pPr>
        <w:spacing w:after="0" w:line="240" w:lineRule="auto"/>
      </w:pPr>
      <w:r>
        <w:separator/>
      </w:r>
    </w:p>
  </w:endnote>
  <w:endnote w:type="continuationSeparator" w:id="0">
    <w:p w14:paraId="317A5FE1" w14:textId="77777777" w:rsidR="000944FF" w:rsidRDefault="000944FF" w:rsidP="005F6CD3">
      <w:pPr>
        <w:spacing w:after="0" w:line="240" w:lineRule="auto"/>
      </w:pPr>
      <w:r>
        <w:continuationSeparator/>
      </w:r>
    </w:p>
  </w:endnote>
  <w:endnote w:type="continuationNotice" w:id="1">
    <w:p w14:paraId="76CB436F" w14:textId="77777777" w:rsidR="000944FF" w:rsidRDefault="000944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7B58B" w14:textId="77777777" w:rsidR="00F1287B" w:rsidRDefault="00F1287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682731"/>
      <w:docPartObj>
        <w:docPartGallery w:val="Page Numbers (Bottom of Page)"/>
        <w:docPartUnique/>
      </w:docPartObj>
    </w:sdtPr>
    <w:sdtContent>
      <w:p w14:paraId="74E96578" w14:textId="2C4133C7" w:rsidR="00F1287B" w:rsidRDefault="00F1287B">
        <w:pPr>
          <w:pStyle w:val="Fuzeile"/>
          <w:jc w:val="right"/>
        </w:pPr>
        <w:r>
          <w:fldChar w:fldCharType="begin"/>
        </w:r>
        <w:r>
          <w:instrText>PAGE   \* MERGEFORMAT</w:instrText>
        </w:r>
        <w:r>
          <w:fldChar w:fldCharType="separate"/>
        </w:r>
        <w:r w:rsidR="008A6A9D">
          <w:rPr>
            <w:noProof/>
          </w:rPr>
          <w:t>98</w:t>
        </w:r>
        <w:r>
          <w:fldChar w:fldCharType="end"/>
        </w:r>
      </w:p>
    </w:sdtContent>
  </w:sdt>
  <w:p w14:paraId="38E6B377" w14:textId="77777777" w:rsidR="00F1287B" w:rsidRDefault="00F1287B">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474AB" w14:textId="77777777" w:rsidR="00F1287B" w:rsidRDefault="00F1287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C6304" w14:textId="77777777" w:rsidR="000944FF" w:rsidRDefault="000944FF" w:rsidP="005F6CD3">
      <w:pPr>
        <w:spacing w:after="0" w:line="240" w:lineRule="auto"/>
      </w:pPr>
      <w:r>
        <w:separator/>
      </w:r>
    </w:p>
  </w:footnote>
  <w:footnote w:type="continuationSeparator" w:id="0">
    <w:p w14:paraId="0DB4F776" w14:textId="77777777" w:rsidR="000944FF" w:rsidRDefault="000944FF" w:rsidP="005F6CD3">
      <w:pPr>
        <w:spacing w:after="0" w:line="240" w:lineRule="auto"/>
      </w:pPr>
      <w:r>
        <w:continuationSeparator/>
      </w:r>
    </w:p>
  </w:footnote>
  <w:footnote w:type="continuationNotice" w:id="1">
    <w:p w14:paraId="1E208AA5" w14:textId="77777777" w:rsidR="000944FF" w:rsidRDefault="000944FF">
      <w:pPr>
        <w:spacing w:after="0" w:line="240" w:lineRule="auto"/>
      </w:pPr>
    </w:p>
  </w:footnote>
  <w:footnote w:id="2">
    <w:p w14:paraId="7E6814FD" w14:textId="66938029" w:rsidR="00F1287B" w:rsidRPr="00DC7A7D" w:rsidRDefault="00F1287B" w:rsidP="34EB0C51">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VR = virtuelle Realität. Nachfolgend immer mit VR abgekürzt.</w:t>
      </w:r>
    </w:p>
  </w:footnote>
  <w:footnote w:id="3">
    <w:p w14:paraId="4B59DDA1" w14:textId="77777777" w:rsidR="00F1287B" w:rsidRPr="00DC7A7D" w:rsidRDefault="00F1287B" w:rsidP="0083330F">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eMarketer. n.d. </w:t>
      </w:r>
      <w:r w:rsidRPr="00DC7A7D">
        <w:rPr>
          <w:rStyle w:val="italic1"/>
          <w:rFonts w:ascii="Times New Roman" w:hAnsi="Times New Roman" w:cs="Times New Roman"/>
          <w:sz w:val="18"/>
          <w:szCs w:val="18"/>
        </w:rPr>
        <w:t>Prognose zur Anzahl der Virtual-Reality-Nutzer weltweit von 2016 bis 2020 (in Millionen)</w:t>
      </w:r>
      <w:r w:rsidRPr="00DC7A7D">
        <w:rPr>
          <w:rFonts w:ascii="Times New Roman" w:hAnsi="Times New Roman" w:cs="Times New Roman"/>
          <w:sz w:val="18"/>
          <w:szCs w:val="18"/>
        </w:rPr>
        <w:t>. Statista. Zugriff am 11. September 2017. Verfügbar unter https://de.statista.com/statistik/daten/studie/426237/umfrage/prognose-zur-anzahl-der-aktiven-virtual-reality-nutzer-weltweit/</w:t>
      </w:r>
    </w:p>
  </w:footnote>
  <w:footnote w:id="4">
    <w:p w14:paraId="51985516" w14:textId="77777777"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w:t>
      </w:r>
      <w:r w:rsidRPr="00DC7A7D">
        <w:rPr>
          <w:rFonts w:ascii="Times New Roman" w:hAnsi="Times New Roman" w:cs="Times New Roman"/>
          <w:sz w:val="18"/>
          <w:szCs w:val="18"/>
          <w:shd w:val="clear" w:color="auto" w:fill="FFFFFF"/>
        </w:rPr>
        <w:t>eMarketer. n.d. </w:t>
      </w:r>
      <w:r w:rsidRPr="00DC7A7D">
        <w:rPr>
          <w:rStyle w:val="italic"/>
          <w:rFonts w:ascii="Times New Roman" w:hAnsi="Times New Roman" w:cs="Times New Roman"/>
          <w:i/>
          <w:iCs/>
          <w:sz w:val="18"/>
          <w:szCs w:val="18"/>
          <w:bdr w:val="none" w:sz="0" w:space="0" w:color="auto" w:frame="1"/>
          <w:shd w:val="clear" w:color="auto" w:fill="FFFFFF"/>
        </w:rPr>
        <w:t>Prognose zur Anzahl der Virtual-Reality-Nutzer weltweit von 2016 bis 2020 (in Millionen)</w:t>
      </w:r>
      <w:r w:rsidRPr="00DC7A7D">
        <w:rPr>
          <w:rFonts w:ascii="Times New Roman" w:hAnsi="Times New Roman" w:cs="Times New Roman"/>
          <w:sz w:val="18"/>
          <w:szCs w:val="18"/>
          <w:shd w:val="clear" w:color="auto" w:fill="FFFFFF"/>
        </w:rPr>
        <w:t>. Statista. Zugriff am 11. Juli 2017. Verfügbar unter https://de.statista.com/statistik/daten/studie/426237/umfrage/prognose-zur-anzahl-der-aktiven-virtual-reality-nutzer-weltweit/.</w:t>
      </w:r>
    </w:p>
  </w:footnote>
  <w:footnote w:id="5">
    <w:p w14:paraId="5C050089" w14:textId="77777777"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w:t>
      </w:r>
      <w:r w:rsidRPr="00DC7A7D">
        <w:rPr>
          <w:rFonts w:ascii="Times New Roman" w:hAnsi="Times New Roman" w:cs="Times New Roman"/>
          <w:sz w:val="18"/>
          <w:szCs w:val="18"/>
          <w:shd w:val="clear" w:color="auto" w:fill="FFFFFF"/>
        </w:rPr>
        <w:t>Statista. n.d. </w:t>
      </w:r>
      <w:r w:rsidRPr="00DC7A7D">
        <w:rPr>
          <w:rStyle w:val="italic"/>
          <w:rFonts w:ascii="Times New Roman" w:hAnsi="Times New Roman" w:cs="Times New Roman"/>
          <w:i/>
          <w:iCs/>
          <w:sz w:val="18"/>
          <w:szCs w:val="18"/>
          <w:bdr w:val="none" w:sz="0" w:space="0" w:color="auto" w:frame="1"/>
          <w:shd w:val="clear" w:color="auto" w:fill="FFFFFF"/>
        </w:rPr>
        <w:t>Welche der folgenden VR-Brillen sind Ihnen bekannt?</w:t>
      </w:r>
      <w:r w:rsidRPr="00DC7A7D">
        <w:rPr>
          <w:rFonts w:ascii="Times New Roman" w:hAnsi="Times New Roman" w:cs="Times New Roman"/>
          <w:sz w:val="18"/>
          <w:szCs w:val="18"/>
          <w:shd w:val="clear" w:color="auto" w:fill="FFFFFF"/>
        </w:rPr>
        <w:t>. Statista. Zugriff am 11. Juli 2017. Verfügbar unter https://de.statista.com/statistik/daten/studie/685856/umfrage/umfrage-zur-bekanntheit-von-ausgewaehlten-vr-brillen-unter-gamern-in-deutschland/.</w:t>
      </w:r>
    </w:p>
  </w:footnote>
  <w:footnote w:id="6">
    <w:p w14:paraId="22F08ADA" w14:textId="49E90748"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i/>
          <w:iCs/>
          <w:sz w:val="18"/>
          <w:szCs w:val="18"/>
        </w:rPr>
        <w:t xml:space="preserve"> </w:t>
      </w:r>
      <w:r w:rsidRPr="00DC7A7D">
        <w:rPr>
          <w:rFonts w:ascii="Times New Roman" w:hAnsi="Times New Roman" w:cs="Times New Roman"/>
          <w:i/>
          <w:sz w:val="18"/>
          <w:szCs w:val="18"/>
        </w:rPr>
        <w:t>Leap Motion</w:t>
      </w:r>
      <w:r w:rsidRPr="00DC7A7D">
        <w:rPr>
          <w:rFonts w:ascii="Times New Roman" w:hAnsi="Times New Roman" w:cs="Times New Roman"/>
          <w:sz w:val="18"/>
          <w:szCs w:val="18"/>
        </w:rPr>
        <w:t xml:space="preserve"> &amp; </w:t>
      </w:r>
      <w:r w:rsidRPr="00DC7A7D">
        <w:rPr>
          <w:rFonts w:ascii="Times New Roman" w:hAnsi="Times New Roman" w:cs="Times New Roman"/>
          <w:i/>
          <w:sz w:val="18"/>
          <w:szCs w:val="18"/>
        </w:rPr>
        <w:t>HTC Vive</w:t>
      </w:r>
      <w:r w:rsidRPr="00DC7A7D">
        <w:rPr>
          <w:rFonts w:ascii="Times New Roman" w:hAnsi="Times New Roman" w:cs="Times New Roman"/>
          <w:sz w:val="18"/>
          <w:szCs w:val="18"/>
        </w:rPr>
        <w:t xml:space="preserve"> Setup: https://developer.leapmotion.com/vr-setup/vive</w:t>
      </w:r>
    </w:p>
  </w:footnote>
  <w:footnote w:id="7">
    <w:p w14:paraId="6E2DD2AE" w14:textId="230900D8" w:rsidR="009C3316" w:rsidRDefault="009C3316">
      <w:pPr>
        <w:pStyle w:val="Funotentext"/>
      </w:pPr>
      <w:r>
        <w:rPr>
          <w:rStyle w:val="Funotenzeichen"/>
        </w:rPr>
        <w:footnoteRef/>
      </w:r>
      <w:r>
        <w:t xml:space="preserve"> </w:t>
      </w:r>
      <w:r w:rsidRPr="00DC7A7D">
        <w:rPr>
          <w:rFonts w:ascii="Times New Roman" w:hAnsi="Times New Roman" w:cs="Times New Roman"/>
          <w:i/>
          <w:sz w:val="18"/>
          <w:szCs w:val="18"/>
        </w:rPr>
        <w:t>Leap Motion</w:t>
      </w:r>
      <w:r w:rsidRPr="00DC7A7D">
        <w:rPr>
          <w:rFonts w:ascii="Times New Roman" w:hAnsi="Times New Roman" w:cs="Times New Roman"/>
          <w:sz w:val="18"/>
          <w:szCs w:val="18"/>
        </w:rPr>
        <w:t xml:space="preserve"> Unity Core Assets: </w:t>
      </w:r>
      <w:hyperlink r:id="rId1">
        <w:r w:rsidRPr="00DC7A7D">
          <w:rPr>
            <w:rStyle w:val="Hyperlink"/>
            <w:rFonts w:ascii="Times New Roman" w:eastAsia="Calibri" w:hAnsi="Times New Roman" w:cs="Times New Roman"/>
            <w:color w:val="auto"/>
            <w:sz w:val="18"/>
            <w:szCs w:val="18"/>
            <w:lang w:val="en-US"/>
          </w:rPr>
          <w:t>https://developer.leapmotion.com/unity#116</w:t>
        </w:r>
      </w:hyperlink>
    </w:p>
  </w:footnote>
  <w:footnote w:id="8">
    <w:p w14:paraId="3A2193C5" w14:textId="36A204C2" w:rsidR="009C3316" w:rsidRDefault="009C3316">
      <w:pPr>
        <w:pStyle w:val="Funotentext"/>
      </w:pPr>
      <w:r>
        <w:rPr>
          <w:rStyle w:val="Funotenzeichen"/>
        </w:rPr>
        <w:footnoteRef/>
      </w:r>
      <w:r>
        <w:t xml:space="preserve"> </w:t>
      </w:r>
      <w:r w:rsidRPr="00DC7A7D">
        <w:rPr>
          <w:rFonts w:ascii="Times New Roman" w:eastAsia="Calibri" w:hAnsi="Times New Roman" w:cs="Times New Roman"/>
          <w:sz w:val="18"/>
          <w:szCs w:val="18"/>
          <w:lang w:val="en-US"/>
        </w:rPr>
        <w:t>SteamVR setup</w:t>
      </w:r>
      <w:r w:rsidRPr="00DC7A7D">
        <w:rPr>
          <w:rFonts w:ascii="Times New Roman" w:hAnsi="Times New Roman" w:cs="Times New Roman"/>
          <w:sz w:val="18"/>
          <w:szCs w:val="18"/>
        </w:rPr>
        <w:t xml:space="preserve"> </w:t>
      </w:r>
      <w:hyperlink r:id="rId2">
        <w:r w:rsidRPr="00DC7A7D">
          <w:rPr>
            <w:rStyle w:val="Hyperlink"/>
            <w:rFonts w:ascii="Times New Roman" w:eastAsia="Calibri" w:hAnsi="Times New Roman" w:cs="Times New Roman"/>
            <w:color w:val="auto"/>
            <w:sz w:val="18"/>
            <w:szCs w:val="18"/>
            <w:lang w:val="en-US"/>
          </w:rPr>
          <w:t>https://support.steampowered.com/steamvr/HTC_Vive/</w:t>
        </w:r>
      </w:hyperlink>
    </w:p>
  </w:footnote>
  <w:footnote w:id="9">
    <w:p w14:paraId="63F0F07D" w14:textId="1B060A98"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w:t>
      </w:r>
      <w:r w:rsidRPr="00DC7A7D">
        <w:rPr>
          <w:rFonts w:ascii="Times New Roman" w:eastAsia="Calibri" w:hAnsi="Times New Roman" w:cs="Times New Roman"/>
          <w:i/>
          <w:sz w:val="18"/>
          <w:szCs w:val="18"/>
          <w:lang w:val="en-US"/>
        </w:rPr>
        <w:t>Vuforia</w:t>
      </w:r>
      <w:r w:rsidRPr="00DC7A7D">
        <w:rPr>
          <w:rFonts w:ascii="Times New Roman" w:eastAsia="Calibri" w:hAnsi="Times New Roman" w:cs="Times New Roman"/>
          <w:sz w:val="18"/>
          <w:szCs w:val="18"/>
          <w:lang w:val="en-US"/>
        </w:rPr>
        <w:t xml:space="preserve"> SDK </w:t>
      </w:r>
      <w:r w:rsidRPr="00DC7A7D">
        <w:rPr>
          <w:rFonts w:ascii="Times New Roman" w:eastAsia="Calibri" w:hAnsi="Times New Roman" w:cs="Times New Roman"/>
          <w:i/>
          <w:sz w:val="18"/>
          <w:szCs w:val="18"/>
          <w:lang w:val="en-US"/>
        </w:rPr>
        <w:t>Unity</w:t>
      </w:r>
      <w:r w:rsidRPr="00DC7A7D">
        <w:rPr>
          <w:rFonts w:ascii="Times New Roman" w:eastAsia="Calibri" w:hAnsi="Times New Roman" w:cs="Times New Roman"/>
          <w:sz w:val="18"/>
          <w:szCs w:val="18"/>
          <w:lang w:val="en-US"/>
        </w:rPr>
        <w:t>:</w:t>
      </w:r>
      <w:r w:rsidRPr="00DC7A7D">
        <w:rPr>
          <w:rFonts w:ascii="Times New Roman" w:hAnsi="Times New Roman" w:cs="Times New Roman"/>
          <w:sz w:val="18"/>
          <w:szCs w:val="18"/>
        </w:rPr>
        <w:t xml:space="preserve">  </w:t>
      </w:r>
      <w:hyperlink r:id="rId3">
        <w:r w:rsidRPr="00DC7A7D">
          <w:rPr>
            <w:rStyle w:val="Hyperlink"/>
            <w:rFonts w:ascii="Times New Roman" w:eastAsia="Calibri" w:hAnsi="Times New Roman" w:cs="Times New Roman"/>
            <w:color w:val="auto"/>
            <w:sz w:val="18"/>
            <w:szCs w:val="18"/>
            <w:lang w:val="en-US"/>
          </w:rPr>
          <w:t>https://developer.</w:t>
        </w:r>
        <w:r w:rsidRPr="00DC7A7D">
          <w:rPr>
            <w:rStyle w:val="Hyperlink"/>
            <w:rFonts w:ascii="Times New Roman" w:eastAsia="Calibri" w:hAnsi="Times New Roman" w:cs="Times New Roman"/>
            <w:i/>
            <w:color w:val="auto"/>
            <w:sz w:val="18"/>
            <w:szCs w:val="18"/>
            <w:lang w:val="en-US"/>
          </w:rPr>
          <w:t>Vuforia</w:t>
        </w:r>
        <w:r w:rsidRPr="00DC7A7D">
          <w:rPr>
            <w:rStyle w:val="Hyperlink"/>
            <w:rFonts w:ascii="Times New Roman" w:eastAsia="Calibri" w:hAnsi="Times New Roman" w:cs="Times New Roman"/>
            <w:color w:val="auto"/>
            <w:sz w:val="18"/>
            <w:szCs w:val="18"/>
            <w:lang w:val="en-US"/>
          </w:rPr>
          <w:t>.com/downloads/sdk?d=windows-30-16-4815&amp;retU</w:t>
        </w:r>
      </w:hyperlink>
    </w:p>
  </w:footnote>
  <w:footnote w:id="10">
    <w:p w14:paraId="0B78A8CB" w14:textId="624BCC43"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w:t>
      </w:r>
      <w:r w:rsidRPr="00DC7A7D">
        <w:rPr>
          <w:rFonts w:ascii="Times New Roman" w:eastAsia="Calibri" w:hAnsi="Times New Roman" w:cs="Times New Roman"/>
          <w:i/>
          <w:sz w:val="18"/>
          <w:szCs w:val="18"/>
          <w:lang w:val="en-US"/>
        </w:rPr>
        <w:t>Vuforia</w:t>
      </w:r>
      <w:r w:rsidRPr="00DC7A7D">
        <w:rPr>
          <w:rFonts w:ascii="Times New Roman" w:eastAsia="Calibri" w:hAnsi="Times New Roman" w:cs="Times New Roman"/>
          <w:sz w:val="18"/>
          <w:szCs w:val="18"/>
          <w:lang w:val="en-US"/>
        </w:rPr>
        <w:t xml:space="preserve"> </w:t>
      </w:r>
      <w:r w:rsidRPr="00DC7A7D">
        <w:rPr>
          <w:rFonts w:ascii="Times New Roman" w:eastAsia="Calibri" w:hAnsi="Times New Roman" w:cs="Times New Roman"/>
          <w:i/>
          <w:sz w:val="18"/>
          <w:szCs w:val="18"/>
          <w:lang w:val="en-US"/>
        </w:rPr>
        <w:t>HTC Vive</w:t>
      </w:r>
      <w:r w:rsidRPr="00DC7A7D">
        <w:rPr>
          <w:rFonts w:ascii="Times New Roman" w:eastAsia="Calibri" w:hAnsi="Times New Roman" w:cs="Times New Roman"/>
          <w:sz w:val="18"/>
          <w:szCs w:val="18"/>
          <w:lang w:val="en-US"/>
        </w:rPr>
        <w:t xml:space="preserve"> Support:</w:t>
      </w:r>
      <w:r w:rsidRPr="00DC7A7D">
        <w:rPr>
          <w:rFonts w:ascii="Times New Roman" w:hAnsi="Times New Roman" w:cs="Times New Roman"/>
          <w:sz w:val="18"/>
          <w:szCs w:val="18"/>
        </w:rPr>
        <w:t xml:space="preserve"> </w:t>
      </w:r>
      <w:hyperlink r:id="rId4">
        <w:r w:rsidRPr="00DC7A7D">
          <w:rPr>
            <w:rStyle w:val="Hyperlink"/>
            <w:rFonts w:ascii="Times New Roman" w:eastAsia="Calibri" w:hAnsi="Times New Roman" w:cs="Times New Roman"/>
            <w:color w:val="auto"/>
            <w:sz w:val="18"/>
            <w:szCs w:val="18"/>
            <w:lang w:val="en-US"/>
          </w:rPr>
          <w:t>https://developer.</w:t>
        </w:r>
        <w:r w:rsidRPr="00DC7A7D">
          <w:rPr>
            <w:rStyle w:val="Hyperlink"/>
            <w:rFonts w:ascii="Times New Roman" w:eastAsia="Calibri" w:hAnsi="Times New Roman" w:cs="Times New Roman"/>
            <w:i/>
            <w:color w:val="auto"/>
            <w:sz w:val="18"/>
            <w:szCs w:val="18"/>
            <w:lang w:val="en-US"/>
          </w:rPr>
          <w:t>Vuforia</w:t>
        </w:r>
        <w:r w:rsidRPr="00DC7A7D">
          <w:rPr>
            <w:rStyle w:val="Hyperlink"/>
            <w:rFonts w:ascii="Times New Roman" w:eastAsia="Calibri" w:hAnsi="Times New Roman" w:cs="Times New Roman"/>
            <w:color w:val="auto"/>
            <w:sz w:val="18"/>
            <w:szCs w:val="18"/>
            <w:lang w:val="en-US"/>
          </w:rPr>
          <w:t>.com/forum/digital-eyewear/htc-vive-support</w:t>
        </w:r>
      </w:hyperlink>
    </w:p>
  </w:footnote>
  <w:footnote w:id="11">
    <w:p w14:paraId="16504F07" w14:textId="50356FC5"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Siehe Kapitel: Erstellung eines </w:t>
      </w:r>
      <w:r w:rsidRPr="00DC7A7D">
        <w:rPr>
          <w:rFonts w:ascii="Times New Roman" w:hAnsi="Times New Roman" w:cs="Times New Roman"/>
          <w:i/>
          <w:sz w:val="18"/>
          <w:szCs w:val="18"/>
        </w:rPr>
        <w:t>Vuforia</w:t>
      </w:r>
      <w:r w:rsidRPr="00DC7A7D">
        <w:rPr>
          <w:rFonts w:ascii="Times New Roman" w:hAnsi="Times New Roman" w:cs="Times New Roman"/>
          <w:sz w:val="18"/>
          <w:szCs w:val="18"/>
        </w:rPr>
        <w:t xml:space="preserve"> Multitargets</w:t>
      </w:r>
    </w:p>
  </w:footnote>
  <w:footnote w:id="12">
    <w:p w14:paraId="1671894D" w14:textId="772E6FEA" w:rsidR="003775E7" w:rsidRDefault="003775E7">
      <w:pPr>
        <w:pStyle w:val="Funotentext"/>
      </w:pPr>
      <w:r>
        <w:rPr>
          <w:rStyle w:val="Funotenzeichen"/>
        </w:rPr>
        <w:footnoteRef/>
      </w:r>
      <w:r>
        <w:t xml:space="preserve"> </w:t>
      </w:r>
      <w:r w:rsidRPr="00DC7A7D">
        <w:rPr>
          <w:rFonts w:ascii="Times New Roman" w:hAnsi="Times New Roman" w:cs="Times New Roman"/>
          <w:sz w:val="18"/>
          <w:szCs w:val="18"/>
        </w:rPr>
        <w:t xml:space="preserve">Siehe Anhang: Skripts: </w:t>
      </w:r>
      <w:hyperlink w:anchor="_Texture_Changer" w:history="1">
        <w:r w:rsidRPr="00DC7A7D">
          <w:rPr>
            <w:rStyle w:val="Hyperlink"/>
            <w:rFonts w:ascii="Times New Roman" w:hAnsi="Times New Roman" w:cs="Times New Roman"/>
            <w:color w:val="auto"/>
            <w:sz w:val="18"/>
            <w:szCs w:val="18"/>
          </w:rPr>
          <w:t>Texture_Changer</w:t>
        </w:r>
      </w:hyperlink>
    </w:p>
  </w:footnote>
  <w:footnote w:id="13">
    <w:p w14:paraId="7AE49D7E" w14:textId="00D87916"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w:t>
      </w:r>
      <w:hyperlink w:anchor="_Vuforia" w:history="1">
        <w:r w:rsidRPr="003775E7">
          <w:rPr>
            <w:rStyle w:val="Hyperlink"/>
            <w:rFonts w:ascii="Times New Roman" w:hAnsi="Times New Roman" w:cs="Times New Roman"/>
            <w:color w:val="auto"/>
            <w:sz w:val="18"/>
            <w:szCs w:val="18"/>
            <w:u w:val="none"/>
          </w:rPr>
          <w:t>Siehe Kapitel: VR-Systeme-</w:t>
        </w:r>
        <w:r w:rsidRPr="003775E7">
          <w:rPr>
            <w:rStyle w:val="Hyperlink"/>
            <w:rFonts w:ascii="Times New Roman" w:hAnsi="Times New Roman" w:cs="Times New Roman"/>
            <w:i/>
            <w:color w:val="auto"/>
            <w:sz w:val="18"/>
            <w:szCs w:val="18"/>
            <w:u w:val="none"/>
          </w:rPr>
          <w:t>Vuforia</w:t>
        </w:r>
      </w:hyperlink>
    </w:p>
  </w:footnote>
  <w:footnote w:id="14">
    <w:p w14:paraId="3694BE0B" w14:textId="6DF6C2CA" w:rsidR="00F1287B" w:rsidRPr="00DC7A7D" w:rsidRDefault="00F1287B" w:rsidP="006C7A1A">
      <w:pPr>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Für die Zustimmung über diese Hinweise wurde eine Unterschrift der Probanden eingefordert. Aus Gründen des Datenschutzes sind diese Nicht im Anhang aufgeführt, sind ist auf Anfrage bei den Studienleitern einzusehen</w:t>
      </w:r>
    </w:p>
  </w:footnote>
  <w:footnote w:id="15">
    <w:p w14:paraId="7291F92B" w14:textId="5D043417" w:rsidR="00DD5869"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Die Erstellung des Multitargets ist in Kapitel: </w:t>
      </w:r>
      <w:r w:rsidRPr="00DC7A7D">
        <w:rPr>
          <w:rFonts w:ascii="Times New Roman" w:hAnsi="Times New Roman" w:cs="Times New Roman"/>
          <w:i/>
          <w:sz w:val="18"/>
          <w:szCs w:val="18"/>
        </w:rPr>
        <w:t>Vuforia</w:t>
      </w:r>
      <w:r w:rsidRPr="00DC7A7D">
        <w:rPr>
          <w:rFonts w:ascii="Times New Roman" w:hAnsi="Times New Roman" w:cs="Times New Roman"/>
          <w:sz w:val="18"/>
          <w:szCs w:val="18"/>
        </w:rPr>
        <w:t xml:space="preserve"> und Kapitel: Erstellung eines </w:t>
      </w:r>
      <w:r w:rsidRPr="00DC7A7D">
        <w:rPr>
          <w:rFonts w:ascii="Times New Roman" w:hAnsi="Times New Roman" w:cs="Times New Roman"/>
          <w:i/>
          <w:sz w:val="18"/>
          <w:szCs w:val="18"/>
        </w:rPr>
        <w:t>Vuforia</w:t>
      </w:r>
      <w:r w:rsidRPr="00DC7A7D">
        <w:rPr>
          <w:rFonts w:ascii="Times New Roman" w:hAnsi="Times New Roman" w:cs="Times New Roman"/>
          <w:sz w:val="18"/>
          <w:szCs w:val="18"/>
        </w:rPr>
        <w:t xml:space="preserve"> Multitargets genauer </w:t>
      </w:r>
      <w:r w:rsidR="00DD5869">
        <w:rPr>
          <w:rFonts w:ascii="Times New Roman" w:hAnsi="Times New Roman" w:cs="Times New Roman"/>
          <w:sz w:val="18"/>
          <w:szCs w:val="18"/>
        </w:rPr>
        <w:br/>
      </w:r>
      <w:r w:rsidRPr="00DC7A7D">
        <w:rPr>
          <w:rFonts w:ascii="Times New Roman" w:hAnsi="Times New Roman" w:cs="Times New Roman"/>
          <w:sz w:val="18"/>
          <w:szCs w:val="18"/>
        </w:rPr>
        <w:t>beschrieben</w:t>
      </w:r>
    </w:p>
  </w:footnote>
  <w:footnote w:id="16">
    <w:p w14:paraId="51891D9D" w14:textId="2999C002" w:rsidR="00DD5869" w:rsidRDefault="00DD5869">
      <w:pPr>
        <w:pStyle w:val="Funotentext"/>
      </w:pPr>
      <w:r>
        <w:rPr>
          <w:rStyle w:val="Funotenzeichen"/>
        </w:rPr>
        <w:footnoteRef/>
      </w:r>
      <w:r>
        <w:t xml:space="preserve"> </w:t>
      </w:r>
      <w:r w:rsidRPr="00DC7A7D">
        <w:rPr>
          <w:rFonts w:ascii="Times New Roman" w:hAnsi="Times New Roman" w:cs="Times New Roman"/>
          <w:sz w:val="18"/>
          <w:szCs w:val="18"/>
        </w:rPr>
        <w:t>Siehe Abbildung 2</w:t>
      </w:r>
      <w:r>
        <w:rPr>
          <w:rFonts w:ascii="Times New Roman" w:hAnsi="Times New Roman" w:cs="Times New Roman"/>
          <w:sz w:val="18"/>
          <w:szCs w:val="18"/>
        </w:rPr>
        <w:t>8</w:t>
      </w:r>
    </w:p>
  </w:footnote>
  <w:footnote w:id="17">
    <w:p w14:paraId="39D575E5" w14:textId="242A8F3C"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00DD5869">
        <w:rPr>
          <w:rFonts w:ascii="Times New Roman" w:hAnsi="Times New Roman" w:cs="Times New Roman"/>
          <w:sz w:val="18"/>
          <w:szCs w:val="18"/>
        </w:rPr>
        <w:t xml:space="preserve"> Siehe Abbildung 28</w:t>
      </w:r>
    </w:p>
  </w:footnote>
  <w:footnote w:id="18">
    <w:p w14:paraId="74201465" w14:textId="231803F1"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Der gesamte Code befindet sich im Anhang unter Skripts/SteamVR_Render</w:t>
      </w:r>
    </w:p>
  </w:footnote>
  <w:footnote w:id="19">
    <w:p w14:paraId="1F83A262" w14:textId="22B902EC"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Der gesamte Code befindet sich im Anhang unter Skripts/fps_manipulator</w:t>
      </w:r>
    </w:p>
  </w:footnote>
  <w:footnote w:id="20">
    <w:p w14:paraId="6DED8F8F" w14:textId="4ECC5EF4"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Unity 3D: Rendering Statistics Window: </w:t>
      </w:r>
      <w:hyperlink r:id="rId5" w:history="1">
        <w:r w:rsidRPr="00DD5869">
          <w:rPr>
            <w:rStyle w:val="Hyperlink"/>
            <w:rFonts w:ascii="Times New Roman" w:hAnsi="Times New Roman" w:cs="Times New Roman"/>
            <w:color w:val="auto"/>
            <w:sz w:val="18"/>
            <w:szCs w:val="18"/>
            <w:u w:val="none"/>
          </w:rPr>
          <w:t>https://docs.unity3d.com/Manual/RenderingStatistics.html</w:t>
        </w:r>
      </w:hyperlink>
      <w:r w:rsidRPr="00DD5869">
        <w:rPr>
          <w:rFonts w:ascii="Times New Roman" w:hAnsi="Times New Roman" w:cs="Times New Roman"/>
          <w:sz w:val="18"/>
          <w:szCs w:val="18"/>
        </w:rPr>
        <w:t xml:space="preserve"> </w:t>
      </w:r>
    </w:p>
  </w:footnote>
  <w:footnote w:id="21">
    <w:p w14:paraId="4C2AD89C" w14:textId="27671693"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Siehe Dateianhang: Assets/MySzenes/Untersuchung/Untersuchung </w:t>
      </w:r>
      <w:r w:rsidRPr="00DC7A7D">
        <w:rPr>
          <w:rFonts w:ascii="Times New Roman" w:hAnsi="Times New Roman" w:cs="Times New Roman"/>
          <w:i/>
          <w:sz w:val="18"/>
          <w:szCs w:val="18"/>
        </w:rPr>
        <w:t>Leap</w:t>
      </w:r>
      <w:r w:rsidRPr="00DC7A7D">
        <w:rPr>
          <w:rFonts w:ascii="Times New Roman" w:hAnsi="Times New Roman" w:cs="Times New Roman"/>
          <w:sz w:val="18"/>
          <w:szCs w:val="18"/>
        </w:rPr>
        <w:t>&amp;</w:t>
      </w:r>
      <w:r w:rsidRPr="00DC7A7D">
        <w:rPr>
          <w:rFonts w:ascii="Times New Roman" w:hAnsi="Times New Roman" w:cs="Times New Roman"/>
          <w:i/>
          <w:sz w:val="18"/>
          <w:szCs w:val="18"/>
        </w:rPr>
        <w:t>Vuforia</w:t>
      </w:r>
    </w:p>
  </w:footnote>
  <w:footnote w:id="22">
    <w:p w14:paraId="6D175FF2" w14:textId="3E32AE13"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Siehe Anhang: Fragebogen: </w:t>
      </w:r>
      <w:r w:rsidRPr="00DC7A7D">
        <w:rPr>
          <w:rFonts w:ascii="Times New Roman" w:hAnsi="Times New Roman" w:cs="Times New Roman"/>
          <w:b/>
          <w:sz w:val="18"/>
          <w:szCs w:val="18"/>
          <w:shd w:val="clear" w:color="auto" w:fill="FFFFFF"/>
        </w:rPr>
        <w:t>Wie sehr hat diese Framerate Ihr Spielerlebnis beeinflusst?</w:t>
      </w:r>
    </w:p>
  </w:footnote>
  <w:footnote w:id="23">
    <w:p w14:paraId="6E9DACDA" w14:textId="22881708"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Siehe Dateianhang</w:t>
      </w:r>
    </w:p>
  </w:footnote>
  <w:footnote w:id="24">
    <w:p w14:paraId="25BF62E8" w14:textId="4B690DF8"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Siehe Dateianhang: ungültige Werte sind bei empfundener Latenz mit 0 gekennzeichnet.</w:t>
      </w:r>
    </w:p>
  </w:footnote>
  <w:footnote w:id="25">
    <w:p w14:paraId="10C062FB" w14:textId="76321365"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Siehe </w:t>
      </w:r>
      <w:r w:rsidR="00DD5869">
        <w:rPr>
          <w:rFonts w:ascii="Times New Roman" w:hAnsi="Times New Roman" w:cs="Times New Roman"/>
          <w:sz w:val="18"/>
          <w:szCs w:val="18"/>
        </w:rPr>
        <w:t>Abbildung</w:t>
      </w:r>
      <w:r w:rsidRPr="00DC7A7D">
        <w:rPr>
          <w:rFonts w:ascii="Times New Roman" w:hAnsi="Times New Roman" w:cs="Times New Roman"/>
          <w:sz w:val="18"/>
          <w:szCs w:val="18"/>
        </w:rPr>
        <w:t xml:space="preserve"> </w:t>
      </w:r>
      <w:r w:rsidR="00DD5869">
        <w:rPr>
          <w:rFonts w:ascii="Times New Roman" w:hAnsi="Times New Roman" w:cs="Times New Roman"/>
          <w:sz w:val="18"/>
          <w:szCs w:val="18"/>
        </w:rPr>
        <w:t>40</w:t>
      </w:r>
      <w:r w:rsidRPr="00DC7A7D">
        <w:rPr>
          <w:rFonts w:ascii="Times New Roman" w:hAnsi="Times New Roman" w:cs="Times New Roman"/>
          <w:sz w:val="18"/>
          <w:szCs w:val="18"/>
        </w:rPr>
        <w:t>: Schwankungen der fps bei einer Einstellung auf 50fps</w:t>
      </w:r>
    </w:p>
  </w:footnote>
  <w:footnote w:id="26">
    <w:p w14:paraId="21433781" w14:textId="6641BD16" w:rsidR="00F1287B" w:rsidRPr="00DC7A7D" w:rsidRDefault="00F1287B" w:rsidP="00637C19">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Das Diagramm der Orginaldaten findet sich</w:t>
      </w:r>
      <w:r w:rsidR="00913F61">
        <w:rPr>
          <w:rFonts w:ascii="Times New Roman" w:hAnsi="Times New Roman" w:cs="Times New Roman"/>
          <w:sz w:val="18"/>
          <w:szCs w:val="18"/>
        </w:rPr>
        <w:t xml:space="preserve"> im Anhang unter Latenzversuch.</w:t>
      </w:r>
    </w:p>
  </w:footnote>
  <w:footnote w:id="27">
    <w:p w14:paraId="383FEBA0" w14:textId="5E11F215"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Zum Beleg wurden in Tabelle xx die Unbereinigten zum Vergleich mit den bereinigten Daten aufgeführt</w:t>
      </w:r>
    </w:p>
  </w:footnote>
  <w:footnote w:id="28">
    <w:p w14:paraId="5CFCF916" w14:textId="63286FA3"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Hier fehlt noch der entsprechende Abschnitt über Die latenzschwankungen in entsprechenden Games</w:t>
      </w:r>
    </w:p>
  </w:footnote>
  <w:footnote w:id="29">
    <w:p w14:paraId="37C3E4CE" w14:textId="77777777" w:rsidR="00F1287B" w:rsidRPr="00DC7A7D" w:rsidRDefault="00F1287B" w:rsidP="00967D4E">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Das Diagramm der Orginaldaten findet sich im Anhang. Die Messwerte befinden sich auf dem Datenanhang</w:t>
      </w:r>
    </w:p>
  </w:footnote>
  <w:footnote w:id="30">
    <w:p w14:paraId="5A882C92" w14:textId="2AA52C96" w:rsidR="00F1287B" w:rsidRPr="00DC7A7D" w:rsidRDefault="00F1287B" w:rsidP="00A06664">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Genauere Ausführung in der Gesamtauswertung und dem Ausblick</w:t>
      </w:r>
    </w:p>
  </w:footnote>
  <w:footnote w:id="31">
    <w:p w14:paraId="4562B352" w14:textId="77777777" w:rsidR="00F1287B" w:rsidRPr="00DC7A7D" w:rsidRDefault="00F1287B" w:rsidP="008B422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Das Diagramm der Orginaldaten findet sich im Anhang. Die Messwerte befinden sich auf dem Datenanhang</w:t>
      </w:r>
    </w:p>
  </w:footnote>
  <w:footnote w:id="32">
    <w:p w14:paraId="163A87AB" w14:textId="1A255CE2"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Gesamte Auflistung des Fragebogens im Anhang</w:t>
      </w:r>
    </w:p>
  </w:footnote>
  <w:footnote w:id="33">
    <w:p w14:paraId="428B0DA7" w14:textId="39C59673" w:rsidR="00F1287B" w:rsidRPr="00DC7A7D" w:rsidRDefault="00F1287B">
      <w:pPr>
        <w:pStyle w:val="Funotentext"/>
        <w:rPr>
          <w:rFonts w:ascii="Times New Roman" w:hAnsi="Times New Roman" w:cs="Times New Roman"/>
          <w:sz w:val="18"/>
          <w:szCs w:val="18"/>
        </w:rPr>
      </w:pPr>
      <w:r w:rsidRPr="00DC7A7D">
        <w:rPr>
          <w:rStyle w:val="Funotenzeichen"/>
          <w:rFonts w:ascii="Times New Roman" w:hAnsi="Times New Roman" w:cs="Times New Roman"/>
          <w:sz w:val="18"/>
          <w:szCs w:val="18"/>
        </w:rPr>
        <w:footnoteRef/>
      </w:r>
      <w:r w:rsidRPr="00DC7A7D">
        <w:rPr>
          <w:rFonts w:ascii="Times New Roman" w:hAnsi="Times New Roman" w:cs="Times New Roman"/>
          <w:sz w:val="18"/>
          <w:szCs w:val="18"/>
        </w:rPr>
        <w:t xml:space="preserve"> Siehe unter Anhang FPS_Messung_2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1E012" w14:textId="77777777" w:rsidR="00F1287B" w:rsidRDefault="00F1287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AC85A" w14:textId="77777777" w:rsidR="00F1287B" w:rsidRDefault="00F1287B">
    <w:pPr>
      <w:pStyle w:val="Kopfzeile"/>
    </w:pPr>
    <w:r>
      <w:rPr>
        <w:noProof/>
        <w:lang w:eastAsia="de-DE"/>
      </w:rPr>
      <w:drawing>
        <wp:anchor distT="0" distB="0" distL="114300" distR="114300" simplePos="0" relativeHeight="251658240" behindDoc="0" locked="0" layoutInCell="1" allowOverlap="1" wp14:anchorId="02EFD7AA" wp14:editId="4631446A">
          <wp:simplePos x="0" y="0"/>
          <wp:positionH relativeFrom="column">
            <wp:posOffset>4356016</wp:posOffset>
          </wp:positionH>
          <wp:positionV relativeFrom="paragraph">
            <wp:posOffset>-131528</wp:posOffset>
          </wp:positionV>
          <wp:extent cx="1946689" cy="788754"/>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FU_rz_4c.jpg"/>
                  <pic:cNvPicPr/>
                </pic:nvPicPr>
                <pic:blipFill>
                  <a:blip r:embed="rId1">
                    <a:extLst>
                      <a:ext uri="{28A0092B-C50C-407E-A947-70E740481C1C}">
                        <a14:useLocalDpi xmlns:a14="http://schemas.microsoft.com/office/drawing/2010/main" val="0"/>
                      </a:ext>
                    </a:extLst>
                  </a:blip>
                  <a:stretch>
                    <a:fillRect/>
                  </a:stretch>
                </pic:blipFill>
                <pic:spPr>
                  <a:xfrm>
                    <a:off x="0" y="0"/>
                    <a:ext cx="1968569" cy="797619"/>
                  </a:xfrm>
                  <a:prstGeom prst="rect">
                    <a:avLst/>
                  </a:prstGeom>
                </pic:spPr>
              </pic:pic>
            </a:graphicData>
          </a:graphic>
          <wp14:sizeRelH relativeFrom="page">
            <wp14:pctWidth>0</wp14:pctWidth>
          </wp14:sizeRelH>
          <wp14:sizeRelV relativeFrom="page">
            <wp14:pctHeight>0</wp14:pctHeight>
          </wp14:sizeRelV>
        </wp:anchor>
      </w:drawing>
    </w:r>
  </w:p>
  <w:p w14:paraId="3504D88C" w14:textId="77777777" w:rsidR="00F1287B" w:rsidRDefault="00F1287B">
    <w:pPr>
      <w:pStyle w:val="Kopfzeile"/>
    </w:pPr>
    <w:r>
      <w:tab/>
    </w:r>
  </w:p>
  <w:p w14:paraId="15F44103" w14:textId="77777777" w:rsidR="00F1287B" w:rsidRDefault="00F1287B">
    <w:pPr>
      <w:pStyle w:val="Kopfzeile"/>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A75CF" w14:textId="77777777" w:rsidR="00F1287B" w:rsidRDefault="00F1287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1125C"/>
    <w:multiLevelType w:val="hybridMultilevel"/>
    <w:tmpl w:val="31BA015C"/>
    <w:lvl w:ilvl="0" w:tplc="866EBCEC">
      <w:start w:val="1"/>
      <w:numFmt w:val="bullet"/>
      <w:lvlText w:val=""/>
      <w:lvlJc w:val="left"/>
      <w:pPr>
        <w:ind w:left="720" w:hanging="360"/>
      </w:pPr>
      <w:rPr>
        <w:rFonts w:ascii="Symbol" w:hAnsi="Symbol" w:hint="default"/>
      </w:rPr>
    </w:lvl>
    <w:lvl w:ilvl="1" w:tplc="38D47796">
      <w:start w:val="1"/>
      <w:numFmt w:val="bullet"/>
      <w:lvlText w:val="o"/>
      <w:lvlJc w:val="left"/>
      <w:pPr>
        <w:ind w:left="1440" w:hanging="360"/>
      </w:pPr>
      <w:rPr>
        <w:rFonts w:ascii="Courier New" w:hAnsi="Courier New" w:hint="default"/>
      </w:rPr>
    </w:lvl>
    <w:lvl w:ilvl="2" w:tplc="10669916">
      <w:start w:val="1"/>
      <w:numFmt w:val="bullet"/>
      <w:lvlText w:val=""/>
      <w:lvlJc w:val="left"/>
      <w:pPr>
        <w:ind w:left="2160" w:hanging="360"/>
      </w:pPr>
      <w:rPr>
        <w:rFonts w:ascii="Wingdings" w:hAnsi="Wingdings" w:hint="default"/>
      </w:rPr>
    </w:lvl>
    <w:lvl w:ilvl="3" w:tplc="668EBA38">
      <w:start w:val="1"/>
      <w:numFmt w:val="bullet"/>
      <w:lvlText w:val=""/>
      <w:lvlJc w:val="left"/>
      <w:pPr>
        <w:ind w:left="2880" w:hanging="360"/>
      </w:pPr>
      <w:rPr>
        <w:rFonts w:ascii="Symbol" w:hAnsi="Symbol" w:hint="default"/>
      </w:rPr>
    </w:lvl>
    <w:lvl w:ilvl="4" w:tplc="9D0AF2A8">
      <w:start w:val="1"/>
      <w:numFmt w:val="bullet"/>
      <w:lvlText w:val="o"/>
      <w:lvlJc w:val="left"/>
      <w:pPr>
        <w:ind w:left="3600" w:hanging="360"/>
      </w:pPr>
      <w:rPr>
        <w:rFonts w:ascii="Courier New" w:hAnsi="Courier New" w:hint="default"/>
      </w:rPr>
    </w:lvl>
    <w:lvl w:ilvl="5" w:tplc="A560D998">
      <w:start w:val="1"/>
      <w:numFmt w:val="bullet"/>
      <w:lvlText w:val=""/>
      <w:lvlJc w:val="left"/>
      <w:pPr>
        <w:ind w:left="4320" w:hanging="360"/>
      </w:pPr>
      <w:rPr>
        <w:rFonts w:ascii="Wingdings" w:hAnsi="Wingdings" w:hint="default"/>
      </w:rPr>
    </w:lvl>
    <w:lvl w:ilvl="6" w:tplc="2EC244C8">
      <w:start w:val="1"/>
      <w:numFmt w:val="bullet"/>
      <w:lvlText w:val=""/>
      <w:lvlJc w:val="left"/>
      <w:pPr>
        <w:ind w:left="5040" w:hanging="360"/>
      </w:pPr>
      <w:rPr>
        <w:rFonts w:ascii="Symbol" w:hAnsi="Symbol" w:hint="default"/>
      </w:rPr>
    </w:lvl>
    <w:lvl w:ilvl="7" w:tplc="17206788">
      <w:start w:val="1"/>
      <w:numFmt w:val="bullet"/>
      <w:lvlText w:val="o"/>
      <w:lvlJc w:val="left"/>
      <w:pPr>
        <w:ind w:left="5760" w:hanging="360"/>
      </w:pPr>
      <w:rPr>
        <w:rFonts w:ascii="Courier New" w:hAnsi="Courier New" w:hint="default"/>
      </w:rPr>
    </w:lvl>
    <w:lvl w:ilvl="8" w:tplc="5A96A242">
      <w:start w:val="1"/>
      <w:numFmt w:val="bullet"/>
      <w:lvlText w:val=""/>
      <w:lvlJc w:val="left"/>
      <w:pPr>
        <w:ind w:left="6480" w:hanging="360"/>
      </w:pPr>
      <w:rPr>
        <w:rFonts w:ascii="Wingdings" w:hAnsi="Wingdings" w:hint="default"/>
      </w:rPr>
    </w:lvl>
  </w:abstractNum>
  <w:abstractNum w:abstractNumId="1" w15:restartNumberingAfterBreak="0">
    <w:nsid w:val="09042004"/>
    <w:multiLevelType w:val="hybridMultilevel"/>
    <w:tmpl w:val="C476682C"/>
    <w:lvl w:ilvl="0" w:tplc="29DAF2E6">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F12A7B"/>
    <w:multiLevelType w:val="hybridMultilevel"/>
    <w:tmpl w:val="ECFC39B4"/>
    <w:lvl w:ilvl="0" w:tplc="591E28C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6E67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D177CAD"/>
    <w:multiLevelType w:val="hybridMultilevel"/>
    <w:tmpl w:val="A056A2D2"/>
    <w:lvl w:ilvl="0" w:tplc="8F0A1D7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4090162"/>
    <w:multiLevelType w:val="hybridMultilevel"/>
    <w:tmpl w:val="74427CC0"/>
    <w:lvl w:ilvl="0" w:tplc="410497B0">
      <w:start w:val="1"/>
      <w:numFmt w:val="bullet"/>
      <w:lvlText w:val=""/>
      <w:lvlJc w:val="left"/>
      <w:pPr>
        <w:ind w:left="720" w:hanging="360"/>
      </w:pPr>
      <w:rPr>
        <w:rFonts w:ascii="Symbol" w:hAnsi="Symbol" w:hint="default"/>
      </w:rPr>
    </w:lvl>
    <w:lvl w:ilvl="1" w:tplc="A3A6C0CC">
      <w:start w:val="1"/>
      <w:numFmt w:val="bullet"/>
      <w:lvlText w:val="o"/>
      <w:lvlJc w:val="left"/>
      <w:pPr>
        <w:ind w:left="1440" w:hanging="360"/>
      </w:pPr>
      <w:rPr>
        <w:rFonts w:ascii="Courier New" w:hAnsi="Courier New" w:hint="default"/>
      </w:rPr>
    </w:lvl>
    <w:lvl w:ilvl="2" w:tplc="CCD22034">
      <w:start w:val="1"/>
      <w:numFmt w:val="bullet"/>
      <w:lvlText w:val=""/>
      <w:lvlJc w:val="left"/>
      <w:pPr>
        <w:ind w:left="2160" w:hanging="360"/>
      </w:pPr>
      <w:rPr>
        <w:rFonts w:ascii="Wingdings" w:hAnsi="Wingdings" w:hint="default"/>
      </w:rPr>
    </w:lvl>
    <w:lvl w:ilvl="3" w:tplc="D04A271C">
      <w:start w:val="1"/>
      <w:numFmt w:val="bullet"/>
      <w:lvlText w:val=""/>
      <w:lvlJc w:val="left"/>
      <w:pPr>
        <w:ind w:left="2880" w:hanging="360"/>
      </w:pPr>
      <w:rPr>
        <w:rFonts w:ascii="Symbol" w:hAnsi="Symbol" w:hint="default"/>
      </w:rPr>
    </w:lvl>
    <w:lvl w:ilvl="4" w:tplc="EB1425AA">
      <w:start w:val="1"/>
      <w:numFmt w:val="bullet"/>
      <w:lvlText w:val="o"/>
      <w:lvlJc w:val="left"/>
      <w:pPr>
        <w:ind w:left="3600" w:hanging="360"/>
      </w:pPr>
      <w:rPr>
        <w:rFonts w:ascii="Courier New" w:hAnsi="Courier New" w:hint="default"/>
      </w:rPr>
    </w:lvl>
    <w:lvl w:ilvl="5" w:tplc="6E2E6258">
      <w:start w:val="1"/>
      <w:numFmt w:val="bullet"/>
      <w:lvlText w:val=""/>
      <w:lvlJc w:val="left"/>
      <w:pPr>
        <w:ind w:left="4320" w:hanging="360"/>
      </w:pPr>
      <w:rPr>
        <w:rFonts w:ascii="Wingdings" w:hAnsi="Wingdings" w:hint="default"/>
      </w:rPr>
    </w:lvl>
    <w:lvl w:ilvl="6" w:tplc="67DE3F2E">
      <w:start w:val="1"/>
      <w:numFmt w:val="bullet"/>
      <w:lvlText w:val=""/>
      <w:lvlJc w:val="left"/>
      <w:pPr>
        <w:ind w:left="5040" w:hanging="360"/>
      </w:pPr>
      <w:rPr>
        <w:rFonts w:ascii="Symbol" w:hAnsi="Symbol" w:hint="default"/>
      </w:rPr>
    </w:lvl>
    <w:lvl w:ilvl="7" w:tplc="26445060">
      <w:start w:val="1"/>
      <w:numFmt w:val="bullet"/>
      <w:lvlText w:val="o"/>
      <w:lvlJc w:val="left"/>
      <w:pPr>
        <w:ind w:left="5760" w:hanging="360"/>
      </w:pPr>
      <w:rPr>
        <w:rFonts w:ascii="Courier New" w:hAnsi="Courier New" w:hint="default"/>
      </w:rPr>
    </w:lvl>
    <w:lvl w:ilvl="8" w:tplc="F8AA4708">
      <w:start w:val="1"/>
      <w:numFmt w:val="bullet"/>
      <w:lvlText w:val=""/>
      <w:lvlJc w:val="left"/>
      <w:pPr>
        <w:ind w:left="6480" w:hanging="360"/>
      </w:pPr>
      <w:rPr>
        <w:rFonts w:ascii="Wingdings" w:hAnsi="Wingdings" w:hint="default"/>
      </w:rPr>
    </w:lvl>
  </w:abstractNum>
  <w:abstractNum w:abstractNumId="6" w15:restartNumberingAfterBreak="0">
    <w:nsid w:val="6593086D"/>
    <w:multiLevelType w:val="hybridMultilevel"/>
    <w:tmpl w:val="192AE278"/>
    <w:lvl w:ilvl="0" w:tplc="29DAF2E6">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4"/>
  </w:num>
  <w:num w:numId="6">
    <w:abstractNumId w:val="6"/>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K.">
    <w15:presenceInfo w15:providerId="None" w15:userId="Max K."/>
  </w15:person>
  <w15:person w15:author="Markus Weiß">
    <w15:presenceInfo w15:providerId="Windows Live" w15:userId="d98f7fc20a95f8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264"/>
    <w:rsid w:val="0000087D"/>
    <w:rsid w:val="00000DBD"/>
    <w:rsid w:val="0000144A"/>
    <w:rsid w:val="00002B63"/>
    <w:rsid w:val="0000352D"/>
    <w:rsid w:val="0000372A"/>
    <w:rsid w:val="00003771"/>
    <w:rsid w:val="00003D92"/>
    <w:rsid w:val="00003EE0"/>
    <w:rsid w:val="000043CD"/>
    <w:rsid w:val="00005682"/>
    <w:rsid w:val="000060C8"/>
    <w:rsid w:val="0000637F"/>
    <w:rsid w:val="00006E1A"/>
    <w:rsid w:val="00006F6C"/>
    <w:rsid w:val="00010CFE"/>
    <w:rsid w:val="0001130E"/>
    <w:rsid w:val="0001159B"/>
    <w:rsid w:val="00011747"/>
    <w:rsid w:val="00011751"/>
    <w:rsid w:val="00011BBB"/>
    <w:rsid w:val="00011BC5"/>
    <w:rsid w:val="000123C7"/>
    <w:rsid w:val="00012871"/>
    <w:rsid w:val="000139E9"/>
    <w:rsid w:val="00013A71"/>
    <w:rsid w:val="00013C45"/>
    <w:rsid w:val="00014F40"/>
    <w:rsid w:val="000150EC"/>
    <w:rsid w:val="00015EE4"/>
    <w:rsid w:val="00015FD4"/>
    <w:rsid w:val="00016563"/>
    <w:rsid w:val="00016CE0"/>
    <w:rsid w:val="000174D0"/>
    <w:rsid w:val="000176F2"/>
    <w:rsid w:val="0001770B"/>
    <w:rsid w:val="00017A49"/>
    <w:rsid w:val="0002136E"/>
    <w:rsid w:val="000216A0"/>
    <w:rsid w:val="00021CA5"/>
    <w:rsid w:val="0002253F"/>
    <w:rsid w:val="00023149"/>
    <w:rsid w:val="00023241"/>
    <w:rsid w:val="00023407"/>
    <w:rsid w:val="0002357E"/>
    <w:rsid w:val="0002433E"/>
    <w:rsid w:val="000245BA"/>
    <w:rsid w:val="00024797"/>
    <w:rsid w:val="00024857"/>
    <w:rsid w:val="00024E7C"/>
    <w:rsid w:val="0002554B"/>
    <w:rsid w:val="00025DC7"/>
    <w:rsid w:val="00025EB2"/>
    <w:rsid w:val="00026084"/>
    <w:rsid w:val="00026217"/>
    <w:rsid w:val="00027190"/>
    <w:rsid w:val="00027D29"/>
    <w:rsid w:val="0003002F"/>
    <w:rsid w:val="00030376"/>
    <w:rsid w:val="000304F6"/>
    <w:rsid w:val="00030838"/>
    <w:rsid w:val="0003094F"/>
    <w:rsid w:val="00030ABE"/>
    <w:rsid w:val="00030B37"/>
    <w:rsid w:val="00031A54"/>
    <w:rsid w:val="00031C2C"/>
    <w:rsid w:val="00032071"/>
    <w:rsid w:val="00032276"/>
    <w:rsid w:val="00032627"/>
    <w:rsid w:val="00032B3F"/>
    <w:rsid w:val="000330AE"/>
    <w:rsid w:val="000330F3"/>
    <w:rsid w:val="00033A16"/>
    <w:rsid w:val="00033C3E"/>
    <w:rsid w:val="000340A3"/>
    <w:rsid w:val="0003548E"/>
    <w:rsid w:val="000354D8"/>
    <w:rsid w:val="00035C52"/>
    <w:rsid w:val="00035D14"/>
    <w:rsid w:val="0003659A"/>
    <w:rsid w:val="00037913"/>
    <w:rsid w:val="000379FB"/>
    <w:rsid w:val="00037BAD"/>
    <w:rsid w:val="00040A6C"/>
    <w:rsid w:val="00040B08"/>
    <w:rsid w:val="00040BA8"/>
    <w:rsid w:val="000410B3"/>
    <w:rsid w:val="000413C2"/>
    <w:rsid w:val="00041F8B"/>
    <w:rsid w:val="00043024"/>
    <w:rsid w:val="00043185"/>
    <w:rsid w:val="000435EE"/>
    <w:rsid w:val="00043615"/>
    <w:rsid w:val="0004414F"/>
    <w:rsid w:val="00044364"/>
    <w:rsid w:val="000443C5"/>
    <w:rsid w:val="0004494A"/>
    <w:rsid w:val="0004495E"/>
    <w:rsid w:val="00044981"/>
    <w:rsid w:val="000455BD"/>
    <w:rsid w:val="00045BD4"/>
    <w:rsid w:val="00045C94"/>
    <w:rsid w:val="00045D36"/>
    <w:rsid w:val="00045EA7"/>
    <w:rsid w:val="00046334"/>
    <w:rsid w:val="00046335"/>
    <w:rsid w:val="00047669"/>
    <w:rsid w:val="0005193B"/>
    <w:rsid w:val="00051A69"/>
    <w:rsid w:val="00051D88"/>
    <w:rsid w:val="00052D26"/>
    <w:rsid w:val="00053197"/>
    <w:rsid w:val="00053511"/>
    <w:rsid w:val="00053D58"/>
    <w:rsid w:val="00053F4B"/>
    <w:rsid w:val="000547D6"/>
    <w:rsid w:val="0005555B"/>
    <w:rsid w:val="000558B9"/>
    <w:rsid w:val="00055937"/>
    <w:rsid w:val="00055A53"/>
    <w:rsid w:val="00056AF9"/>
    <w:rsid w:val="000573A6"/>
    <w:rsid w:val="000573E1"/>
    <w:rsid w:val="000579CE"/>
    <w:rsid w:val="00057C67"/>
    <w:rsid w:val="00057F7C"/>
    <w:rsid w:val="00057FAA"/>
    <w:rsid w:val="000600D2"/>
    <w:rsid w:val="0006082E"/>
    <w:rsid w:val="00061470"/>
    <w:rsid w:val="00061CDA"/>
    <w:rsid w:val="00061F96"/>
    <w:rsid w:val="00062E29"/>
    <w:rsid w:val="0006303D"/>
    <w:rsid w:val="00063CB5"/>
    <w:rsid w:val="00064735"/>
    <w:rsid w:val="00064A6F"/>
    <w:rsid w:val="00064B25"/>
    <w:rsid w:val="00066C3E"/>
    <w:rsid w:val="00066ED5"/>
    <w:rsid w:val="00066FD1"/>
    <w:rsid w:val="00067A01"/>
    <w:rsid w:val="00067DE2"/>
    <w:rsid w:val="000703C1"/>
    <w:rsid w:val="000707CA"/>
    <w:rsid w:val="000717BD"/>
    <w:rsid w:val="0007208F"/>
    <w:rsid w:val="00072168"/>
    <w:rsid w:val="0007227A"/>
    <w:rsid w:val="0007324A"/>
    <w:rsid w:val="000738C1"/>
    <w:rsid w:val="000756E3"/>
    <w:rsid w:val="00075DCD"/>
    <w:rsid w:val="00076142"/>
    <w:rsid w:val="000762E6"/>
    <w:rsid w:val="000764A6"/>
    <w:rsid w:val="000770BE"/>
    <w:rsid w:val="00077156"/>
    <w:rsid w:val="0007760B"/>
    <w:rsid w:val="000778EA"/>
    <w:rsid w:val="00077901"/>
    <w:rsid w:val="00077B52"/>
    <w:rsid w:val="00077DE4"/>
    <w:rsid w:val="00081065"/>
    <w:rsid w:val="000810D8"/>
    <w:rsid w:val="00081AB8"/>
    <w:rsid w:val="00082318"/>
    <w:rsid w:val="000827AC"/>
    <w:rsid w:val="00082B9F"/>
    <w:rsid w:val="00082E0C"/>
    <w:rsid w:val="000831E0"/>
    <w:rsid w:val="000836A8"/>
    <w:rsid w:val="000837D9"/>
    <w:rsid w:val="00084601"/>
    <w:rsid w:val="000846AE"/>
    <w:rsid w:val="00085471"/>
    <w:rsid w:val="00085EED"/>
    <w:rsid w:val="00085FEE"/>
    <w:rsid w:val="00086276"/>
    <w:rsid w:val="0008682D"/>
    <w:rsid w:val="00086BE0"/>
    <w:rsid w:val="00086D05"/>
    <w:rsid w:val="00087405"/>
    <w:rsid w:val="0009005C"/>
    <w:rsid w:val="00090884"/>
    <w:rsid w:val="000908F8"/>
    <w:rsid w:val="000909FB"/>
    <w:rsid w:val="00090A7E"/>
    <w:rsid w:val="00090C8F"/>
    <w:rsid w:val="00091204"/>
    <w:rsid w:val="000916DB"/>
    <w:rsid w:val="00091B72"/>
    <w:rsid w:val="00091CEC"/>
    <w:rsid w:val="00091CF8"/>
    <w:rsid w:val="00091EFB"/>
    <w:rsid w:val="0009256B"/>
    <w:rsid w:val="00092604"/>
    <w:rsid w:val="00092BE3"/>
    <w:rsid w:val="00092FB0"/>
    <w:rsid w:val="0009328E"/>
    <w:rsid w:val="00093703"/>
    <w:rsid w:val="00093ACB"/>
    <w:rsid w:val="000944FF"/>
    <w:rsid w:val="00094666"/>
    <w:rsid w:val="0009597A"/>
    <w:rsid w:val="00095E44"/>
    <w:rsid w:val="00095EB3"/>
    <w:rsid w:val="00095F1C"/>
    <w:rsid w:val="00096023"/>
    <w:rsid w:val="00096287"/>
    <w:rsid w:val="0009648C"/>
    <w:rsid w:val="00096647"/>
    <w:rsid w:val="00096B0F"/>
    <w:rsid w:val="00096ED7"/>
    <w:rsid w:val="00097815"/>
    <w:rsid w:val="00097ED2"/>
    <w:rsid w:val="000A0177"/>
    <w:rsid w:val="000A032E"/>
    <w:rsid w:val="000A0A6C"/>
    <w:rsid w:val="000A0AE8"/>
    <w:rsid w:val="000A0BA6"/>
    <w:rsid w:val="000A0D30"/>
    <w:rsid w:val="000A1278"/>
    <w:rsid w:val="000A2137"/>
    <w:rsid w:val="000A224A"/>
    <w:rsid w:val="000A237F"/>
    <w:rsid w:val="000A26E4"/>
    <w:rsid w:val="000A31B3"/>
    <w:rsid w:val="000A332B"/>
    <w:rsid w:val="000A374B"/>
    <w:rsid w:val="000A3B36"/>
    <w:rsid w:val="000A440B"/>
    <w:rsid w:val="000A586A"/>
    <w:rsid w:val="000A5FF0"/>
    <w:rsid w:val="000A649F"/>
    <w:rsid w:val="000A64C2"/>
    <w:rsid w:val="000A671A"/>
    <w:rsid w:val="000A6C49"/>
    <w:rsid w:val="000A6F9B"/>
    <w:rsid w:val="000A6FE1"/>
    <w:rsid w:val="000A700E"/>
    <w:rsid w:val="000A7433"/>
    <w:rsid w:val="000B063B"/>
    <w:rsid w:val="000B0E67"/>
    <w:rsid w:val="000B1C11"/>
    <w:rsid w:val="000B206C"/>
    <w:rsid w:val="000B2295"/>
    <w:rsid w:val="000B232D"/>
    <w:rsid w:val="000B2416"/>
    <w:rsid w:val="000B262D"/>
    <w:rsid w:val="000B294B"/>
    <w:rsid w:val="000B2B38"/>
    <w:rsid w:val="000B3278"/>
    <w:rsid w:val="000B39B9"/>
    <w:rsid w:val="000B3F3E"/>
    <w:rsid w:val="000B41E7"/>
    <w:rsid w:val="000B4B4E"/>
    <w:rsid w:val="000B4BA3"/>
    <w:rsid w:val="000B5567"/>
    <w:rsid w:val="000B671A"/>
    <w:rsid w:val="000B6B1E"/>
    <w:rsid w:val="000B6B2B"/>
    <w:rsid w:val="000B72F6"/>
    <w:rsid w:val="000B75CA"/>
    <w:rsid w:val="000B76AD"/>
    <w:rsid w:val="000B7803"/>
    <w:rsid w:val="000C0C98"/>
    <w:rsid w:val="000C109C"/>
    <w:rsid w:val="000C15CB"/>
    <w:rsid w:val="000C1B60"/>
    <w:rsid w:val="000C1E1C"/>
    <w:rsid w:val="000C2238"/>
    <w:rsid w:val="000C23A3"/>
    <w:rsid w:val="000C266A"/>
    <w:rsid w:val="000C26A5"/>
    <w:rsid w:val="000C2916"/>
    <w:rsid w:val="000C3284"/>
    <w:rsid w:val="000C3880"/>
    <w:rsid w:val="000C410F"/>
    <w:rsid w:val="000C4149"/>
    <w:rsid w:val="000C421A"/>
    <w:rsid w:val="000C46FD"/>
    <w:rsid w:val="000C476E"/>
    <w:rsid w:val="000C4A43"/>
    <w:rsid w:val="000C4B3D"/>
    <w:rsid w:val="000C4D7A"/>
    <w:rsid w:val="000C4E6D"/>
    <w:rsid w:val="000C66D8"/>
    <w:rsid w:val="000C66DE"/>
    <w:rsid w:val="000C7227"/>
    <w:rsid w:val="000C7517"/>
    <w:rsid w:val="000C76A3"/>
    <w:rsid w:val="000C7B55"/>
    <w:rsid w:val="000C7E28"/>
    <w:rsid w:val="000C7E32"/>
    <w:rsid w:val="000D0BD0"/>
    <w:rsid w:val="000D16C1"/>
    <w:rsid w:val="000D1A00"/>
    <w:rsid w:val="000D1B66"/>
    <w:rsid w:val="000D1FDC"/>
    <w:rsid w:val="000D2914"/>
    <w:rsid w:val="000D2C87"/>
    <w:rsid w:val="000D3357"/>
    <w:rsid w:val="000D33FF"/>
    <w:rsid w:val="000D3B8B"/>
    <w:rsid w:val="000D4684"/>
    <w:rsid w:val="000D48A2"/>
    <w:rsid w:val="000D4CF5"/>
    <w:rsid w:val="000D5904"/>
    <w:rsid w:val="000D679F"/>
    <w:rsid w:val="000D68B3"/>
    <w:rsid w:val="000D6963"/>
    <w:rsid w:val="000D6A1E"/>
    <w:rsid w:val="000D6A8B"/>
    <w:rsid w:val="000D6E91"/>
    <w:rsid w:val="000D746B"/>
    <w:rsid w:val="000D7D8A"/>
    <w:rsid w:val="000E0260"/>
    <w:rsid w:val="000E036C"/>
    <w:rsid w:val="000E0FA2"/>
    <w:rsid w:val="000E145D"/>
    <w:rsid w:val="000E16FB"/>
    <w:rsid w:val="000E1ECA"/>
    <w:rsid w:val="000E23EC"/>
    <w:rsid w:val="000E2A63"/>
    <w:rsid w:val="000E36FD"/>
    <w:rsid w:val="000E3B68"/>
    <w:rsid w:val="000E3F48"/>
    <w:rsid w:val="000E40A8"/>
    <w:rsid w:val="000E4190"/>
    <w:rsid w:val="000E48F5"/>
    <w:rsid w:val="000E4B1A"/>
    <w:rsid w:val="000E4BB0"/>
    <w:rsid w:val="000E730B"/>
    <w:rsid w:val="000F0266"/>
    <w:rsid w:val="000F1ADB"/>
    <w:rsid w:val="000F1F5B"/>
    <w:rsid w:val="000F27FC"/>
    <w:rsid w:val="000F29FE"/>
    <w:rsid w:val="000F38F9"/>
    <w:rsid w:val="000F3BCE"/>
    <w:rsid w:val="000F4109"/>
    <w:rsid w:val="000F4862"/>
    <w:rsid w:val="000F52EC"/>
    <w:rsid w:val="000F57B0"/>
    <w:rsid w:val="000F582D"/>
    <w:rsid w:val="000F6715"/>
    <w:rsid w:val="000F6956"/>
    <w:rsid w:val="000F6CA9"/>
    <w:rsid w:val="000F6F94"/>
    <w:rsid w:val="000F7831"/>
    <w:rsid w:val="000F7BAD"/>
    <w:rsid w:val="0010006B"/>
    <w:rsid w:val="00100080"/>
    <w:rsid w:val="00100807"/>
    <w:rsid w:val="00101323"/>
    <w:rsid w:val="00101720"/>
    <w:rsid w:val="00101B66"/>
    <w:rsid w:val="00101EF7"/>
    <w:rsid w:val="00101FD0"/>
    <w:rsid w:val="001030CB"/>
    <w:rsid w:val="001037F1"/>
    <w:rsid w:val="00104636"/>
    <w:rsid w:val="001047F7"/>
    <w:rsid w:val="00104BE3"/>
    <w:rsid w:val="00104C53"/>
    <w:rsid w:val="00104FB8"/>
    <w:rsid w:val="001054DF"/>
    <w:rsid w:val="001059CE"/>
    <w:rsid w:val="00105F85"/>
    <w:rsid w:val="00105F92"/>
    <w:rsid w:val="00106750"/>
    <w:rsid w:val="001071FC"/>
    <w:rsid w:val="00110A47"/>
    <w:rsid w:val="00112371"/>
    <w:rsid w:val="00112581"/>
    <w:rsid w:val="001128E5"/>
    <w:rsid w:val="00113741"/>
    <w:rsid w:val="001145CF"/>
    <w:rsid w:val="00114B62"/>
    <w:rsid w:val="00115B7B"/>
    <w:rsid w:val="00115BDD"/>
    <w:rsid w:val="00116577"/>
    <w:rsid w:val="001173F1"/>
    <w:rsid w:val="00117852"/>
    <w:rsid w:val="00117A64"/>
    <w:rsid w:val="00117FE2"/>
    <w:rsid w:val="00120D48"/>
    <w:rsid w:val="0012104D"/>
    <w:rsid w:val="001220AD"/>
    <w:rsid w:val="001221A7"/>
    <w:rsid w:val="00122C0D"/>
    <w:rsid w:val="00123630"/>
    <w:rsid w:val="001237EE"/>
    <w:rsid w:val="00123AB6"/>
    <w:rsid w:val="00123B58"/>
    <w:rsid w:val="00124FC6"/>
    <w:rsid w:val="001252ED"/>
    <w:rsid w:val="001253A1"/>
    <w:rsid w:val="00125506"/>
    <w:rsid w:val="00125933"/>
    <w:rsid w:val="00125B69"/>
    <w:rsid w:val="00127645"/>
    <w:rsid w:val="001276B3"/>
    <w:rsid w:val="00130BC5"/>
    <w:rsid w:val="00130CF0"/>
    <w:rsid w:val="00131684"/>
    <w:rsid w:val="00131688"/>
    <w:rsid w:val="001318D9"/>
    <w:rsid w:val="001318FE"/>
    <w:rsid w:val="00132AAF"/>
    <w:rsid w:val="0013346E"/>
    <w:rsid w:val="00133EF6"/>
    <w:rsid w:val="0013428E"/>
    <w:rsid w:val="0013462B"/>
    <w:rsid w:val="00134892"/>
    <w:rsid w:val="001357E6"/>
    <w:rsid w:val="001358F6"/>
    <w:rsid w:val="0013592A"/>
    <w:rsid w:val="00136190"/>
    <w:rsid w:val="00136907"/>
    <w:rsid w:val="00136DBE"/>
    <w:rsid w:val="00137A81"/>
    <w:rsid w:val="00140072"/>
    <w:rsid w:val="001403EA"/>
    <w:rsid w:val="00140487"/>
    <w:rsid w:val="00140926"/>
    <w:rsid w:val="00140E48"/>
    <w:rsid w:val="0014163C"/>
    <w:rsid w:val="00141A79"/>
    <w:rsid w:val="00141E4E"/>
    <w:rsid w:val="0014249D"/>
    <w:rsid w:val="001428AE"/>
    <w:rsid w:val="00142922"/>
    <w:rsid w:val="00143E84"/>
    <w:rsid w:val="00143EA4"/>
    <w:rsid w:val="00144112"/>
    <w:rsid w:val="001447F9"/>
    <w:rsid w:val="00144CE6"/>
    <w:rsid w:val="001453E3"/>
    <w:rsid w:val="00145872"/>
    <w:rsid w:val="0014620C"/>
    <w:rsid w:val="00146B23"/>
    <w:rsid w:val="00147660"/>
    <w:rsid w:val="001502AD"/>
    <w:rsid w:val="001503B8"/>
    <w:rsid w:val="0015073F"/>
    <w:rsid w:val="00150A7A"/>
    <w:rsid w:val="001514E2"/>
    <w:rsid w:val="0015182D"/>
    <w:rsid w:val="00151FB5"/>
    <w:rsid w:val="00152925"/>
    <w:rsid w:val="00153882"/>
    <w:rsid w:val="00153ADF"/>
    <w:rsid w:val="00153CA3"/>
    <w:rsid w:val="0015460C"/>
    <w:rsid w:val="00154CFB"/>
    <w:rsid w:val="0015501F"/>
    <w:rsid w:val="001553E4"/>
    <w:rsid w:val="00155A72"/>
    <w:rsid w:val="0015693D"/>
    <w:rsid w:val="00156A85"/>
    <w:rsid w:val="00156D21"/>
    <w:rsid w:val="00156E34"/>
    <w:rsid w:val="0015720F"/>
    <w:rsid w:val="00157343"/>
    <w:rsid w:val="00157579"/>
    <w:rsid w:val="00157F79"/>
    <w:rsid w:val="0016003F"/>
    <w:rsid w:val="001615A4"/>
    <w:rsid w:val="00161695"/>
    <w:rsid w:val="001616B9"/>
    <w:rsid w:val="00161DB8"/>
    <w:rsid w:val="00161E9A"/>
    <w:rsid w:val="001623BE"/>
    <w:rsid w:val="00162FCE"/>
    <w:rsid w:val="001637D7"/>
    <w:rsid w:val="0016396D"/>
    <w:rsid w:val="001639CE"/>
    <w:rsid w:val="00163CB8"/>
    <w:rsid w:val="00163E84"/>
    <w:rsid w:val="00164B9A"/>
    <w:rsid w:val="0016661E"/>
    <w:rsid w:val="0016687A"/>
    <w:rsid w:val="00166B9E"/>
    <w:rsid w:val="00167070"/>
    <w:rsid w:val="001700A9"/>
    <w:rsid w:val="001703A2"/>
    <w:rsid w:val="0017042B"/>
    <w:rsid w:val="0017092D"/>
    <w:rsid w:val="00170B7A"/>
    <w:rsid w:val="00171372"/>
    <w:rsid w:val="00171F9B"/>
    <w:rsid w:val="0017235D"/>
    <w:rsid w:val="00172A66"/>
    <w:rsid w:val="00172DA2"/>
    <w:rsid w:val="001731E6"/>
    <w:rsid w:val="00173356"/>
    <w:rsid w:val="001736BE"/>
    <w:rsid w:val="0017402C"/>
    <w:rsid w:val="001746BE"/>
    <w:rsid w:val="00174A4B"/>
    <w:rsid w:val="001755A8"/>
    <w:rsid w:val="00176C3D"/>
    <w:rsid w:val="00176DC9"/>
    <w:rsid w:val="00177195"/>
    <w:rsid w:val="00177539"/>
    <w:rsid w:val="001802B5"/>
    <w:rsid w:val="001804CD"/>
    <w:rsid w:val="00181538"/>
    <w:rsid w:val="001820F4"/>
    <w:rsid w:val="0018257C"/>
    <w:rsid w:val="001833D4"/>
    <w:rsid w:val="00183413"/>
    <w:rsid w:val="00183C1C"/>
    <w:rsid w:val="0018409D"/>
    <w:rsid w:val="00184272"/>
    <w:rsid w:val="001846CB"/>
    <w:rsid w:val="00184D9A"/>
    <w:rsid w:val="00185239"/>
    <w:rsid w:val="00185690"/>
    <w:rsid w:val="00185695"/>
    <w:rsid w:val="0018653D"/>
    <w:rsid w:val="001866D4"/>
    <w:rsid w:val="0018684D"/>
    <w:rsid w:val="00186B17"/>
    <w:rsid w:val="00187819"/>
    <w:rsid w:val="00187B45"/>
    <w:rsid w:val="00187F49"/>
    <w:rsid w:val="00190238"/>
    <w:rsid w:val="0019067E"/>
    <w:rsid w:val="00190B75"/>
    <w:rsid w:val="00190ED4"/>
    <w:rsid w:val="00191E0F"/>
    <w:rsid w:val="001920FA"/>
    <w:rsid w:val="00192CA9"/>
    <w:rsid w:val="00192DEA"/>
    <w:rsid w:val="001934AD"/>
    <w:rsid w:val="0019390B"/>
    <w:rsid w:val="00193A4F"/>
    <w:rsid w:val="00193DF4"/>
    <w:rsid w:val="00193FCF"/>
    <w:rsid w:val="00194108"/>
    <w:rsid w:val="001947F5"/>
    <w:rsid w:val="00194CB4"/>
    <w:rsid w:val="00194CDD"/>
    <w:rsid w:val="0019526C"/>
    <w:rsid w:val="00195822"/>
    <w:rsid w:val="00195904"/>
    <w:rsid w:val="00196418"/>
    <w:rsid w:val="00196B9F"/>
    <w:rsid w:val="001973CE"/>
    <w:rsid w:val="00197FFD"/>
    <w:rsid w:val="001A035D"/>
    <w:rsid w:val="001A181E"/>
    <w:rsid w:val="001A1AE0"/>
    <w:rsid w:val="001A1E17"/>
    <w:rsid w:val="001A214A"/>
    <w:rsid w:val="001A2552"/>
    <w:rsid w:val="001A2DCE"/>
    <w:rsid w:val="001A3306"/>
    <w:rsid w:val="001A3574"/>
    <w:rsid w:val="001A36EE"/>
    <w:rsid w:val="001A3B91"/>
    <w:rsid w:val="001A43C6"/>
    <w:rsid w:val="001A47E6"/>
    <w:rsid w:val="001A497D"/>
    <w:rsid w:val="001A501D"/>
    <w:rsid w:val="001A5250"/>
    <w:rsid w:val="001A5F3C"/>
    <w:rsid w:val="001A60D9"/>
    <w:rsid w:val="001A6961"/>
    <w:rsid w:val="001A6A16"/>
    <w:rsid w:val="001A6D1C"/>
    <w:rsid w:val="001A7048"/>
    <w:rsid w:val="001A75AC"/>
    <w:rsid w:val="001A7DD2"/>
    <w:rsid w:val="001A7E39"/>
    <w:rsid w:val="001A7FD5"/>
    <w:rsid w:val="001B0283"/>
    <w:rsid w:val="001B04F2"/>
    <w:rsid w:val="001B0DDF"/>
    <w:rsid w:val="001B0E1F"/>
    <w:rsid w:val="001B0E8B"/>
    <w:rsid w:val="001B0ED9"/>
    <w:rsid w:val="001B232A"/>
    <w:rsid w:val="001B24D5"/>
    <w:rsid w:val="001B26D4"/>
    <w:rsid w:val="001B3EF8"/>
    <w:rsid w:val="001B47C9"/>
    <w:rsid w:val="001B5276"/>
    <w:rsid w:val="001B5512"/>
    <w:rsid w:val="001B55C8"/>
    <w:rsid w:val="001B5DDB"/>
    <w:rsid w:val="001B5DEB"/>
    <w:rsid w:val="001B67C5"/>
    <w:rsid w:val="001B6D31"/>
    <w:rsid w:val="001B76D1"/>
    <w:rsid w:val="001B7880"/>
    <w:rsid w:val="001C06DD"/>
    <w:rsid w:val="001C0927"/>
    <w:rsid w:val="001C1241"/>
    <w:rsid w:val="001C1DE0"/>
    <w:rsid w:val="001C21EC"/>
    <w:rsid w:val="001C267C"/>
    <w:rsid w:val="001C2818"/>
    <w:rsid w:val="001C2970"/>
    <w:rsid w:val="001C2AF6"/>
    <w:rsid w:val="001C32AE"/>
    <w:rsid w:val="001C351E"/>
    <w:rsid w:val="001C3521"/>
    <w:rsid w:val="001C3DCE"/>
    <w:rsid w:val="001C3ED0"/>
    <w:rsid w:val="001C3EDF"/>
    <w:rsid w:val="001C3FA7"/>
    <w:rsid w:val="001C430D"/>
    <w:rsid w:val="001C4B99"/>
    <w:rsid w:val="001C4C62"/>
    <w:rsid w:val="001C4E66"/>
    <w:rsid w:val="001C5448"/>
    <w:rsid w:val="001C57E3"/>
    <w:rsid w:val="001C5905"/>
    <w:rsid w:val="001C5B27"/>
    <w:rsid w:val="001C64EC"/>
    <w:rsid w:val="001C6503"/>
    <w:rsid w:val="001C688E"/>
    <w:rsid w:val="001C6928"/>
    <w:rsid w:val="001C6C1D"/>
    <w:rsid w:val="001C7F83"/>
    <w:rsid w:val="001D078F"/>
    <w:rsid w:val="001D0DAB"/>
    <w:rsid w:val="001D1046"/>
    <w:rsid w:val="001D10F8"/>
    <w:rsid w:val="001D1244"/>
    <w:rsid w:val="001D1B6F"/>
    <w:rsid w:val="001D1C18"/>
    <w:rsid w:val="001D25D6"/>
    <w:rsid w:val="001D33C8"/>
    <w:rsid w:val="001D34F1"/>
    <w:rsid w:val="001D350E"/>
    <w:rsid w:val="001D37FF"/>
    <w:rsid w:val="001D39C8"/>
    <w:rsid w:val="001D3D53"/>
    <w:rsid w:val="001D3E55"/>
    <w:rsid w:val="001D4BA2"/>
    <w:rsid w:val="001D596A"/>
    <w:rsid w:val="001D64EA"/>
    <w:rsid w:val="001D675B"/>
    <w:rsid w:val="001D74AD"/>
    <w:rsid w:val="001D7C5F"/>
    <w:rsid w:val="001E003A"/>
    <w:rsid w:val="001E048B"/>
    <w:rsid w:val="001E12A0"/>
    <w:rsid w:val="001E1502"/>
    <w:rsid w:val="001E1CA8"/>
    <w:rsid w:val="001E2CAE"/>
    <w:rsid w:val="001E332C"/>
    <w:rsid w:val="001E3381"/>
    <w:rsid w:val="001E33FD"/>
    <w:rsid w:val="001E3B34"/>
    <w:rsid w:val="001E3D87"/>
    <w:rsid w:val="001E3E54"/>
    <w:rsid w:val="001E4151"/>
    <w:rsid w:val="001E4460"/>
    <w:rsid w:val="001E4D6B"/>
    <w:rsid w:val="001E4DBC"/>
    <w:rsid w:val="001E4E3B"/>
    <w:rsid w:val="001E58C7"/>
    <w:rsid w:val="001E5E8F"/>
    <w:rsid w:val="001E6985"/>
    <w:rsid w:val="001E6A84"/>
    <w:rsid w:val="001E76FA"/>
    <w:rsid w:val="001E7B5D"/>
    <w:rsid w:val="001E7C9E"/>
    <w:rsid w:val="001F020A"/>
    <w:rsid w:val="001F0332"/>
    <w:rsid w:val="001F0666"/>
    <w:rsid w:val="001F0E7E"/>
    <w:rsid w:val="001F1809"/>
    <w:rsid w:val="001F2361"/>
    <w:rsid w:val="001F2434"/>
    <w:rsid w:val="001F25FF"/>
    <w:rsid w:val="001F2927"/>
    <w:rsid w:val="001F2EF4"/>
    <w:rsid w:val="001F2F9F"/>
    <w:rsid w:val="001F32F7"/>
    <w:rsid w:val="001F342D"/>
    <w:rsid w:val="001F3F65"/>
    <w:rsid w:val="001F40D1"/>
    <w:rsid w:val="001F4489"/>
    <w:rsid w:val="001F48F5"/>
    <w:rsid w:val="001F512B"/>
    <w:rsid w:val="001F5EFC"/>
    <w:rsid w:val="001F5FC6"/>
    <w:rsid w:val="001F6349"/>
    <w:rsid w:val="001F6D97"/>
    <w:rsid w:val="001F7713"/>
    <w:rsid w:val="00200A1D"/>
    <w:rsid w:val="00200D48"/>
    <w:rsid w:val="00201D31"/>
    <w:rsid w:val="00202665"/>
    <w:rsid w:val="00202834"/>
    <w:rsid w:val="002031F0"/>
    <w:rsid w:val="002032DF"/>
    <w:rsid w:val="00203D9A"/>
    <w:rsid w:val="00204057"/>
    <w:rsid w:val="00204D1B"/>
    <w:rsid w:val="00204D81"/>
    <w:rsid w:val="00204E39"/>
    <w:rsid w:val="002052EA"/>
    <w:rsid w:val="002057AC"/>
    <w:rsid w:val="002068A9"/>
    <w:rsid w:val="002068DB"/>
    <w:rsid w:val="00207037"/>
    <w:rsid w:val="00207538"/>
    <w:rsid w:val="002102B1"/>
    <w:rsid w:val="00210562"/>
    <w:rsid w:val="00210747"/>
    <w:rsid w:val="002107EE"/>
    <w:rsid w:val="00210A36"/>
    <w:rsid w:val="00210D99"/>
    <w:rsid w:val="00211866"/>
    <w:rsid w:val="00212470"/>
    <w:rsid w:val="002138D4"/>
    <w:rsid w:val="00214994"/>
    <w:rsid w:val="00214F36"/>
    <w:rsid w:val="00215181"/>
    <w:rsid w:val="00215309"/>
    <w:rsid w:val="00215687"/>
    <w:rsid w:val="00216334"/>
    <w:rsid w:val="00216CC1"/>
    <w:rsid w:val="00217481"/>
    <w:rsid w:val="00217A38"/>
    <w:rsid w:val="00217BD2"/>
    <w:rsid w:val="00220B1C"/>
    <w:rsid w:val="002216BD"/>
    <w:rsid w:val="002217E4"/>
    <w:rsid w:val="00221B23"/>
    <w:rsid w:val="00221D40"/>
    <w:rsid w:val="0022212A"/>
    <w:rsid w:val="002221F6"/>
    <w:rsid w:val="00222376"/>
    <w:rsid w:val="002223A1"/>
    <w:rsid w:val="002225A3"/>
    <w:rsid w:val="0022324A"/>
    <w:rsid w:val="00223C4E"/>
    <w:rsid w:val="002240D4"/>
    <w:rsid w:val="002249AC"/>
    <w:rsid w:val="0022510A"/>
    <w:rsid w:val="002254E8"/>
    <w:rsid w:val="00225740"/>
    <w:rsid w:val="00225859"/>
    <w:rsid w:val="002276D8"/>
    <w:rsid w:val="00230093"/>
    <w:rsid w:val="00230815"/>
    <w:rsid w:val="00230D51"/>
    <w:rsid w:val="002323E9"/>
    <w:rsid w:val="00232708"/>
    <w:rsid w:val="002327FA"/>
    <w:rsid w:val="00233156"/>
    <w:rsid w:val="002332A4"/>
    <w:rsid w:val="002335CF"/>
    <w:rsid w:val="002345E1"/>
    <w:rsid w:val="002347F5"/>
    <w:rsid w:val="00235093"/>
    <w:rsid w:val="0023550C"/>
    <w:rsid w:val="00235519"/>
    <w:rsid w:val="00235AAB"/>
    <w:rsid w:val="00235B09"/>
    <w:rsid w:val="00235BD8"/>
    <w:rsid w:val="0023688B"/>
    <w:rsid w:val="002368B3"/>
    <w:rsid w:val="002369A6"/>
    <w:rsid w:val="00236F85"/>
    <w:rsid w:val="002379A3"/>
    <w:rsid w:val="002379E0"/>
    <w:rsid w:val="00240952"/>
    <w:rsid w:val="00240ACD"/>
    <w:rsid w:val="00240D38"/>
    <w:rsid w:val="002415E2"/>
    <w:rsid w:val="002417E2"/>
    <w:rsid w:val="00241E9E"/>
    <w:rsid w:val="002421EF"/>
    <w:rsid w:val="002425E8"/>
    <w:rsid w:val="00243717"/>
    <w:rsid w:val="00243722"/>
    <w:rsid w:val="00243A11"/>
    <w:rsid w:val="00243E55"/>
    <w:rsid w:val="002445B1"/>
    <w:rsid w:val="00245AA0"/>
    <w:rsid w:val="002460C0"/>
    <w:rsid w:val="00246BE8"/>
    <w:rsid w:val="00247075"/>
    <w:rsid w:val="0024751B"/>
    <w:rsid w:val="00250BC3"/>
    <w:rsid w:val="00250E87"/>
    <w:rsid w:val="00250FE9"/>
    <w:rsid w:val="00251555"/>
    <w:rsid w:val="002515BF"/>
    <w:rsid w:val="00251AE7"/>
    <w:rsid w:val="00251CD7"/>
    <w:rsid w:val="0025224F"/>
    <w:rsid w:val="0025266C"/>
    <w:rsid w:val="00252977"/>
    <w:rsid w:val="002529C1"/>
    <w:rsid w:val="00252B00"/>
    <w:rsid w:val="002535F9"/>
    <w:rsid w:val="00253821"/>
    <w:rsid w:val="00253857"/>
    <w:rsid w:val="00253C6F"/>
    <w:rsid w:val="00253FD2"/>
    <w:rsid w:val="00254548"/>
    <w:rsid w:val="0025460A"/>
    <w:rsid w:val="00255848"/>
    <w:rsid w:val="00255965"/>
    <w:rsid w:val="00255A46"/>
    <w:rsid w:val="00255A84"/>
    <w:rsid w:val="00255BC2"/>
    <w:rsid w:val="00255F7E"/>
    <w:rsid w:val="002573E9"/>
    <w:rsid w:val="002577F4"/>
    <w:rsid w:val="0026015A"/>
    <w:rsid w:val="00260494"/>
    <w:rsid w:val="00260820"/>
    <w:rsid w:val="00260DF2"/>
    <w:rsid w:val="00260FD9"/>
    <w:rsid w:val="002613BB"/>
    <w:rsid w:val="002617EF"/>
    <w:rsid w:val="00261A02"/>
    <w:rsid w:val="002635B3"/>
    <w:rsid w:val="00264614"/>
    <w:rsid w:val="00265165"/>
    <w:rsid w:val="00265B51"/>
    <w:rsid w:val="00265C52"/>
    <w:rsid w:val="00266A74"/>
    <w:rsid w:val="00266E00"/>
    <w:rsid w:val="00267D4A"/>
    <w:rsid w:val="0027049A"/>
    <w:rsid w:val="00270F6D"/>
    <w:rsid w:val="00270FA0"/>
    <w:rsid w:val="002714DB"/>
    <w:rsid w:val="00271763"/>
    <w:rsid w:val="00271B17"/>
    <w:rsid w:val="002729C4"/>
    <w:rsid w:val="00273400"/>
    <w:rsid w:val="00273777"/>
    <w:rsid w:val="00273AEC"/>
    <w:rsid w:val="00273C6D"/>
    <w:rsid w:val="00273D6D"/>
    <w:rsid w:val="002746A8"/>
    <w:rsid w:val="00274A65"/>
    <w:rsid w:val="00274F6E"/>
    <w:rsid w:val="00275395"/>
    <w:rsid w:val="00275C3F"/>
    <w:rsid w:val="00275E0C"/>
    <w:rsid w:val="0027613E"/>
    <w:rsid w:val="00276B3E"/>
    <w:rsid w:val="00276C4A"/>
    <w:rsid w:val="00277257"/>
    <w:rsid w:val="00280590"/>
    <w:rsid w:val="00280819"/>
    <w:rsid w:val="00280A5F"/>
    <w:rsid w:val="00281517"/>
    <w:rsid w:val="00281742"/>
    <w:rsid w:val="002822F2"/>
    <w:rsid w:val="0028293B"/>
    <w:rsid w:val="00282A0D"/>
    <w:rsid w:val="00282EAB"/>
    <w:rsid w:val="00283B60"/>
    <w:rsid w:val="0028431E"/>
    <w:rsid w:val="00284517"/>
    <w:rsid w:val="00284878"/>
    <w:rsid w:val="00284B93"/>
    <w:rsid w:val="00284BF9"/>
    <w:rsid w:val="00284E0D"/>
    <w:rsid w:val="00284E9C"/>
    <w:rsid w:val="00284F8B"/>
    <w:rsid w:val="002850C7"/>
    <w:rsid w:val="002850CF"/>
    <w:rsid w:val="00285783"/>
    <w:rsid w:val="00285D94"/>
    <w:rsid w:val="0028696D"/>
    <w:rsid w:val="00286D04"/>
    <w:rsid w:val="00286FFB"/>
    <w:rsid w:val="00287115"/>
    <w:rsid w:val="00287E2D"/>
    <w:rsid w:val="00287EFB"/>
    <w:rsid w:val="00290205"/>
    <w:rsid w:val="002903BC"/>
    <w:rsid w:val="00290748"/>
    <w:rsid w:val="0029098E"/>
    <w:rsid w:val="00290C93"/>
    <w:rsid w:val="00290D4D"/>
    <w:rsid w:val="0029122F"/>
    <w:rsid w:val="00291396"/>
    <w:rsid w:val="002920D0"/>
    <w:rsid w:val="002920DC"/>
    <w:rsid w:val="00292383"/>
    <w:rsid w:val="00292FC8"/>
    <w:rsid w:val="0029306D"/>
    <w:rsid w:val="002930C1"/>
    <w:rsid w:val="002935E3"/>
    <w:rsid w:val="0029369D"/>
    <w:rsid w:val="002936BE"/>
    <w:rsid w:val="00293EDF"/>
    <w:rsid w:val="002941F3"/>
    <w:rsid w:val="00294317"/>
    <w:rsid w:val="002945BB"/>
    <w:rsid w:val="00295097"/>
    <w:rsid w:val="0029522C"/>
    <w:rsid w:val="00295517"/>
    <w:rsid w:val="00295834"/>
    <w:rsid w:val="00295F4E"/>
    <w:rsid w:val="00297221"/>
    <w:rsid w:val="00297E0C"/>
    <w:rsid w:val="002A00FD"/>
    <w:rsid w:val="002A027B"/>
    <w:rsid w:val="002A0B44"/>
    <w:rsid w:val="002A0E27"/>
    <w:rsid w:val="002A1206"/>
    <w:rsid w:val="002A15F0"/>
    <w:rsid w:val="002A1620"/>
    <w:rsid w:val="002A2DE3"/>
    <w:rsid w:val="002A364D"/>
    <w:rsid w:val="002A3757"/>
    <w:rsid w:val="002A3AC7"/>
    <w:rsid w:val="002A4842"/>
    <w:rsid w:val="002A4F96"/>
    <w:rsid w:val="002A554C"/>
    <w:rsid w:val="002A5899"/>
    <w:rsid w:val="002A606D"/>
    <w:rsid w:val="002A67D9"/>
    <w:rsid w:val="002A6AAD"/>
    <w:rsid w:val="002A7247"/>
    <w:rsid w:val="002A7AC0"/>
    <w:rsid w:val="002A7CF3"/>
    <w:rsid w:val="002B01E9"/>
    <w:rsid w:val="002B0A23"/>
    <w:rsid w:val="002B0BEA"/>
    <w:rsid w:val="002B1142"/>
    <w:rsid w:val="002B186D"/>
    <w:rsid w:val="002B1D45"/>
    <w:rsid w:val="002B1DA3"/>
    <w:rsid w:val="002B25C2"/>
    <w:rsid w:val="002B27A1"/>
    <w:rsid w:val="002B2878"/>
    <w:rsid w:val="002B2D6F"/>
    <w:rsid w:val="002B2E3A"/>
    <w:rsid w:val="002B32BC"/>
    <w:rsid w:val="002B3739"/>
    <w:rsid w:val="002B37F8"/>
    <w:rsid w:val="002B38F2"/>
    <w:rsid w:val="002B399A"/>
    <w:rsid w:val="002B3F65"/>
    <w:rsid w:val="002B479A"/>
    <w:rsid w:val="002B4FD5"/>
    <w:rsid w:val="002B5325"/>
    <w:rsid w:val="002B5942"/>
    <w:rsid w:val="002B5D07"/>
    <w:rsid w:val="002B6714"/>
    <w:rsid w:val="002B7343"/>
    <w:rsid w:val="002B73FF"/>
    <w:rsid w:val="002B75B5"/>
    <w:rsid w:val="002B7C64"/>
    <w:rsid w:val="002C04BE"/>
    <w:rsid w:val="002C060F"/>
    <w:rsid w:val="002C0FA5"/>
    <w:rsid w:val="002C1C29"/>
    <w:rsid w:val="002C2470"/>
    <w:rsid w:val="002C3670"/>
    <w:rsid w:val="002C3771"/>
    <w:rsid w:val="002C381C"/>
    <w:rsid w:val="002C39C1"/>
    <w:rsid w:val="002C4343"/>
    <w:rsid w:val="002C4892"/>
    <w:rsid w:val="002C5347"/>
    <w:rsid w:val="002C57FF"/>
    <w:rsid w:val="002C5A70"/>
    <w:rsid w:val="002C62D1"/>
    <w:rsid w:val="002C663B"/>
    <w:rsid w:val="002C66F2"/>
    <w:rsid w:val="002C7985"/>
    <w:rsid w:val="002C7D17"/>
    <w:rsid w:val="002D0A3A"/>
    <w:rsid w:val="002D0FD7"/>
    <w:rsid w:val="002D10A1"/>
    <w:rsid w:val="002D1445"/>
    <w:rsid w:val="002D18D1"/>
    <w:rsid w:val="002D22A5"/>
    <w:rsid w:val="002D2694"/>
    <w:rsid w:val="002D26FC"/>
    <w:rsid w:val="002D27B1"/>
    <w:rsid w:val="002D2E75"/>
    <w:rsid w:val="002D308F"/>
    <w:rsid w:val="002D3FB8"/>
    <w:rsid w:val="002D4B16"/>
    <w:rsid w:val="002D4C10"/>
    <w:rsid w:val="002D4C42"/>
    <w:rsid w:val="002D5298"/>
    <w:rsid w:val="002D5647"/>
    <w:rsid w:val="002D6247"/>
    <w:rsid w:val="002D631A"/>
    <w:rsid w:val="002D6B3A"/>
    <w:rsid w:val="002D72F1"/>
    <w:rsid w:val="002D77D3"/>
    <w:rsid w:val="002D7860"/>
    <w:rsid w:val="002D7941"/>
    <w:rsid w:val="002E0077"/>
    <w:rsid w:val="002E091D"/>
    <w:rsid w:val="002E0F20"/>
    <w:rsid w:val="002E0F9F"/>
    <w:rsid w:val="002E1523"/>
    <w:rsid w:val="002E1DBB"/>
    <w:rsid w:val="002E29B0"/>
    <w:rsid w:val="002E2A29"/>
    <w:rsid w:val="002E38C8"/>
    <w:rsid w:val="002E3AA7"/>
    <w:rsid w:val="002E3E78"/>
    <w:rsid w:val="002E4038"/>
    <w:rsid w:val="002E43A1"/>
    <w:rsid w:val="002E4666"/>
    <w:rsid w:val="002E4E51"/>
    <w:rsid w:val="002E500F"/>
    <w:rsid w:val="002E53B4"/>
    <w:rsid w:val="002E56CB"/>
    <w:rsid w:val="002E5786"/>
    <w:rsid w:val="002E5942"/>
    <w:rsid w:val="002E67B8"/>
    <w:rsid w:val="002E6C5F"/>
    <w:rsid w:val="002E705A"/>
    <w:rsid w:val="002E7C91"/>
    <w:rsid w:val="002F0030"/>
    <w:rsid w:val="002F0332"/>
    <w:rsid w:val="002F07E6"/>
    <w:rsid w:val="002F13D0"/>
    <w:rsid w:val="002F1B32"/>
    <w:rsid w:val="002F2894"/>
    <w:rsid w:val="002F2D50"/>
    <w:rsid w:val="002F31DF"/>
    <w:rsid w:val="002F38A4"/>
    <w:rsid w:val="002F4BA6"/>
    <w:rsid w:val="002F4CFD"/>
    <w:rsid w:val="002F568B"/>
    <w:rsid w:val="002F58AE"/>
    <w:rsid w:val="002F5FB6"/>
    <w:rsid w:val="002F6030"/>
    <w:rsid w:val="002F61A1"/>
    <w:rsid w:val="002F62B6"/>
    <w:rsid w:val="002F63C8"/>
    <w:rsid w:val="002F6627"/>
    <w:rsid w:val="002F664A"/>
    <w:rsid w:val="002F6FB0"/>
    <w:rsid w:val="002F74EC"/>
    <w:rsid w:val="002F7AFD"/>
    <w:rsid w:val="002F7C27"/>
    <w:rsid w:val="002F7F31"/>
    <w:rsid w:val="003008C6"/>
    <w:rsid w:val="00301CC6"/>
    <w:rsid w:val="00302D8E"/>
    <w:rsid w:val="0030308A"/>
    <w:rsid w:val="00303E44"/>
    <w:rsid w:val="00303FD4"/>
    <w:rsid w:val="003041FC"/>
    <w:rsid w:val="003045E3"/>
    <w:rsid w:val="00306351"/>
    <w:rsid w:val="003064C5"/>
    <w:rsid w:val="00306B2D"/>
    <w:rsid w:val="00306EFB"/>
    <w:rsid w:val="00306F1D"/>
    <w:rsid w:val="00307073"/>
    <w:rsid w:val="0030711D"/>
    <w:rsid w:val="00307338"/>
    <w:rsid w:val="00307CEA"/>
    <w:rsid w:val="00307E18"/>
    <w:rsid w:val="0031077A"/>
    <w:rsid w:val="00310C2C"/>
    <w:rsid w:val="00310D5D"/>
    <w:rsid w:val="00311162"/>
    <w:rsid w:val="00311631"/>
    <w:rsid w:val="00311757"/>
    <w:rsid w:val="00311849"/>
    <w:rsid w:val="0031282A"/>
    <w:rsid w:val="0031305D"/>
    <w:rsid w:val="00313299"/>
    <w:rsid w:val="003135F8"/>
    <w:rsid w:val="0031378F"/>
    <w:rsid w:val="00313DB8"/>
    <w:rsid w:val="003140C8"/>
    <w:rsid w:val="0031415F"/>
    <w:rsid w:val="0031420A"/>
    <w:rsid w:val="0031422F"/>
    <w:rsid w:val="00314798"/>
    <w:rsid w:val="003152A6"/>
    <w:rsid w:val="003156CE"/>
    <w:rsid w:val="00315754"/>
    <w:rsid w:val="00315E2A"/>
    <w:rsid w:val="00315F47"/>
    <w:rsid w:val="003167E0"/>
    <w:rsid w:val="00316FDD"/>
    <w:rsid w:val="00317507"/>
    <w:rsid w:val="003177D4"/>
    <w:rsid w:val="003208F5"/>
    <w:rsid w:val="00320CDE"/>
    <w:rsid w:val="00321710"/>
    <w:rsid w:val="003233BD"/>
    <w:rsid w:val="00323451"/>
    <w:rsid w:val="003236C2"/>
    <w:rsid w:val="00324FBD"/>
    <w:rsid w:val="0032559D"/>
    <w:rsid w:val="00325A13"/>
    <w:rsid w:val="00325DB7"/>
    <w:rsid w:val="00325FC3"/>
    <w:rsid w:val="00326D20"/>
    <w:rsid w:val="0032734C"/>
    <w:rsid w:val="003275D9"/>
    <w:rsid w:val="00327F81"/>
    <w:rsid w:val="00331103"/>
    <w:rsid w:val="0033129C"/>
    <w:rsid w:val="00332A4A"/>
    <w:rsid w:val="00332B8E"/>
    <w:rsid w:val="00332C5F"/>
    <w:rsid w:val="00332F78"/>
    <w:rsid w:val="00332FA4"/>
    <w:rsid w:val="003332CD"/>
    <w:rsid w:val="003335D3"/>
    <w:rsid w:val="0033418F"/>
    <w:rsid w:val="003353E8"/>
    <w:rsid w:val="00335B82"/>
    <w:rsid w:val="0033610F"/>
    <w:rsid w:val="00336578"/>
    <w:rsid w:val="00336ACE"/>
    <w:rsid w:val="0033755E"/>
    <w:rsid w:val="00337661"/>
    <w:rsid w:val="003377F7"/>
    <w:rsid w:val="00337C35"/>
    <w:rsid w:val="00340291"/>
    <w:rsid w:val="003402FB"/>
    <w:rsid w:val="00340635"/>
    <w:rsid w:val="003408D3"/>
    <w:rsid w:val="0034123C"/>
    <w:rsid w:val="003416D6"/>
    <w:rsid w:val="003423CD"/>
    <w:rsid w:val="003428D2"/>
    <w:rsid w:val="0034291F"/>
    <w:rsid w:val="00342ADD"/>
    <w:rsid w:val="00342D95"/>
    <w:rsid w:val="00342F34"/>
    <w:rsid w:val="0034313B"/>
    <w:rsid w:val="003434D9"/>
    <w:rsid w:val="00343893"/>
    <w:rsid w:val="003438E5"/>
    <w:rsid w:val="00343A72"/>
    <w:rsid w:val="00343CD6"/>
    <w:rsid w:val="003447A7"/>
    <w:rsid w:val="00345333"/>
    <w:rsid w:val="003455E5"/>
    <w:rsid w:val="003456A7"/>
    <w:rsid w:val="00345DF5"/>
    <w:rsid w:val="003460A3"/>
    <w:rsid w:val="003462EE"/>
    <w:rsid w:val="003468AB"/>
    <w:rsid w:val="00346BA7"/>
    <w:rsid w:val="003472DB"/>
    <w:rsid w:val="00347700"/>
    <w:rsid w:val="00350488"/>
    <w:rsid w:val="00350822"/>
    <w:rsid w:val="003508C6"/>
    <w:rsid w:val="00350AF0"/>
    <w:rsid w:val="00350CA6"/>
    <w:rsid w:val="00351677"/>
    <w:rsid w:val="00352072"/>
    <w:rsid w:val="00352148"/>
    <w:rsid w:val="00353251"/>
    <w:rsid w:val="00353CE8"/>
    <w:rsid w:val="00353F51"/>
    <w:rsid w:val="00354089"/>
    <w:rsid w:val="00354120"/>
    <w:rsid w:val="003542C4"/>
    <w:rsid w:val="00354425"/>
    <w:rsid w:val="00354EA6"/>
    <w:rsid w:val="0035530B"/>
    <w:rsid w:val="00355459"/>
    <w:rsid w:val="00356E67"/>
    <w:rsid w:val="00357CEB"/>
    <w:rsid w:val="0036000A"/>
    <w:rsid w:val="00360150"/>
    <w:rsid w:val="00360248"/>
    <w:rsid w:val="0036250D"/>
    <w:rsid w:val="0036262D"/>
    <w:rsid w:val="003628CE"/>
    <w:rsid w:val="00362A78"/>
    <w:rsid w:val="00363286"/>
    <w:rsid w:val="003639B8"/>
    <w:rsid w:val="00364101"/>
    <w:rsid w:val="0036426F"/>
    <w:rsid w:val="0036429E"/>
    <w:rsid w:val="0036436F"/>
    <w:rsid w:val="00364753"/>
    <w:rsid w:val="0036497C"/>
    <w:rsid w:val="00365799"/>
    <w:rsid w:val="00365818"/>
    <w:rsid w:val="003658A7"/>
    <w:rsid w:val="00365DBB"/>
    <w:rsid w:val="00366861"/>
    <w:rsid w:val="00366A10"/>
    <w:rsid w:val="00366B37"/>
    <w:rsid w:val="00366C60"/>
    <w:rsid w:val="00366F26"/>
    <w:rsid w:val="00366F2F"/>
    <w:rsid w:val="0036705B"/>
    <w:rsid w:val="0036709C"/>
    <w:rsid w:val="003670DD"/>
    <w:rsid w:val="00367299"/>
    <w:rsid w:val="00367966"/>
    <w:rsid w:val="003679A3"/>
    <w:rsid w:val="00367A25"/>
    <w:rsid w:val="00367C47"/>
    <w:rsid w:val="00370117"/>
    <w:rsid w:val="00370986"/>
    <w:rsid w:val="00370A9E"/>
    <w:rsid w:val="00370D4C"/>
    <w:rsid w:val="00370EF6"/>
    <w:rsid w:val="003716BC"/>
    <w:rsid w:val="00372054"/>
    <w:rsid w:val="003722C9"/>
    <w:rsid w:val="003723EB"/>
    <w:rsid w:val="0037285D"/>
    <w:rsid w:val="00372A2A"/>
    <w:rsid w:val="00372A98"/>
    <w:rsid w:val="00372AC2"/>
    <w:rsid w:val="003735BF"/>
    <w:rsid w:val="003735FF"/>
    <w:rsid w:val="0037443C"/>
    <w:rsid w:val="00374E58"/>
    <w:rsid w:val="00374E6E"/>
    <w:rsid w:val="00375E4A"/>
    <w:rsid w:val="00376146"/>
    <w:rsid w:val="003767FA"/>
    <w:rsid w:val="003770C8"/>
    <w:rsid w:val="003775E7"/>
    <w:rsid w:val="00377E3B"/>
    <w:rsid w:val="003805E1"/>
    <w:rsid w:val="00380A82"/>
    <w:rsid w:val="003813F3"/>
    <w:rsid w:val="003818EF"/>
    <w:rsid w:val="00382CB5"/>
    <w:rsid w:val="0038362F"/>
    <w:rsid w:val="003843C9"/>
    <w:rsid w:val="00384A0B"/>
    <w:rsid w:val="00384C50"/>
    <w:rsid w:val="00385019"/>
    <w:rsid w:val="00385033"/>
    <w:rsid w:val="003857D1"/>
    <w:rsid w:val="0038586B"/>
    <w:rsid w:val="003858E2"/>
    <w:rsid w:val="00385960"/>
    <w:rsid w:val="00386201"/>
    <w:rsid w:val="00386352"/>
    <w:rsid w:val="00386397"/>
    <w:rsid w:val="00386EF9"/>
    <w:rsid w:val="00387B86"/>
    <w:rsid w:val="00387C21"/>
    <w:rsid w:val="00387CD4"/>
    <w:rsid w:val="00387E61"/>
    <w:rsid w:val="00391189"/>
    <w:rsid w:val="0039172C"/>
    <w:rsid w:val="00391D58"/>
    <w:rsid w:val="00392532"/>
    <w:rsid w:val="00392A3D"/>
    <w:rsid w:val="00392B0A"/>
    <w:rsid w:val="00392B85"/>
    <w:rsid w:val="003931E7"/>
    <w:rsid w:val="00393F43"/>
    <w:rsid w:val="00394076"/>
    <w:rsid w:val="0039424D"/>
    <w:rsid w:val="003943BB"/>
    <w:rsid w:val="00394CBD"/>
    <w:rsid w:val="003951AD"/>
    <w:rsid w:val="0039575B"/>
    <w:rsid w:val="00396248"/>
    <w:rsid w:val="003965DA"/>
    <w:rsid w:val="0039669E"/>
    <w:rsid w:val="00396706"/>
    <w:rsid w:val="00396F28"/>
    <w:rsid w:val="0039713F"/>
    <w:rsid w:val="00397357"/>
    <w:rsid w:val="0039756B"/>
    <w:rsid w:val="0039776E"/>
    <w:rsid w:val="00397775"/>
    <w:rsid w:val="003A0EA8"/>
    <w:rsid w:val="003A13B7"/>
    <w:rsid w:val="003A164A"/>
    <w:rsid w:val="003A1769"/>
    <w:rsid w:val="003A1873"/>
    <w:rsid w:val="003A1B10"/>
    <w:rsid w:val="003A1B6B"/>
    <w:rsid w:val="003A1CC4"/>
    <w:rsid w:val="003A1E8D"/>
    <w:rsid w:val="003A2ACF"/>
    <w:rsid w:val="003A2B70"/>
    <w:rsid w:val="003A3161"/>
    <w:rsid w:val="003A344C"/>
    <w:rsid w:val="003A361D"/>
    <w:rsid w:val="003A3841"/>
    <w:rsid w:val="003A3854"/>
    <w:rsid w:val="003A47F1"/>
    <w:rsid w:val="003A5459"/>
    <w:rsid w:val="003A59A5"/>
    <w:rsid w:val="003A5B9C"/>
    <w:rsid w:val="003A5F3C"/>
    <w:rsid w:val="003A6293"/>
    <w:rsid w:val="003A66F9"/>
    <w:rsid w:val="003A687F"/>
    <w:rsid w:val="003A6DDA"/>
    <w:rsid w:val="003A71D6"/>
    <w:rsid w:val="003A7300"/>
    <w:rsid w:val="003A747A"/>
    <w:rsid w:val="003A7592"/>
    <w:rsid w:val="003A7ECD"/>
    <w:rsid w:val="003B0339"/>
    <w:rsid w:val="003B0362"/>
    <w:rsid w:val="003B09E9"/>
    <w:rsid w:val="003B2590"/>
    <w:rsid w:val="003B3258"/>
    <w:rsid w:val="003B3983"/>
    <w:rsid w:val="003B39F0"/>
    <w:rsid w:val="003B3C17"/>
    <w:rsid w:val="003B45DA"/>
    <w:rsid w:val="003B4C69"/>
    <w:rsid w:val="003B4DCD"/>
    <w:rsid w:val="003B60FB"/>
    <w:rsid w:val="003B6B30"/>
    <w:rsid w:val="003B74DF"/>
    <w:rsid w:val="003B7B1D"/>
    <w:rsid w:val="003B7F11"/>
    <w:rsid w:val="003C00F5"/>
    <w:rsid w:val="003C069E"/>
    <w:rsid w:val="003C0CE4"/>
    <w:rsid w:val="003C14DC"/>
    <w:rsid w:val="003C1D32"/>
    <w:rsid w:val="003C3858"/>
    <w:rsid w:val="003C4438"/>
    <w:rsid w:val="003C4AC6"/>
    <w:rsid w:val="003C4E7A"/>
    <w:rsid w:val="003C564D"/>
    <w:rsid w:val="003C5CB5"/>
    <w:rsid w:val="003C5D72"/>
    <w:rsid w:val="003C674A"/>
    <w:rsid w:val="003C6FC5"/>
    <w:rsid w:val="003C733D"/>
    <w:rsid w:val="003C736F"/>
    <w:rsid w:val="003C75E2"/>
    <w:rsid w:val="003C7D77"/>
    <w:rsid w:val="003D0AAA"/>
    <w:rsid w:val="003D0E2A"/>
    <w:rsid w:val="003D1430"/>
    <w:rsid w:val="003D2159"/>
    <w:rsid w:val="003D221C"/>
    <w:rsid w:val="003D2EC4"/>
    <w:rsid w:val="003D3345"/>
    <w:rsid w:val="003D363F"/>
    <w:rsid w:val="003D36FB"/>
    <w:rsid w:val="003D3C81"/>
    <w:rsid w:val="003D4DB4"/>
    <w:rsid w:val="003D6285"/>
    <w:rsid w:val="003D62B8"/>
    <w:rsid w:val="003D6BB1"/>
    <w:rsid w:val="003D6EE0"/>
    <w:rsid w:val="003D6EE9"/>
    <w:rsid w:val="003D7130"/>
    <w:rsid w:val="003D7139"/>
    <w:rsid w:val="003D76A9"/>
    <w:rsid w:val="003D7D67"/>
    <w:rsid w:val="003E096D"/>
    <w:rsid w:val="003E0978"/>
    <w:rsid w:val="003E1383"/>
    <w:rsid w:val="003E1981"/>
    <w:rsid w:val="003E1C3C"/>
    <w:rsid w:val="003E1E32"/>
    <w:rsid w:val="003E2168"/>
    <w:rsid w:val="003E2404"/>
    <w:rsid w:val="003E33BF"/>
    <w:rsid w:val="003E4FFC"/>
    <w:rsid w:val="003E5366"/>
    <w:rsid w:val="003E56BB"/>
    <w:rsid w:val="003E60A2"/>
    <w:rsid w:val="003E62AD"/>
    <w:rsid w:val="003E64B1"/>
    <w:rsid w:val="003E652E"/>
    <w:rsid w:val="003E66DB"/>
    <w:rsid w:val="003E75A9"/>
    <w:rsid w:val="003E796F"/>
    <w:rsid w:val="003E7BE7"/>
    <w:rsid w:val="003F1898"/>
    <w:rsid w:val="003F1A56"/>
    <w:rsid w:val="003F32D5"/>
    <w:rsid w:val="003F3F25"/>
    <w:rsid w:val="003F3FDD"/>
    <w:rsid w:val="003F44C1"/>
    <w:rsid w:val="003F4C93"/>
    <w:rsid w:val="003F510D"/>
    <w:rsid w:val="003F540D"/>
    <w:rsid w:val="003F57B6"/>
    <w:rsid w:val="003F5B4C"/>
    <w:rsid w:val="003F5BEC"/>
    <w:rsid w:val="003F632D"/>
    <w:rsid w:val="003F70D9"/>
    <w:rsid w:val="003F78F9"/>
    <w:rsid w:val="003F7A7A"/>
    <w:rsid w:val="00400434"/>
    <w:rsid w:val="0040175D"/>
    <w:rsid w:val="00401946"/>
    <w:rsid w:val="00401B39"/>
    <w:rsid w:val="00401EAC"/>
    <w:rsid w:val="00401F6C"/>
    <w:rsid w:val="00402434"/>
    <w:rsid w:val="00402651"/>
    <w:rsid w:val="00402940"/>
    <w:rsid w:val="00403338"/>
    <w:rsid w:val="004033CE"/>
    <w:rsid w:val="00403746"/>
    <w:rsid w:val="00403CBA"/>
    <w:rsid w:val="004040FE"/>
    <w:rsid w:val="00404715"/>
    <w:rsid w:val="00404876"/>
    <w:rsid w:val="00404899"/>
    <w:rsid w:val="00406B18"/>
    <w:rsid w:val="0040710A"/>
    <w:rsid w:val="004079FA"/>
    <w:rsid w:val="00410484"/>
    <w:rsid w:val="00410D7F"/>
    <w:rsid w:val="00410F32"/>
    <w:rsid w:val="00411118"/>
    <w:rsid w:val="00411613"/>
    <w:rsid w:val="00411E6F"/>
    <w:rsid w:val="00412E99"/>
    <w:rsid w:val="00412EA7"/>
    <w:rsid w:val="00412FC7"/>
    <w:rsid w:val="004140C4"/>
    <w:rsid w:val="004140CB"/>
    <w:rsid w:val="00414552"/>
    <w:rsid w:val="004147CA"/>
    <w:rsid w:val="004149FB"/>
    <w:rsid w:val="00414D9F"/>
    <w:rsid w:val="00414E3C"/>
    <w:rsid w:val="0041564B"/>
    <w:rsid w:val="00415D7E"/>
    <w:rsid w:val="00415FEB"/>
    <w:rsid w:val="004166BC"/>
    <w:rsid w:val="0041690A"/>
    <w:rsid w:val="00416B22"/>
    <w:rsid w:val="00416DA2"/>
    <w:rsid w:val="0041714A"/>
    <w:rsid w:val="00417456"/>
    <w:rsid w:val="00417B09"/>
    <w:rsid w:val="00417BA0"/>
    <w:rsid w:val="00417EB0"/>
    <w:rsid w:val="00417FF4"/>
    <w:rsid w:val="004211F5"/>
    <w:rsid w:val="00421D86"/>
    <w:rsid w:val="00421DBF"/>
    <w:rsid w:val="004222CF"/>
    <w:rsid w:val="00422569"/>
    <w:rsid w:val="004225ED"/>
    <w:rsid w:val="00422793"/>
    <w:rsid w:val="00422C40"/>
    <w:rsid w:val="00422D12"/>
    <w:rsid w:val="004231A9"/>
    <w:rsid w:val="004233CB"/>
    <w:rsid w:val="0042362B"/>
    <w:rsid w:val="00423ACB"/>
    <w:rsid w:val="00423FD1"/>
    <w:rsid w:val="004245C8"/>
    <w:rsid w:val="00424BC5"/>
    <w:rsid w:val="00424C73"/>
    <w:rsid w:val="00425E89"/>
    <w:rsid w:val="00425EB8"/>
    <w:rsid w:val="00426841"/>
    <w:rsid w:val="00426EF2"/>
    <w:rsid w:val="004272E5"/>
    <w:rsid w:val="004272F7"/>
    <w:rsid w:val="00427A67"/>
    <w:rsid w:val="00427D13"/>
    <w:rsid w:val="0043002A"/>
    <w:rsid w:val="0043115E"/>
    <w:rsid w:val="004311AB"/>
    <w:rsid w:val="0043162E"/>
    <w:rsid w:val="00431975"/>
    <w:rsid w:val="00431D4F"/>
    <w:rsid w:val="00432DEE"/>
    <w:rsid w:val="00433318"/>
    <w:rsid w:val="004334E1"/>
    <w:rsid w:val="00433AD2"/>
    <w:rsid w:val="00434336"/>
    <w:rsid w:val="004347AE"/>
    <w:rsid w:val="00434E99"/>
    <w:rsid w:val="00435FD6"/>
    <w:rsid w:val="004369ED"/>
    <w:rsid w:val="004376B2"/>
    <w:rsid w:val="00440884"/>
    <w:rsid w:val="00440928"/>
    <w:rsid w:val="00440D65"/>
    <w:rsid w:val="0044117B"/>
    <w:rsid w:val="00441979"/>
    <w:rsid w:val="0044218F"/>
    <w:rsid w:val="00443891"/>
    <w:rsid w:val="00443B2C"/>
    <w:rsid w:val="00443DB7"/>
    <w:rsid w:val="00444472"/>
    <w:rsid w:val="00445494"/>
    <w:rsid w:val="00446797"/>
    <w:rsid w:val="004467F3"/>
    <w:rsid w:val="004468C6"/>
    <w:rsid w:val="00447957"/>
    <w:rsid w:val="00447A19"/>
    <w:rsid w:val="004501CA"/>
    <w:rsid w:val="004502BB"/>
    <w:rsid w:val="0045064F"/>
    <w:rsid w:val="00450794"/>
    <w:rsid w:val="00451A90"/>
    <w:rsid w:val="00451C34"/>
    <w:rsid w:val="004531FA"/>
    <w:rsid w:val="00453680"/>
    <w:rsid w:val="0045374F"/>
    <w:rsid w:val="00453AD4"/>
    <w:rsid w:val="00453AF8"/>
    <w:rsid w:val="004540AD"/>
    <w:rsid w:val="00454252"/>
    <w:rsid w:val="0045467B"/>
    <w:rsid w:val="004548DC"/>
    <w:rsid w:val="004556E9"/>
    <w:rsid w:val="00455B7F"/>
    <w:rsid w:val="00455BE2"/>
    <w:rsid w:val="00455E1F"/>
    <w:rsid w:val="00456B84"/>
    <w:rsid w:val="00457320"/>
    <w:rsid w:val="004576BD"/>
    <w:rsid w:val="00460D31"/>
    <w:rsid w:val="00461285"/>
    <w:rsid w:val="004612CA"/>
    <w:rsid w:val="00461EA6"/>
    <w:rsid w:val="00461FB4"/>
    <w:rsid w:val="004624D8"/>
    <w:rsid w:val="00462736"/>
    <w:rsid w:val="00462CE7"/>
    <w:rsid w:val="0046319E"/>
    <w:rsid w:val="00463243"/>
    <w:rsid w:val="004636E6"/>
    <w:rsid w:val="0046413F"/>
    <w:rsid w:val="00464808"/>
    <w:rsid w:val="00464B6A"/>
    <w:rsid w:val="00464FCB"/>
    <w:rsid w:val="00465332"/>
    <w:rsid w:val="004658D1"/>
    <w:rsid w:val="0046592E"/>
    <w:rsid w:val="00465E1D"/>
    <w:rsid w:val="00465F37"/>
    <w:rsid w:val="00465F9B"/>
    <w:rsid w:val="004661F6"/>
    <w:rsid w:val="004662C5"/>
    <w:rsid w:val="004669FF"/>
    <w:rsid w:val="00466B72"/>
    <w:rsid w:val="00466BD7"/>
    <w:rsid w:val="00466D80"/>
    <w:rsid w:val="00466EFF"/>
    <w:rsid w:val="004670C2"/>
    <w:rsid w:val="004676D9"/>
    <w:rsid w:val="00467E34"/>
    <w:rsid w:val="004706A9"/>
    <w:rsid w:val="00471E2B"/>
    <w:rsid w:val="00472291"/>
    <w:rsid w:val="0047265C"/>
    <w:rsid w:val="00472A52"/>
    <w:rsid w:val="0047304C"/>
    <w:rsid w:val="00473472"/>
    <w:rsid w:val="004734DB"/>
    <w:rsid w:val="004737C1"/>
    <w:rsid w:val="00473E99"/>
    <w:rsid w:val="0047405E"/>
    <w:rsid w:val="00474618"/>
    <w:rsid w:val="00474A42"/>
    <w:rsid w:val="00474F29"/>
    <w:rsid w:val="0047553F"/>
    <w:rsid w:val="00475ADA"/>
    <w:rsid w:val="00475E0C"/>
    <w:rsid w:val="00475FA9"/>
    <w:rsid w:val="004766CC"/>
    <w:rsid w:val="00476B28"/>
    <w:rsid w:val="004778B3"/>
    <w:rsid w:val="004806C4"/>
    <w:rsid w:val="004810AE"/>
    <w:rsid w:val="004813B3"/>
    <w:rsid w:val="00481571"/>
    <w:rsid w:val="00482478"/>
    <w:rsid w:val="004834F4"/>
    <w:rsid w:val="00483CC2"/>
    <w:rsid w:val="004840A1"/>
    <w:rsid w:val="00484733"/>
    <w:rsid w:val="00485567"/>
    <w:rsid w:val="00485783"/>
    <w:rsid w:val="00485AF6"/>
    <w:rsid w:val="00485DB2"/>
    <w:rsid w:val="00486468"/>
    <w:rsid w:val="004865CE"/>
    <w:rsid w:val="00486E3E"/>
    <w:rsid w:val="004879A9"/>
    <w:rsid w:val="00487F2F"/>
    <w:rsid w:val="00490744"/>
    <w:rsid w:val="00491687"/>
    <w:rsid w:val="004923E2"/>
    <w:rsid w:val="00492B12"/>
    <w:rsid w:val="004932FC"/>
    <w:rsid w:val="0049349B"/>
    <w:rsid w:val="004936B1"/>
    <w:rsid w:val="0049418B"/>
    <w:rsid w:val="00494737"/>
    <w:rsid w:val="004952C8"/>
    <w:rsid w:val="0049530C"/>
    <w:rsid w:val="00495D0D"/>
    <w:rsid w:val="004965E1"/>
    <w:rsid w:val="00496A99"/>
    <w:rsid w:val="00496CD5"/>
    <w:rsid w:val="004A2581"/>
    <w:rsid w:val="004A26A6"/>
    <w:rsid w:val="004A31C8"/>
    <w:rsid w:val="004A4432"/>
    <w:rsid w:val="004A44F8"/>
    <w:rsid w:val="004A486A"/>
    <w:rsid w:val="004A4AD7"/>
    <w:rsid w:val="004A5373"/>
    <w:rsid w:val="004A54A9"/>
    <w:rsid w:val="004A5CEB"/>
    <w:rsid w:val="004A6418"/>
    <w:rsid w:val="004A6B03"/>
    <w:rsid w:val="004B0445"/>
    <w:rsid w:val="004B04B7"/>
    <w:rsid w:val="004B0615"/>
    <w:rsid w:val="004B1109"/>
    <w:rsid w:val="004B19D9"/>
    <w:rsid w:val="004B2037"/>
    <w:rsid w:val="004B2555"/>
    <w:rsid w:val="004B2B1C"/>
    <w:rsid w:val="004B42B3"/>
    <w:rsid w:val="004B44BF"/>
    <w:rsid w:val="004B44FA"/>
    <w:rsid w:val="004B4653"/>
    <w:rsid w:val="004B46F2"/>
    <w:rsid w:val="004B4934"/>
    <w:rsid w:val="004B4979"/>
    <w:rsid w:val="004B5198"/>
    <w:rsid w:val="004B5312"/>
    <w:rsid w:val="004B5605"/>
    <w:rsid w:val="004B5F29"/>
    <w:rsid w:val="004B6960"/>
    <w:rsid w:val="004B69EC"/>
    <w:rsid w:val="004B70FF"/>
    <w:rsid w:val="004B7D84"/>
    <w:rsid w:val="004C0354"/>
    <w:rsid w:val="004C07FC"/>
    <w:rsid w:val="004C139F"/>
    <w:rsid w:val="004C1411"/>
    <w:rsid w:val="004C169E"/>
    <w:rsid w:val="004C19A9"/>
    <w:rsid w:val="004C1C2D"/>
    <w:rsid w:val="004C1EB3"/>
    <w:rsid w:val="004C2171"/>
    <w:rsid w:val="004C2EA0"/>
    <w:rsid w:val="004C3529"/>
    <w:rsid w:val="004C36B0"/>
    <w:rsid w:val="004C3919"/>
    <w:rsid w:val="004C3935"/>
    <w:rsid w:val="004C3DAF"/>
    <w:rsid w:val="004C3FE1"/>
    <w:rsid w:val="004C508A"/>
    <w:rsid w:val="004C5EC6"/>
    <w:rsid w:val="004C77ED"/>
    <w:rsid w:val="004C7E40"/>
    <w:rsid w:val="004D01BD"/>
    <w:rsid w:val="004D036B"/>
    <w:rsid w:val="004D1A3B"/>
    <w:rsid w:val="004D1D99"/>
    <w:rsid w:val="004D236A"/>
    <w:rsid w:val="004D25AB"/>
    <w:rsid w:val="004D2C43"/>
    <w:rsid w:val="004D3164"/>
    <w:rsid w:val="004D3373"/>
    <w:rsid w:val="004D35FC"/>
    <w:rsid w:val="004D3B1D"/>
    <w:rsid w:val="004D3CED"/>
    <w:rsid w:val="004D44A9"/>
    <w:rsid w:val="004D47D0"/>
    <w:rsid w:val="004D4DC9"/>
    <w:rsid w:val="004D72FB"/>
    <w:rsid w:val="004D73E1"/>
    <w:rsid w:val="004D7493"/>
    <w:rsid w:val="004D749F"/>
    <w:rsid w:val="004D7B69"/>
    <w:rsid w:val="004D7BC8"/>
    <w:rsid w:val="004E0FB6"/>
    <w:rsid w:val="004E1615"/>
    <w:rsid w:val="004E1D10"/>
    <w:rsid w:val="004E1D25"/>
    <w:rsid w:val="004E1D6D"/>
    <w:rsid w:val="004E1FF2"/>
    <w:rsid w:val="004E20A0"/>
    <w:rsid w:val="004E2E88"/>
    <w:rsid w:val="004E328B"/>
    <w:rsid w:val="004E38A5"/>
    <w:rsid w:val="004E39F7"/>
    <w:rsid w:val="004E40C5"/>
    <w:rsid w:val="004E4129"/>
    <w:rsid w:val="004E442E"/>
    <w:rsid w:val="004E48FC"/>
    <w:rsid w:val="004E495C"/>
    <w:rsid w:val="004E4FED"/>
    <w:rsid w:val="004E5450"/>
    <w:rsid w:val="004E5A84"/>
    <w:rsid w:val="004E5F5A"/>
    <w:rsid w:val="004E614D"/>
    <w:rsid w:val="004E69CA"/>
    <w:rsid w:val="004E6D81"/>
    <w:rsid w:val="004E709E"/>
    <w:rsid w:val="004E71B4"/>
    <w:rsid w:val="004F073D"/>
    <w:rsid w:val="004F0CD7"/>
    <w:rsid w:val="004F14A5"/>
    <w:rsid w:val="004F15CF"/>
    <w:rsid w:val="004F1676"/>
    <w:rsid w:val="004F1B97"/>
    <w:rsid w:val="004F3BA9"/>
    <w:rsid w:val="004F3DA0"/>
    <w:rsid w:val="004F45F3"/>
    <w:rsid w:val="004F5339"/>
    <w:rsid w:val="004F5972"/>
    <w:rsid w:val="004F5CFD"/>
    <w:rsid w:val="004F653E"/>
    <w:rsid w:val="004F72FB"/>
    <w:rsid w:val="004F7362"/>
    <w:rsid w:val="004F78A1"/>
    <w:rsid w:val="00500312"/>
    <w:rsid w:val="00500D56"/>
    <w:rsid w:val="00500D80"/>
    <w:rsid w:val="005014E3"/>
    <w:rsid w:val="005016BE"/>
    <w:rsid w:val="00501E4D"/>
    <w:rsid w:val="0050328B"/>
    <w:rsid w:val="00503804"/>
    <w:rsid w:val="00503B76"/>
    <w:rsid w:val="00504B74"/>
    <w:rsid w:val="00504D8B"/>
    <w:rsid w:val="00504E66"/>
    <w:rsid w:val="00504ED3"/>
    <w:rsid w:val="00505438"/>
    <w:rsid w:val="0050630F"/>
    <w:rsid w:val="00506B2D"/>
    <w:rsid w:val="00506ED4"/>
    <w:rsid w:val="005077C7"/>
    <w:rsid w:val="005077CE"/>
    <w:rsid w:val="00507B11"/>
    <w:rsid w:val="00507B80"/>
    <w:rsid w:val="005107AB"/>
    <w:rsid w:val="00510CF4"/>
    <w:rsid w:val="00511048"/>
    <w:rsid w:val="00511633"/>
    <w:rsid w:val="00511751"/>
    <w:rsid w:val="0051190F"/>
    <w:rsid w:val="00511BD6"/>
    <w:rsid w:val="0051222D"/>
    <w:rsid w:val="00513072"/>
    <w:rsid w:val="00513584"/>
    <w:rsid w:val="00513EA7"/>
    <w:rsid w:val="00513FE4"/>
    <w:rsid w:val="00514B2A"/>
    <w:rsid w:val="005154AD"/>
    <w:rsid w:val="005203F9"/>
    <w:rsid w:val="00520F37"/>
    <w:rsid w:val="00521370"/>
    <w:rsid w:val="00521395"/>
    <w:rsid w:val="00521610"/>
    <w:rsid w:val="00521C12"/>
    <w:rsid w:val="00522355"/>
    <w:rsid w:val="005237E0"/>
    <w:rsid w:val="005259E1"/>
    <w:rsid w:val="00525B64"/>
    <w:rsid w:val="005273AF"/>
    <w:rsid w:val="005276A1"/>
    <w:rsid w:val="005277EC"/>
    <w:rsid w:val="005303C3"/>
    <w:rsid w:val="00530785"/>
    <w:rsid w:val="00530D00"/>
    <w:rsid w:val="0053114E"/>
    <w:rsid w:val="005311AC"/>
    <w:rsid w:val="005312A6"/>
    <w:rsid w:val="00531D1D"/>
    <w:rsid w:val="005323F6"/>
    <w:rsid w:val="00532B9C"/>
    <w:rsid w:val="005334B2"/>
    <w:rsid w:val="005334C0"/>
    <w:rsid w:val="00533512"/>
    <w:rsid w:val="00533623"/>
    <w:rsid w:val="005336F0"/>
    <w:rsid w:val="005337BE"/>
    <w:rsid w:val="0053465A"/>
    <w:rsid w:val="0053476C"/>
    <w:rsid w:val="00534783"/>
    <w:rsid w:val="00534DF6"/>
    <w:rsid w:val="00534E6A"/>
    <w:rsid w:val="0053513B"/>
    <w:rsid w:val="00536AE8"/>
    <w:rsid w:val="00536B8C"/>
    <w:rsid w:val="00536CBC"/>
    <w:rsid w:val="00536CF6"/>
    <w:rsid w:val="00536F92"/>
    <w:rsid w:val="005371DC"/>
    <w:rsid w:val="0053788E"/>
    <w:rsid w:val="00537C1A"/>
    <w:rsid w:val="00540486"/>
    <w:rsid w:val="0054115E"/>
    <w:rsid w:val="00541709"/>
    <w:rsid w:val="005417EE"/>
    <w:rsid w:val="0054233D"/>
    <w:rsid w:val="0054279A"/>
    <w:rsid w:val="00542F36"/>
    <w:rsid w:val="005430A2"/>
    <w:rsid w:val="00543185"/>
    <w:rsid w:val="0054347A"/>
    <w:rsid w:val="00543676"/>
    <w:rsid w:val="00543EC4"/>
    <w:rsid w:val="0054416D"/>
    <w:rsid w:val="00545DE4"/>
    <w:rsid w:val="005460C3"/>
    <w:rsid w:val="00546472"/>
    <w:rsid w:val="0054782C"/>
    <w:rsid w:val="00547C07"/>
    <w:rsid w:val="00550FCC"/>
    <w:rsid w:val="005510EE"/>
    <w:rsid w:val="005511FC"/>
    <w:rsid w:val="0055139C"/>
    <w:rsid w:val="0055182F"/>
    <w:rsid w:val="00551C82"/>
    <w:rsid w:val="0055276A"/>
    <w:rsid w:val="00552E4F"/>
    <w:rsid w:val="005531C2"/>
    <w:rsid w:val="005536EF"/>
    <w:rsid w:val="00553F32"/>
    <w:rsid w:val="0055448B"/>
    <w:rsid w:val="00554681"/>
    <w:rsid w:val="00554EB4"/>
    <w:rsid w:val="005557E4"/>
    <w:rsid w:val="00555B8F"/>
    <w:rsid w:val="00555C55"/>
    <w:rsid w:val="00556172"/>
    <w:rsid w:val="00556EEE"/>
    <w:rsid w:val="00557630"/>
    <w:rsid w:val="00557F08"/>
    <w:rsid w:val="00560796"/>
    <w:rsid w:val="00560B60"/>
    <w:rsid w:val="0056176A"/>
    <w:rsid w:val="0056179D"/>
    <w:rsid w:val="00561BD4"/>
    <w:rsid w:val="00561E5B"/>
    <w:rsid w:val="005620E5"/>
    <w:rsid w:val="005621AB"/>
    <w:rsid w:val="005621B3"/>
    <w:rsid w:val="00562B7C"/>
    <w:rsid w:val="0056311B"/>
    <w:rsid w:val="00563511"/>
    <w:rsid w:val="00563722"/>
    <w:rsid w:val="00564DFF"/>
    <w:rsid w:val="0056512E"/>
    <w:rsid w:val="00565DC5"/>
    <w:rsid w:val="00566211"/>
    <w:rsid w:val="005664F8"/>
    <w:rsid w:val="0056675D"/>
    <w:rsid w:val="00566FE4"/>
    <w:rsid w:val="00567435"/>
    <w:rsid w:val="005679A6"/>
    <w:rsid w:val="00570231"/>
    <w:rsid w:val="00570D69"/>
    <w:rsid w:val="00571DF1"/>
    <w:rsid w:val="00571E30"/>
    <w:rsid w:val="0057241A"/>
    <w:rsid w:val="00572608"/>
    <w:rsid w:val="00572694"/>
    <w:rsid w:val="005726AA"/>
    <w:rsid w:val="0057287D"/>
    <w:rsid w:val="005730A6"/>
    <w:rsid w:val="005732BF"/>
    <w:rsid w:val="00573636"/>
    <w:rsid w:val="005736C8"/>
    <w:rsid w:val="00573B41"/>
    <w:rsid w:val="00573B51"/>
    <w:rsid w:val="00574725"/>
    <w:rsid w:val="00574C59"/>
    <w:rsid w:val="005759AB"/>
    <w:rsid w:val="00575EE8"/>
    <w:rsid w:val="0057618E"/>
    <w:rsid w:val="00576558"/>
    <w:rsid w:val="0057693D"/>
    <w:rsid w:val="005779A6"/>
    <w:rsid w:val="00577C43"/>
    <w:rsid w:val="00577E73"/>
    <w:rsid w:val="00580241"/>
    <w:rsid w:val="005805C8"/>
    <w:rsid w:val="00580E35"/>
    <w:rsid w:val="00580FE1"/>
    <w:rsid w:val="00581B72"/>
    <w:rsid w:val="0058342B"/>
    <w:rsid w:val="005835CB"/>
    <w:rsid w:val="0058364E"/>
    <w:rsid w:val="005837D3"/>
    <w:rsid w:val="005849D7"/>
    <w:rsid w:val="00584EA7"/>
    <w:rsid w:val="005850BF"/>
    <w:rsid w:val="005853DD"/>
    <w:rsid w:val="00586425"/>
    <w:rsid w:val="005869AA"/>
    <w:rsid w:val="00586E75"/>
    <w:rsid w:val="00587114"/>
    <w:rsid w:val="0058737A"/>
    <w:rsid w:val="00587FCB"/>
    <w:rsid w:val="00591532"/>
    <w:rsid w:val="00591BBD"/>
    <w:rsid w:val="0059239C"/>
    <w:rsid w:val="00592EA7"/>
    <w:rsid w:val="00592F4B"/>
    <w:rsid w:val="005931F6"/>
    <w:rsid w:val="0059400D"/>
    <w:rsid w:val="00594CA8"/>
    <w:rsid w:val="005952E2"/>
    <w:rsid w:val="00595A76"/>
    <w:rsid w:val="00595AB7"/>
    <w:rsid w:val="00595BE9"/>
    <w:rsid w:val="005962CD"/>
    <w:rsid w:val="0059647B"/>
    <w:rsid w:val="00596876"/>
    <w:rsid w:val="00596C88"/>
    <w:rsid w:val="00596EAC"/>
    <w:rsid w:val="00597BBD"/>
    <w:rsid w:val="00597D06"/>
    <w:rsid w:val="00597DB2"/>
    <w:rsid w:val="005A0AF8"/>
    <w:rsid w:val="005A0B5F"/>
    <w:rsid w:val="005A1B4F"/>
    <w:rsid w:val="005A1E57"/>
    <w:rsid w:val="005A3B53"/>
    <w:rsid w:val="005A3BA7"/>
    <w:rsid w:val="005A3EC5"/>
    <w:rsid w:val="005A415C"/>
    <w:rsid w:val="005A4355"/>
    <w:rsid w:val="005A4473"/>
    <w:rsid w:val="005A4B29"/>
    <w:rsid w:val="005A4B35"/>
    <w:rsid w:val="005A4CC8"/>
    <w:rsid w:val="005A4E20"/>
    <w:rsid w:val="005A5092"/>
    <w:rsid w:val="005A50CF"/>
    <w:rsid w:val="005A5281"/>
    <w:rsid w:val="005A5746"/>
    <w:rsid w:val="005A5B06"/>
    <w:rsid w:val="005A6345"/>
    <w:rsid w:val="005A636F"/>
    <w:rsid w:val="005A6552"/>
    <w:rsid w:val="005A6B23"/>
    <w:rsid w:val="005A700F"/>
    <w:rsid w:val="005A744B"/>
    <w:rsid w:val="005A7737"/>
    <w:rsid w:val="005A777F"/>
    <w:rsid w:val="005A7823"/>
    <w:rsid w:val="005A7B75"/>
    <w:rsid w:val="005B05D4"/>
    <w:rsid w:val="005B1729"/>
    <w:rsid w:val="005B1808"/>
    <w:rsid w:val="005B2CB2"/>
    <w:rsid w:val="005B2D76"/>
    <w:rsid w:val="005B3171"/>
    <w:rsid w:val="005B3331"/>
    <w:rsid w:val="005B3431"/>
    <w:rsid w:val="005B478C"/>
    <w:rsid w:val="005B4A84"/>
    <w:rsid w:val="005B4BD0"/>
    <w:rsid w:val="005B533D"/>
    <w:rsid w:val="005B5D75"/>
    <w:rsid w:val="005B6BA5"/>
    <w:rsid w:val="005B6C4F"/>
    <w:rsid w:val="005B6D77"/>
    <w:rsid w:val="005B7179"/>
    <w:rsid w:val="005B7419"/>
    <w:rsid w:val="005B7B58"/>
    <w:rsid w:val="005B7B67"/>
    <w:rsid w:val="005B7CD7"/>
    <w:rsid w:val="005B7D06"/>
    <w:rsid w:val="005B7DF8"/>
    <w:rsid w:val="005C028A"/>
    <w:rsid w:val="005C0AFE"/>
    <w:rsid w:val="005C0DEA"/>
    <w:rsid w:val="005C19D4"/>
    <w:rsid w:val="005C1F06"/>
    <w:rsid w:val="005C271D"/>
    <w:rsid w:val="005C29F5"/>
    <w:rsid w:val="005C2A50"/>
    <w:rsid w:val="005C2B01"/>
    <w:rsid w:val="005C3A0B"/>
    <w:rsid w:val="005C4075"/>
    <w:rsid w:val="005C464B"/>
    <w:rsid w:val="005C4659"/>
    <w:rsid w:val="005C495B"/>
    <w:rsid w:val="005C49D6"/>
    <w:rsid w:val="005C4BE0"/>
    <w:rsid w:val="005C4C9B"/>
    <w:rsid w:val="005C4F68"/>
    <w:rsid w:val="005C5C72"/>
    <w:rsid w:val="005C5FFF"/>
    <w:rsid w:val="005C618B"/>
    <w:rsid w:val="005C6844"/>
    <w:rsid w:val="005C6A7D"/>
    <w:rsid w:val="005C7549"/>
    <w:rsid w:val="005D0153"/>
    <w:rsid w:val="005D02B2"/>
    <w:rsid w:val="005D030B"/>
    <w:rsid w:val="005D0A32"/>
    <w:rsid w:val="005D0D5D"/>
    <w:rsid w:val="005D0E19"/>
    <w:rsid w:val="005D1BC0"/>
    <w:rsid w:val="005D1E04"/>
    <w:rsid w:val="005D1FD6"/>
    <w:rsid w:val="005D2DFB"/>
    <w:rsid w:val="005D416A"/>
    <w:rsid w:val="005D539F"/>
    <w:rsid w:val="005D5D3A"/>
    <w:rsid w:val="005D61DF"/>
    <w:rsid w:val="005D6339"/>
    <w:rsid w:val="005D6E3C"/>
    <w:rsid w:val="005D7E38"/>
    <w:rsid w:val="005D7EF5"/>
    <w:rsid w:val="005E0462"/>
    <w:rsid w:val="005E0515"/>
    <w:rsid w:val="005E07F7"/>
    <w:rsid w:val="005E1825"/>
    <w:rsid w:val="005E1AE1"/>
    <w:rsid w:val="005E1C25"/>
    <w:rsid w:val="005E2147"/>
    <w:rsid w:val="005E2356"/>
    <w:rsid w:val="005E24FC"/>
    <w:rsid w:val="005E28AD"/>
    <w:rsid w:val="005E2B83"/>
    <w:rsid w:val="005E2C64"/>
    <w:rsid w:val="005E372D"/>
    <w:rsid w:val="005E3AD2"/>
    <w:rsid w:val="005E4073"/>
    <w:rsid w:val="005E4180"/>
    <w:rsid w:val="005E420A"/>
    <w:rsid w:val="005E44BA"/>
    <w:rsid w:val="005E4611"/>
    <w:rsid w:val="005E4D78"/>
    <w:rsid w:val="005E50F0"/>
    <w:rsid w:val="005E5573"/>
    <w:rsid w:val="005E5849"/>
    <w:rsid w:val="005E5A87"/>
    <w:rsid w:val="005E667E"/>
    <w:rsid w:val="005E6CC2"/>
    <w:rsid w:val="005E7812"/>
    <w:rsid w:val="005E7E72"/>
    <w:rsid w:val="005F04AA"/>
    <w:rsid w:val="005F074F"/>
    <w:rsid w:val="005F0763"/>
    <w:rsid w:val="005F0AC9"/>
    <w:rsid w:val="005F151F"/>
    <w:rsid w:val="005F1717"/>
    <w:rsid w:val="005F1B41"/>
    <w:rsid w:val="005F1E68"/>
    <w:rsid w:val="005F1F13"/>
    <w:rsid w:val="005F2364"/>
    <w:rsid w:val="005F255D"/>
    <w:rsid w:val="005F25BE"/>
    <w:rsid w:val="005F309F"/>
    <w:rsid w:val="005F3B70"/>
    <w:rsid w:val="005F3DA9"/>
    <w:rsid w:val="005F3FBC"/>
    <w:rsid w:val="005F4050"/>
    <w:rsid w:val="005F40C0"/>
    <w:rsid w:val="005F4E53"/>
    <w:rsid w:val="005F580C"/>
    <w:rsid w:val="005F6C75"/>
    <w:rsid w:val="005F6CD3"/>
    <w:rsid w:val="00600786"/>
    <w:rsid w:val="00600906"/>
    <w:rsid w:val="0060093C"/>
    <w:rsid w:val="006009DD"/>
    <w:rsid w:val="00600D26"/>
    <w:rsid w:val="00600E90"/>
    <w:rsid w:val="00601BD6"/>
    <w:rsid w:val="00601BF2"/>
    <w:rsid w:val="00601E29"/>
    <w:rsid w:val="006020A9"/>
    <w:rsid w:val="006027A1"/>
    <w:rsid w:val="006035FD"/>
    <w:rsid w:val="0060368E"/>
    <w:rsid w:val="006038A9"/>
    <w:rsid w:val="006044A5"/>
    <w:rsid w:val="00604645"/>
    <w:rsid w:val="006053BC"/>
    <w:rsid w:val="00605DB8"/>
    <w:rsid w:val="006066DE"/>
    <w:rsid w:val="00606D4F"/>
    <w:rsid w:val="00606DF8"/>
    <w:rsid w:val="00607108"/>
    <w:rsid w:val="006073CE"/>
    <w:rsid w:val="006078C1"/>
    <w:rsid w:val="0061011E"/>
    <w:rsid w:val="00610979"/>
    <w:rsid w:val="00610D92"/>
    <w:rsid w:val="00610FA8"/>
    <w:rsid w:val="00611252"/>
    <w:rsid w:val="006114E4"/>
    <w:rsid w:val="00612622"/>
    <w:rsid w:val="00612694"/>
    <w:rsid w:val="0061278D"/>
    <w:rsid w:val="006135A0"/>
    <w:rsid w:val="00613B1F"/>
    <w:rsid w:val="006142DA"/>
    <w:rsid w:val="006146D1"/>
    <w:rsid w:val="00615101"/>
    <w:rsid w:val="006153DB"/>
    <w:rsid w:val="00615A3C"/>
    <w:rsid w:val="00616923"/>
    <w:rsid w:val="00616960"/>
    <w:rsid w:val="00617432"/>
    <w:rsid w:val="0061754E"/>
    <w:rsid w:val="00617578"/>
    <w:rsid w:val="006176FF"/>
    <w:rsid w:val="0061771C"/>
    <w:rsid w:val="006178CD"/>
    <w:rsid w:val="00617BBF"/>
    <w:rsid w:val="00620357"/>
    <w:rsid w:val="00620764"/>
    <w:rsid w:val="00621269"/>
    <w:rsid w:val="00621A82"/>
    <w:rsid w:val="00621EC6"/>
    <w:rsid w:val="00621F1E"/>
    <w:rsid w:val="0062231E"/>
    <w:rsid w:val="006227CF"/>
    <w:rsid w:val="00622894"/>
    <w:rsid w:val="00622C23"/>
    <w:rsid w:val="00622F16"/>
    <w:rsid w:val="00623CB5"/>
    <w:rsid w:val="0062492F"/>
    <w:rsid w:val="00624D28"/>
    <w:rsid w:val="00624D35"/>
    <w:rsid w:val="00624D9A"/>
    <w:rsid w:val="006258B6"/>
    <w:rsid w:val="00625DAD"/>
    <w:rsid w:val="00626771"/>
    <w:rsid w:val="00626C9D"/>
    <w:rsid w:val="00626F55"/>
    <w:rsid w:val="006270B1"/>
    <w:rsid w:val="0062769C"/>
    <w:rsid w:val="0062798B"/>
    <w:rsid w:val="00627A17"/>
    <w:rsid w:val="00627A5B"/>
    <w:rsid w:val="00627FBA"/>
    <w:rsid w:val="006300FE"/>
    <w:rsid w:val="0063242E"/>
    <w:rsid w:val="00632899"/>
    <w:rsid w:val="00632A5D"/>
    <w:rsid w:val="00632BCD"/>
    <w:rsid w:val="006332CD"/>
    <w:rsid w:val="0063384D"/>
    <w:rsid w:val="00633B1C"/>
    <w:rsid w:val="00633B66"/>
    <w:rsid w:val="00633C05"/>
    <w:rsid w:val="00633D06"/>
    <w:rsid w:val="00633DA1"/>
    <w:rsid w:val="00633EFE"/>
    <w:rsid w:val="006345D7"/>
    <w:rsid w:val="00634F18"/>
    <w:rsid w:val="0063507D"/>
    <w:rsid w:val="0063541C"/>
    <w:rsid w:val="006355A0"/>
    <w:rsid w:val="00635744"/>
    <w:rsid w:val="006366A4"/>
    <w:rsid w:val="0063700F"/>
    <w:rsid w:val="006371C0"/>
    <w:rsid w:val="00637410"/>
    <w:rsid w:val="006374E4"/>
    <w:rsid w:val="00637BC3"/>
    <w:rsid w:val="00637C19"/>
    <w:rsid w:val="006402D5"/>
    <w:rsid w:val="006404B7"/>
    <w:rsid w:val="00640BB5"/>
    <w:rsid w:val="00641809"/>
    <w:rsid w:val="00641D32"/>
    <w:rsid w:val="00642431"/>
    <w:rsid w:val="00642727"/>
    <w:rsid w:val="00642B6B"/>
    <w:rsid w:val="00642C4A"/>
    <w:rsid w:val="00642FCD"/>
    <w:rsid w:val="0064324C"/>
    <w:rsid w:val="006435A6"/>
    <w:rsid w:val="00643F02"/>
    <w:rsid w:val="00644400"/>
    <w:rsid w:val="00644AF4"/>
    <w:rsid w:val="00644F24"/>
    <w:rsid w:val="006450E0"/>
    <w:rsid w:val="00645487"/>
    <w:rsid w:val="0064671C"/>
    <w:rsid w:val="0064750E"/>
    <w:rsid w:val="0064786C"/>
    <w:rsid w:val="00647E0A"/>
    <w:rsid w:val="00650D5A"/>
    <w:rsid w:val="00652B87"/>
    <w:rsid w:val="0065354B"/>
    <w:rsid w:val="0065401F"/>
    <w:rsid w:val="00655607"/>
    <w:rsid w:val="006556C0"/>
    <w:rsid w:val="00655746"/>
    <w:rsid w:val="00655823"/>
    <w:rsid w:val="00655A13"/>
    <w:rsid w:val="00655EEE"/>
    <w:rsid w:val="00655FA1"/>
    <w:rsid w:val="00656259"/>
    <w:rsid w:val="006569DA"/>
    <w:rsid w:val="00656A5D"/>
    <w:rsid w:val="006577E4"/>
    <w:rsid w:val="00657B01"/>
    <w:rsid w:val="006608B4"/>
    <w:rsid w:val="00660E82"/>
    <w:rsid w:val="00661276"/>
    <w:rsid w:val="006617BF"/>
    <w:rsid w:val="0066286D"/>
    <w:rsid w:val="00662B2C"/>
    <w:rsid w:val="00662D89"/>
    <w:rsid w:val="00662E82"/>
    <w:rsid w:val="006632A3"/>
    <w:rsid w:val="00663427"/>
    <w:rsid w:val="006635A8"/>
    <w:rsid w:val="00664128"/>
    <w:rsid w:val="00664478"/>
    <w:rsid w:val="00664AA9"/>
    <w:rsid w:val="00664DE3"/>
    <w:rsid w:val="00664E0A"/>
    <w:rsid w:val="006655A9"/>
    <w:rsid w:val="00665C84"/>
    <w:rsid w:val="00665E22"/>
    <w:rsid w:val="00666147"/>
    <w:rsid w:val="006666A4"/>
    <w:rsid w:val="00666D3C"/>
    <w:rsid w:val="00667101"/>
    <w:rsid w:val="00667673"/>
    <w:rsid w:val="00667AD7"/>
    <w:rsid w:val="00667D5D"/>
    <w:rsid w:val="00670027"/>
    <w:rsid w:val="006707A1"/>
    <w:rsid w:val="00671002"/>
    <w:rsid w:val="0067124E"/>
    <w:rsid w:val="00671377"/>
    <w:rsid w:val="00671458"/>
    <w:rsid w:val="00671511"/>
    <w:rsid w:val="00671CCE"/>
    <w:rsid w:val="006723DC"/>
    <w:rsid w:val="006726F5"/>
    <w:rsid w:val="00672A37"/>
    <w:rsid w:val="00672CA2"/>
    <w:rsid w:val="006731ED"/>
    <w:rsid w:val="0067356D"/>
    <w:rsid w:val="006738FE"/>
    <w:rsid w:val="00673A61"/>
    <w:rsid w:val="00674239"/>
    <w:rsid w:val="0067427D"/>
    <w:rsid w:val="00674537"/>
    <w:rsid w:val="00674733"/>
    <w:rsid w:val="00675447"/>
    <w:rsid w:val="006762FE"/>
    <w:rsid w:val="00676838"/>
    <w:rsid w:val="00676949"/>
    <w:rsid w:val="00676D1B"/>
    <w:rsid w:val="0067731D"/>
    <w:rsid w:val="006779BC"/>
    <w:rsid w:val="00677B8F"/>
    <w:rsid w:val="00677EE8"/>
    <w:rsid w:val="0068071B"/>
    <w:rsid w:val="00680918"/>
    <w:rsid w:val="00680D17"/>
    <w:rsid w:val="00681235"/>
    <w:rsid w:val="00681277"/>
    <w:rsid w:val="006816EC"/>
    <w:rsid w:val="00681AD6"/>
    <w:rsid w:val="00682C42"/>
    <w:rsid w:val="00684F90"/>
    <w:rsid w:val="0068547A"/>
    <w:rsid w:val="00685718"/>
    <w:rsid w:val="00685900"/>
    <w:rsid w:val="00685EC5"/>
    <w:rsid w:val="0068675E"/>
    <w:rsid w:val="00686B74"/>
    <w:rsid w:val="00686F8B"/>
    <w:rsid w:val="00690797"/>
    <w:rsid w:val="00692112"/>
    <w:rsid w:val="00692C5B"/>
    <w:rsid w:val="0069328F"/>
    <w:rsid w:val="0069337D"/>
    <w:rsid w:val="00693E8E"/>
    <w:rsid w:val="00694BF7"/>
    <w:rsid w:val="00694D5A"/>
    <w:rsid w:val="00695589"/>
    <w:rsid w:val="00695B68"/>
    <w:rsid w:val="006961A6"/>
    <w:rsid w:val="00696FE4"/>
    <w:rsid w:val="006973C9"/>
    <w:rsid w:val="006A0455"/>
    <w:rsid w:val="006A07FE"/>
    <w:rsid w:val="006A0876"/>
    <w:rsid w:val="006A1475"/>
    <w:rsid w:val="006A154D"/>
    <w:rsid w:val="006A179C"/>
    <w:rsid w:val="006A22BA"/>
    <w:rsid w:val="006A35A1"/>
    <w:rsid w:val="006A3856"/>
    <w:rsid w:val="006A48F2"/>
    <w:rsid w:val="006A4ED4"/>
    <w:rsid w:val="006A53F2"/>
    <w:rsid w:val="006A586F"/>
    <w:rsid w:val="006A5A7D"/>
    <w:rsid w:val="006A63F3"/>
    <w:rsid w:val="006A6D6A"/>
    <w:rsid w:val="006A7051"/>
    <w:rsid w:val="006A7375"/>
    <w:rsid w:val="006A7B0B"/>
    <w:rsid w:val="006B00E1"/>
    <w:rsid w:val="006B0D7B"/>
    <w:rsid w:val="006B0DDE"/>
    <w:rsid w:val="006B1359"/>
    <w:rsid w:val="006B148E"/>
    <w:rsid w:val="006B16B2"/>
    <w:rsid w:val="006B1A39"/>
    <w:rsid w:val="006B1CBC"/>
    <w:rsid w:val="006B23E1"/>
    <w:rsid w:val="006B26A3"/>
    <w:rsid w:val="006B3083"/>
    <w:rsid w:val="006B31A8"/>
    <w:rsid w:val="006B3643"/>
    <w:rsid w:val="006B3685"/>
    <w:rsid w:val="006B37F2"/>
    <w:rsid w:val="006B39E8"/>
    <w:rsid w:val="006B47DB"/>
    <w:rsid w:val="006B4C12"/>
    <w:rsid w:val="006B52E9"/>
    <w:rsid w:val="006B56C6"/>
    <w:rsid w:val="006B58EC"/>
    <w:rsid w:val="006B5BFF"/>
    <w:rsid w:val="006B63E6"/>
    <w:rsid w:val="006B661A"/>
    <w:rsid w:val="006B70B4"/>
    <w:rsid w:val="006B72BB"/>
    <w:rsid w:val="006C0321"/>
    <w:rsid w:val="006C1366"/>
    <w:rsid w:val="006C1835"/>
    <w:rsid w:val="006C2273"/>
    <w:rsid w:val="006C22F2"/>
    <w:rsid w:val="006C26A9"/>
    <w:rsid w:val="006C2930"/>
    <w:rsid w:val="006C2D74"/>
    <w:rsid w:val="006C3915"/>
    <w:rsid w:val="006C39AA"/>
    <w:rsid w:val="006C40BC"/>
    <w:rsid w:val="006C4801"/>
    <w:rsid w:val="006C558C"/>
    <w:rsid w:val="006C628A"/>
    <w:rsid w:val="006C690C"/>
    <w:rsid w:val="006C6A9E"/>
    <w:rsid w:val="006C7583"/>
    <w:rsid w:val="006C7A1A"/>
    <w:rsid w:val="006C7C21"/>
    <w:rsid w:val="006D1587"/>
    <w:rsid w:val="006D1F51"/>
    <w:rsid w:val="006D3018"/>
    <w:rsid w:val="006D394A"/>
    <w:rsid w:val="006D3E7D"/>
    <w:rsid w:val="006D3FEE"/>
    <w:rsid w:val="006D4C56"/>
    <w:rsid w:val="006D5D97"/>
    <w:rsid w:val="006D5E07"/>
    <w:rsid w:val="006D5E6C"/>
    <w:rsid w:val="006D6C03"/>
    <w:rsid w:val="006D766E"/>
    <w:rsid w:val="006D7A8D"/>
    <w:rsid w:val="006D7B90"/>
    <w:rsid w:val="006E151F"/>
    <w:rsid w:val="006E1AC0"/>
    <w:rsid w:val="006E3384"/>
    <w:rsid w:val="006E3C70"/>
    <w:rsid w:val="006E42CB"/>
    <w:rsid w:val="006E4360"/>
    <w:rsid w:val="006E47C2"/>
    <w:rsid w:val="006E4887"/>
    <w:rsid w:val="006E4CBA"/>
    <w:rsid w:val="006E4E5A"/>
    <w:rsid w:val="006E53D7"/>
    <w:rsid w:val="006E5A85"/>
    <w:rsid w:val="006E71C7"/>
    <w:rsid w:val="006E7490"/>
    <w:rsid w:val="006E774E"/>
    <w:rsid w:val="006E7A3D"/>
    <w:rsid w:val="006E7E59"/>
    <w:rsid w:val="006F02BB"/>
    <w:rsid w:val="006F03B2"/>
    <w:rsid w:val="006F0632"/>
    <w:rsid w:val="006F0B30"/>
    <w:rsid w:val="006F0FE5"/>
    <w:rsid w:val="006F140C"/>
    <w:rsid w:val="006F1581"/>
    <w:rsid w:val="006F1B27"/>
    <w:rsid w:val="006F1CE3"/>
    <w:rsid w:val="006F1DA0"/>
    <w:rsid w:val="006F1DA1"/>
    <w:rsid w:val="006F1E72"/>
    <w:rsid w:val="006F20FC"/>
    <w:rsid w:val="006F25B6"/>
    <w:rsid w:val="006F28F7"/>
    <w:rsid w:val="006F3868"/>
    <w:rsid w:val="006F41AB"/>
    <w:rsid w:val="006F4D1D"/>
    <w:rsid w:val="006F53A5"/>
    <w:rsid w:val="006F5862"/>
    <w:rsid w:val="006F58B8"/>
    <w:rsid w:val="006F5A59"/>
    <w:rsid w:val="006F5E76"/>
    <w:rsid w:val="006F6374"/>
    <w:rsid w:val="006F6387"/>
    <w:rsid w:val="006F6B63"/>
    <w:rsid w:val="006F7DD3"/>
    <w:rsid w:val="007007AF"/>
    <w:rsid w:val="0070099B"/>
    <w:rsid w:val="00701361"/>
    <w:rsid w:val="00701767"/>
    <w:rsid w:val="00701A1F"/>
    <w:rsid w:val="007022B9"/>
    <w:rsid w:val="0070286A"/>
    <w:rsid w:val="007041F6"/>
    <w:rsid w:val="0070430A"/>
    <w:rsid w:val="00704A6E"/>
    <w:rsid w:val="00705499"/>
    <w:rsid w:val="00705DF3"/>
    <w:rsid w:val="00705E57"/>
    <w:rsid w:val="007062CB"/>
    <w:rsid w:val="00706419"/>
    <w:rsid w:val="0070674E"/>
    <w:rsid w:val="00707525"/>
    <w:rsid w:val="00707F77"/>
    <w:rsid w:val="007100CC"/>
    <w:rsid w:val="00710590"/>
    <w:rsid w:val="00710EF2"/>
    <w:rsid w:val="00711128"/>
    <w:rsid w:val="00711422"/>
    <w:rsid w:val="00711426"/>
    <w:rsid w:val="00711600"/>
    <w:rsid w:val="00712FFA"/>
    <w:rsid w:val="00713150"/>
    <w:rsid w:val="007133B4"/>
    <w:rsid w:val="00713401"/>
    <w:rsid w:val="0071362B"/>
    <w:rsid w:val="00713D60"/>
    <w:rsid w:val="00713E0D"/>
    <w:rsid w:val="007149F8"/>
    <w:rsid w:val="0071549D"/>
    <w:rsid w:val="007155E1"/>
    <w:rsid w:val="007164CC"/>
    <w:rsid w:val="00716730"/>
    <w:rsid w:val="007167C2"/>
    <w:rsid w:val="00716A8C"/>
    <w:rsid w:val="00716CDA"/>
    <w:rsid w:val="0071720D"/>
    <w:rsid w:val="0071796B"/>
    <w:rsid w:val="00717BF9"/>
    <w:rsid w:val="00717D8E"/>
    <w:rsid w:val="007201A9"/>
    <w:rsid w:val="007207C1"/>
    <w:rsid w:val="00721095"/>
    <w:rsid w:val="0072141C"/>
    <w:rsid w:val="00721CEC"/>
    <w:rsid w:val="00721EF8"/>
    <w:rsid w:val="007229F8"/>
    <w:rsid w:val="0072303D"/>
    <w:rsid w:val="007231CD"/>
    <w:rsid w:val="0072365A"/>
    <w:rsid w:val="007242A1"/>
    <w:rsid w:val="0072474A"/>
    <w:rsid w:val="00724959"/>
    <w:rsid w:val="00725580"/>
    <w:rsid w:val="00725597"/>
    <w:rsid w:val="007256AD"/>
    <w:rsid w:val="00726048"/>
    <w:rsid w:val="00726074"/>
    <w:rsid w:val="00726234"/>
    <w:rsid w:val="007262BC"/>
    <w:rsid w:val="00726D42"/>
    <w:rsid w:val="007272F7"/>
    <w:rsid w:val="00727702"/>
    <w:rsid w:val="007306A3"/>
    <w:rsid w:val="007306B6"/>
    <w:rsid w:val="00730816"/>
    <w:rsid w:val="00730E7E"/>
    <w:rsid w:val="00731718"/>
    <w:rsid w:val="00731764"/>
    <w:rsid w:val="00731AAB"/>
    <w:rsid w:val="007323E8"/>
    <w:rsid w:val="00732644"/>
    <w:rsid w:val="00732A04"/>
    <w:rsid w:val="00732A40"/>
    <w:rsid w:val="00733146"/>
    <w:rsid w:val="0073359B"/>
    <w:rsid w:val="007339FF"/>
    <w:rsid w:val="00733D28"/>
    <w:rsid w:val="0073461D"/>
    <w:rsid w:val="007346A3"/>
    <w:rsid w:val="00735650"/>
    <w:rsid w:val="007357F7"/>
    <w:rsid w:val="00735B88"/>
    <w:rsid w:val="00735D1C"/>
    <w:rsid w:val="00735F26"/>
    <w:rsid w:val="00736FEC"/>
    <w:rsid w:val="00737326"/>
    <w:rsid w:val="00740717"/>
    <w:rsid w:val="00741765"/>
    <w:rsid w:val="007419AC"/>
    <w:rsid w:val="00742AB5"/>
    <w:rsid w:val="00742C36"/>
    <w:rsid w:val="00742C50"/>
    <w:rsid w:val="00743014"/>
    <w:rsid w:val="007436B5"/>
    <w:rsid w:val="00743AC0"/>
    <w:rsid w:val="0074430F"/>
    <w:rsid w:val="007452BA"/>
    <w:rsid w:val="007453F0"/>
    <w:rsid w:val="00745606"/>
    <w:rsid w:val="00745E37"/>
    <w:rsid w:val="00746181"/>
    <w:rsid w:val="00746252"/>
    <w:rsid w:val="007464F9"/>
    <w:rsid w:val="00746C60"/>
    <w:rsid w:val="00746CCE"/>
    <w:rsid w:val="00751417"/>
    <w:rsid w:val="00751926"/>
    <w:rsid w:val="00751BFA"/>
    <w:rsid w:val="007521C2"/>
    <w:rsid w:val="00752460"/>
    <w:rsid w:val="007524F6"/>
    <w:rsid w:val="00752701"/>
    <w:rsid w:val="00753471"/>
    <w:rsid w:val="007539E4"/>
    <w:rsid w:val="00753E58"/>
    <w:rsid w:val="007541B7"/>
    <w:rsid w:val="00754654"/>
    <w:rsid w:val="00754A00"/>
    <w:rsid w:val="00754A46"/>
    <w:rsid w:val="007550DF"/>
    <w:rsid w:val="00755117"/>
    <w:rsid w:val="00755330"/>
    <w:rsid w:val="00755487"/>
    <w:rsid w:val="00755A40"/>
    <w:rsid w:val="00755BA8"/>
    <w:rsid w:val="00755E69"/>
    <w:rsid w:val="00755F66"/>
    <w:rsid w:val="00756392"/>
    <w:rsid w:val="0075678F"/>
    <w:rsid w:val="00756B8A"/>
    <w:rsid w:val="0075791D"/>
    <w:rsid w:val="00760308"/>
    <w:rsid w:val="00760D41"/>
    <w:rsid w:val="00761456"/>
    <w:rsid w:val="007615F5"/>
    <w:rsid w:val="00762236"/>
    <w:rsid w:val="007629FE"/>
    <w:rsid w:val="00762F54"/>
    <w:rsid w:val="007639FB"/>
    <w:rsid w:val="00763F6D"/>
    <w:rsid w:val="007655AD"/>
    <w:rsid w:val="007656EC"/>
    <w:rsid w:val="007658EF"/>
    <w:rsid w:val="00766BD3"/>
    <w:rsid w:val="00766E93"/>
    <w:rsid w:val="00766FC4"/>
    <w:rsid w:val="007670B4"/>
    <w:rsid w:val="00767949"/>
    <w:rsid w:val="00770117"/>
    <w:rsid w:val="00770601"/>
    <w:rsid w:val="00770901"/>
    <w:rsid w:val="00770A07"/>
    <w:rsid w:val="00771259"/>
    <w:rsid w:val="007714F4"/>
    <w:rsid w:val="00772CA6"/>
    <w:rsid w:val="00773329"/>
    <w:rsid w:val="00774056"/>
    <w:rsid w:val="0077435C"/>
    <w:rsid w:val="00774C98"/>
    <w:rsid w:val="007757A9"/>
    <w:rsid w:val="00775913"/>
    <w:rsid w:val="007763E0"/>
    <w:rsid w:val="00776817"/>
    <w:rsid w:val="00776BCB"/>
    <w:rsid w:val="00776DE4"/>
    <w:rsid w:val="00776E36"/>
    <w:rsid w:val="007774FA"/>
    <w:rsid w:val="0077780F"/>
    <w:rsid w:val="00777AE7"/>
    <w:rsid w:val="00777D73"/>
    <w:rsid w:val="0078064E"/>
    <w:rsid w:val="0078134B"/>
    <w:rsid w:val="00781C4A"/>
    <w:rsid w:val="00781DBF"/>
    <w:rsid w:val="00782B97"/>
    <w:rsid w:val="00783320"/>
    <w:rsid w:val="00783A6D"/>
    <w:rsid w:val="00784577"/>
    <w:rsid w:val="00784880"/>
    <w:rsid w:val="0078495B"/>
    <w:rsid w:val="00784D8E"/>
    <w:rsid w:val="00786115"/>
    <w:rsid w:val="00786119"/>
    <w:rsid w:val="00786F6E"/>
    <w:rsid w:val="007875A7"/>
    <w:rsid w:val="007878C4"/>
    <w:rsid w:val="00787E90"/>
    <w:rsid w:val="00787FC4"/>
    <w:rsid w:val="00790483"/>
    <w:rsid w:val="0079153A"/>
    <w:rsid w:val="00791839"/>
    <w:rsid w:val="007918B3"/>
    <w:rsid w:val="00791BB1"/>
    <w:rsid w:val="0079231F"/>
    <w:rsid w:val="00792DB4"/>
    <w:rsid w:val="0079356E"/>
    <w:rsid w:val="00793D2E"/>
    <w:rsid w:val="007940E2"/>
    <w:rsid w:val="0079476F"/>
    <w:rsid w:val="00794ED7"/>
    <w:rsid w:val="00796220"/>
    <w:rsid w:val="007963C0"/>
    <w:rsid w:val="00796F10"/>
    <w:rsid w:val="0079716A"/>
    <w:rsid w:val="00797C6F"/>
    <w:rsid w:val="007A0183"/>
    <w:rsid w:val="007A0643"/>
    <w:rsid w:val="007A0F7F"/>
    <w:rsid w:val="007A1466"/>
    <w:rsid w:val="007A1469"/>
    <w:rsid w:val="007A158E"/>
    <w:rsid w:val="007A1F9C"/>
    <w:rsid w:val="007A2248"/>
    <w:rsid w:val="007A2B20"/>
    <w:rsid w:val="007A2CBE"/>
    <w:rsid w:val="007A36AD"/>
    <w:rsid w:val="007A3B48"/>
    <w:rsid w:val="007A407B"/>
    <w:rsid w:val="007A4B2A"/>
    <w:rsid w:val="007A4DCE"/>
    <w:rsid w:val="007A51E1"/>
    <w:rsid w:val="007A59B4"/>
    <w:rsid w:val="007A5FC7"/>
    <w:rsid w:val="007A6EA9"/>
    <w:rsid w:val="007A720E"/>
    <w:rsid w:val="007A7229"/>
    <w:rsid w:val="007A7AC2"/>
    <w:rsid w:val="007A7D33"/>
    <w:rsid w:val="007A7FC9"/>
    <w:rsid w:val="007B06B3"/>
    <w:rsid w:val="007B09AF"/>
    <w:rsid w:val="007B0A31"/>
    <w:rsid w:val="007B1116"/>
    <w:rsid w:val="007B1615"/>
    <w:rsid w:val="007B1806"/>
    <w:rsid w:val="007B1C4E"/>
    <w:rsid w:val="007B2095"/>
    <w:rsid w:val="007B29F4"/>
    <w:rsid w:val="007B2A46"/>
    <w:rsid w:val="007B2DAA"/>
    <w:rsid w:val="007B30A7"/>
    <w:rsid w:val="007B3580"/>
    <w:rsid w:val="007B3A3E"/>
    <w:rsid w:val="007B3EB7"/>
    <w:rsid w:val="007B481D"/>
    <w:rsid w:val="007B4C21"/>
    <w:rsid w:val="007B5886"/>
    <w:rsid w:val="007B5C5B"/>
    <w:rsid w:val="007B5F04"/>
    <w:rsid w:val="007B668A"/>
    <w:rsid w:val="007B6734"/>
    <w:rsid w:val="007B67D8"/>
    <w:rsid w:val="007B73E8"/>
    <w:rsid w:val="007B7859"/>
    <w:rsid w:val="007B7B2D"/>
    <w:rsid w:val="007B7B4F"/>
    <w:rsid w:val="007B7F71"/>
    <w:rsid w:val="007C0054"/>
    <w:rsid w:val="007C062D"/>
    <w:rsid w:val="007C06AD"/>
    <w:rsid w:val="007C0763"/>
    <w:rsid w:val="007C09D7"/>
    <w:rsid w:val="007C0BA8"/>
    <w:rsid w:val="007C13E3"/>
    <w:rsid w:val="007C1457"/>
    <w:rsid w:val="007C1F65"/>
    <w:rsid w:val="007C264B"/>
    <w:rsid w:val="007C2C3E"/>
    <w:rsid w:val="007C3034"/>
    <w:rsid w:val="007C3E54"/>
    <w:rsid w:val="007C42A0"/>
    <w:rsid w:val="007C5536"/>
    <w:rsid w:val="007C5C41"/>
    <w:rsid w:val="007C6392"/>
    <w:rsid w:val="007C7177"/>
    <w:rsid w:val="007C7BEA"/>
    <w:rsid w:val="007D01BD"/>
    <w:rsid w:val="007D01DD"/>
    <w:rsid w:val="007D0864"/>
    <w:rsid w:val="007D0A55"/>
    <w:rsid w:val="007D1E58"/>
    <w:rsid w:val="007D2917"/>
    <w:rsid w:val="007D2FE4"/>
    <w:rsid w:val="007D35E6"/>
    <w:rsid w:val="007D3D2E"/>
    <w:rsid w:val="007D3FA5"/>
    <w:rsid w:val="007D3FDE"/>
    <w:rsid w:val="007D4140"/>
    <w:rsid w:val="007D46FB"/>
    <w:rsid w:val="007D4805"/>
    <w:rsid w:val="007D503E"/>
    <w:rsid w:val="007D5246"/>
    <w:rsid w:val="007D528E"/>
    <w:rsid w:val="007D544D"/>
    <w:rsid w:val="007D6062"/>
    <w:rsid w:val="007D625D"/>
    <w:rsid w:val="007D6563"/>
    <w:rsid w:val="007D66FF"/>
    <w:rsid w:val="007D6A83"/>
    <w:rsid w:val="007D6D55"/>
    <w:rsid w:val="007D6EC1"/>
    <w:rsid w:val="007D7734"/>
    <w:rsid w:val="007D77F6"/>
    <w:rsid w:val="007D7D32"/>
    <w:rsid w:val="007E05B1"/>
    <w:rsid w:val="007E0E9C"/>
    <w:rsid w:val="007E10C4"/>
    <w:rsid w:val="007E15BC"/>
    <w:rsid w:val="007E197D"/>
    <w:rsid w:val="007E23FB"/>
    <w:rsid w:val="007E2471"/>
    <w:rsid w:val="007E3130"/>
    <w:rsid w:val="007E31D6"/>
    <w:rsid w:val="007E325F"/>
    <w:rsid w:val="007E32C0"/>
    <w:rsid w:val="007E3565"/>
    <w:rsid w:val="007E3C0B"/>
    <w:rsid w:val="007E4958"/>
    <w:rsid w:val="007E4A21"/>
    <w:rsid w:val="007E5879"/>
    <w:rsid w:val="007E592E"/>
    <w:rsid w:val="007E605D"/>
    <w:rsid w:val="007E6680"/>
    <w:rsid w:val="007E67D5"/>
    <w:rsid w:val="007E6B1A"/>
    <w:rsid w:val="007E6DA1"/>
    <w:rsid w:val="007E7458"/>
    <w:rsid w:val="007F04F2"/>
    <w:rsid w:val="007F0BA5"/>
    <w:rsid w:val="007F0E6B"/>
    <w:rsid w:val="007F106D"/>
    <w:rsid w:val="007F1872"/>
    <w:rsid w:val="007F18AB"/>
    <w:rsid w:val="007F1D1C"/>
    <w:rsid w:val="007F20E6"/>
    <w:rsid w:val="007F25E7"/>
    <w:rsid w:val="007F284E"/>
    <w:rsid w:val="007F3138"/>
    <w:rsid w:val="007F3809"/>
    <w:rsid w:val="007F3BB3"/>
    <w:rsid w:val="007F467C"/>
    <w:rsid w:val="007F4887"/>
    <w:rsid w:val="007F4A0F"/>
    <w:rsid w:val="007F4A57"/>
    <w:rsid w:val="007F4A89"/>
    <w:rsid w:val="007F53E2"/>
    <w:rsid w:val="007F55BB"/>
    <w:rsid w:val="007F5CBF"/>
    <w:rsid w:val="007F61CF"/>
    <w:rsid w:val="007F6DC2"/>
    <w:rsid w:val="007F749D"/>
    <w:rsid w:val="007F77C8"/>
    <w:rsid w:val="007F7D82"/>
    <w:rsid w:val="008002BE"/>
    <w:rsid w:val="00800A3D"/>
    <w:rsid w:val="00800E48"/>
    <w:rsid w:val="008010BC"/>
    <w:rsid w:val="00801294"/>
    <w:rsid w:val="008015D3"/>
    <w:rsid w:val="00801C89"/>
    <w:rsid w:val="00801ECA"/>
    <w:rsid w:val="0080238A"/>
    <w:rsid w:val="0080274C"/>
    <w:rsid w:val="008028F0"/>
    <w:rsid w:val="00802F8A"/>
    <w:rsid w:val="0080303B"/>
    <w:rsid w:val="0080397B"/>
    <w:rsid w:val="00803983"/>
    <w:rsid w:val="00803DBE"/>
    <w:rsid w:val="00803DD6"/>
    <w:rsid w:val="00803DE4"/>
    <w:rsid w:val="00803F73"/>
    <w:rsid w:val="00805C03"/>
    <w:rsid w:val="00805D72"/>
    <w:rsid w:val="00805DCD"/>
    <w:rsid w:val="00805E7A"/>
    <w:rsid w:val="00806E44"/>
    <w:rsid w:val="00806F10"/>
    <w:rsid w:val="00806FAA"/>
    <w:rsid w:val="00807527"/>
    <w:rsid w:val="00807871"/>
    <w:rsid w:val="00807BA6"/>
    <w:rsid w:val="00807E46"/>
    <w:rsid w:val="00810311"/>
    <w:rsid w:val="0081031B"/>
    <w:rsid w:val="0081067D"/>
    <w:rsid w:val="0081114A"/>
    <w:rsid w:val="008124EB"/>
    <w:rsid w:val="008124F2"/>
    <w:rsid w:val="00812614"/>
    <w:rsid w:val="00812697"/>
    <w:rsid w:val="008131D8"/>
    <w:rsid w:val="008138A0"/>
    <w:rsid w:val="00813BD8"/>
    <w:rsid w:val="00813D2A"/>
    <w:rsid w:val="00814095"/>
    <w:rsid w:val="00814215"/>
    <w:rsid w:val="00814ED3"/>
    <w:rsid w:val="008152F4"/>
    <w:rsid w:val="008159FC"/>
    <w:rsid w:val="00815F85"/>
    <w:rsid w:val="00816262"/>
    <w:rsid w:val="00816457"/>
    <w:rsid w:val="008167B2"/>
    <w:rsid w:val="00816FB4"/>
    <w:rsid w:val="00817245"/>
    <w:rsid w:val="0081786E"/>
    <w:rsid w:val="0081799C"/>
    <w:rsid w:val="008205F1"/>
    <w:rsid w:val="0082147E"/>
    <w:rsid w:val="00821BDF"/>
    <w:rsid w:val="00822461"/>
    <w:rsid w:val="0082260A"/>
    <w:rsid w:val="00822746"/>
    <w:rsid w:val="008227DB"/>
    <w:rsid w:val="008245BD"/>
    <w:rsid w:val="00824805"/>
    <w:rsid w:val="00824DC2"/>
    <w:rsid w:val="008257A8"/>
    <w:rsid w:val="00826545"/>
    <w:rsid w:val="00826E0B"/>
    <w:rsid w:val="00827DD9"/>
    <w:rsid w:val="0083027A"/>
    <w:rsid w:val="00830B7D"/>
    <w:rsid w:val="00830BAE"/>
    <w:rsid w:val="008310D1"/>
    <w:rsid w:val="00831434"/>
    <w:rsid w:val="00831557"/>
    <w:rsid w:val="00831D29"/>
    <w:rsid w:val="0083206A"/>
    <w:rsid w:val="008320BC"/>
    <w:rsid w:val="00832FA3"/>
    <w:rsid w:val="0083330F"/>
    <w:rsid w:val="00833625"/>
    <w:rsid w:val="00833680"/>
    <w:rsid w:val="008339C6"/>
    <w:rsid w:val="00833F60"/>
    <w:rsid w:val="0083426D"/>
    <w:rsid w:val="008347BB"/>
    <w:rsid w:val="00834A10"/>
    <w:rsid w:val="00834C70"/>
    <w:rsid w:val="00835114"/>
    <w:rsid w:val="00835682"/>
    <w:rsid w:val="00835B14"/>
    <w:rsid w:val="00835C50"/>
    <w:rsid w:val="00836022"/>
    <w:rsid w:val="0083684D"/>
    <w:rsid w:val="00836A9D"/>
    <w:rsid w:val="00836BA4"/>
    <w:rsid w:val="008372FD"/>
    <w:rsid w:val="00837C49"/>
    <w:rsid w:val="00840937"/>
    <w:rsid w:val="00840EAF"/>
    <w:rsid w:val="00841A67"/>
    <w:rsid w:val="00841AA4"/>
    <w:rsid w:val="00841C38"/>
    <w:rsid w:val="00842BFB"/>
    <w:rsid w:val="00842F96"/>
    <w:rsid w:val="00842FA9"/>
    <w:rsid w:val="00842FE1"/>
    <w:rsid w:val="00842FF9"/>
    <w:rsid w:val="00843515"/>
    <w:rsid w:val="0084375F"/>
    <w:rsid w:val="00843999"/>
    <w:rsid w:val="008439CB"/>
    <w:rsid w:val="00844BDF"/>
    <w:rsid w:val="00844BE8"/>
    <w:rsid w:val="00845416"/>
    <w:rsid w:val="00845755"/>
    <w:rsid w:val="0084580C"/>
    <w:rsid w:val="00845814"/>
    <w:rsid w:val="0084599F"/>
    <w:rsid w:val="00845DA8"/>
    <w:rsid w:val="0084691C"/>
    <w:rsid w:val="00847146"/>
    <w:rsid w:val="008474F1"/>
    <w:rsid w:val="00847F10"/>
    <w:rsid w:val="008501E7"/>
    <w:rsid w:val="008504E8"/>
    <w:rsid w:val="0085056D"/>
    <w:rsid w:val="008506E8"/>
    <w:rsid w:val="008509E0"/>
    <w:rsid w:val="008515D4"/>
    <w:rsid w:val="00851AD3"/>
    <w:rsid w:val="00851B1C"/>
    <w:rsid w:val="00852731"/>
    <w:rsid w:val="00852A42"/>
    <w:rsid w:val="00852FCF"/>
    <w:rsid w:val="008530B7"/>
    <w:rsid w:val="00853EB6"/>
    <w:rsid w:val="008546A5"/>
    <w:rsid w:val="008551A0"/>
    <w:rsid w:val="00855447"/>
    <w:rsid w:val="00856217"/>
    <w:rsid w:val="00856609"/>
    <w:rsid w:val="00857350"/>
    <w:rsid w:val="0085762A"/>
    <w:rsid w:val="00857B0B"/>
    <w:rsid w:val="00857F95"/>
    <w:rsid w:val="00860BA8"/>
    <w:rsid w:val="00860DE2"/>
    <w:rsid w:val="00860EC5"/>
    <w:rsid w:val="008612EC"/>
    <w:rsid w:val="008612FA"/>
    <w:rsid w:val="00861739"/>
    <w:rsid w:val="0086194E"/>
    <w:rsid w:val="008619D0"/>
    <w:rsid w:val="00861EE2"/>
    <w:rsid w:val="0086313A"/>
    <w:rsid w:val="00863559"/>
    <w:rsid w:val="00864833"/>
    <w:rsid w:val="0086483F"/>
    <w:rsid w:val="00864E23"/>
    <w:rsid w:val="008651D3"/>
    <w:rsid w:val="008661D2"/>
    <w:rsid w:val="0086736C"/>
    <w:rsid w:val="008673BA"/>
    <w:rsid w:val="00867438"/>
    <w:rsid w:val="0086796E"/>
    <w:rsid w:val="00870361"/>
    <w:rsid w:val="00870708"/>
    <w:rsid w:val="00870B7A"/>
    <w:rsid w:val="00870BAE"/>
    <w:rsid w:val="00871887"/>
    <w:rsid w:val="00871F3E"/>
    <w:rsid w:val="00872DEC"/>
    <w:rsid w:val="00873701"/>
    <w:rsid w:val="008740B4"/>
    <w:rsid w:val="00874243"/>
    <w:rsid w:val="008751B3"/>
    <w:rsid w:val="008754AE"/>
    <w:rsid w:val="00875F42"/>
    <w:rsid w:val="00876C20"/>
    <w:rsid w:val="00876FF9"/>
    <w:rsid w:val="00877214"/>
    <w:rsid w:val="00877655"/>
    <w:rsid w:val="0088037B"/>
    <w:rsid w:val="00880905"/>
    <w:rsid w:val="00880E3B"/>
    <w:rsid w:val="00881338"/>
    <w:rsid w:val="008825C3"/>
    <w:rsid w:val="00883038"/>
    <w:rsid w:val="0088355B"/>
    <w:rsid w:val="00883994"/>
    <w:rsid w:val="008845DA"/>
    <w:rsid w:val="0088489B"/>
    <w:rsid w:val="00884A60"/>
    <w:rsid w:val="0088521A"/>
    <w:rsid w:val="008852A1"/>
    <w:rsid w:val="008855E4"/>
    <w:rsid w:val="00885A6E"/>
    <w:rsid w:val="00885F89"/>
    <w:rsid w:val="00886E20"/>
    <w:rsid w:val="00887291"/>
    <w:rsid w:val="00887341"/>
    <w:rsid w:val="00887682"/>
    <w:rsid w:val="008878A5"/>
    <w:rsid w:val="00887976"/>
    <w:rsid w:val="008901FC"/>
    <w:rsid w:val="0089086E"/>
    <w:rsid w:val="008914F4"/>
    <w:rsid w:val="00891710"/>
    <w:rsid w:val="0089198D"/>
    <w:rsid w:val="008928C3"/>
    <w:rsid w:val="00892D06"/>
    <w:rsid w:val="00892E8E"/>
    <w:rsid w:val="00893CD8"/>
    <w:rsid w:val="008948FA"/>
    <w:rsid w:val="00894A1D"/>
    <w:rsid w:val="00894EAB"/>
    <w:rsid w:val="0089575A"/>
    <w:rsid w:val="00895847"/>
    <w:rsid w:val="00895A3E"/>
    <w:rsid w:val="008965A3"/>
    <w:rsid w:val="00896742"/>
    <w:rsid w:val="008969AA"/>
    <w:rsid w:val="00896EED"/>
    <w:rsid w:val="00897528"/>
    <w:rsid w:val="00897755"/>
    <w:rsid w:val="008A0216"/>
    <w:rsid w:val="008A02DC"/>
    <w:rsid w:val="008A077B"/>
    <w:rsid w:val="008A137F"/>
    <w:rsid w:val="008A2B91"/>
    <w:rsid w:val="008A3D09"/>
    <w:rsid w:val="008A4805"/>
    <w:rsid w:val="008A496F"/>
    <w:rsid w:val="008A51F7"/>
    <w:rsid w:val="008A522B"/>
    <w:rsid w:val="008A5336"/>
    <w:rsid w:val="008A578D"/>
    <w:rsid w:val="008A634D"/>
    <w:rsid w:val="008A64E6"/>
    <w:rsid w:val="008A6A9D"/>
    <w:rsid w:val="008A715A"/>
    <w:rsid w:val="008B002C"/>
    <w:rsid w:val="008B00A4"/>
    <w:rsid w:val="008B00DF"/>
    <w:rsid w:val="008B00E1"/>
    <w:rsid w:val="008B014C"/>
    <w:rsid w:val="008B047F"/>
    <w:rsid w:val="008B0544"/>
    <w:rsid w:val="008B156D"/>
    <w:rsid w:val="008B1799"/>
    <w:rsid w:val="008B1ABA"/>
    <w:rsid w:val="008B1D33"/>
    <w:rsid w:val="008B1DD3"/>
    <w:rsid w:val="008B2323"/>
    <w:rsid w:val="008B2587"/>
    <w:rsid w:val="008B2A6F"/>
    <w:rsid w:val="008B397D"/>
    <w:rsid w:val="008B3E44"/>
    <w:rsid w:val="008B422B"/>
    <w:rsid w:val="008B43E0"/>
    <w:rsid w:val="008B44C3"/>
    <w:rsid w:val="008B4A17"/>
    <w:rsid w:val="008B5A23"/>
    <w:rsid w:val="008B5CAC"/>
    <w:rsid w:val="008B65CB"/>
    <w:rsid w:val="008B67EE"/>
    <w:rsid w:val="008B69D4"/>
    <w:rsid w:val="008B6E85"/>
    <w:rsid w:val="008B6FFE"/>
    <w:rsid w:val="008B72E8"/>
    <w:rsid w:val="008B74CD"/>
    <w:rsid w:val="008B7ACB"/>
    <w:rsid w:val="008B7ADC"/>
    <w:rsid w:val="008C078E"/>
    <w:rsid w:val="008C1091"/>
    <w:rsid w:val="008C2618"/>
    <w:rsid w:val="008C2833"/>
    <w:rsid w:val="008C3107"/>
    <w:rsid w:val="008C35FD"/>
    <w:rsid w:val="008C396F"/>
    <w:rsid w:val="008C3B46"/>
    <w:rsid w:val="008C3BD6"/>
    <w:rsid w:val="008C543E"/>
    <w:rsid w:val="008C5832"/>
    <w:rsid w:val="008C6236"/>
    <w:rsid w:val="008C66EE"/>
    <w:rsid w:val="008C6827"/>
    <w:rsid w:val="008C695F"/>
    <w:rsid w:val="008C6ACA"/>
    <w:rsid w:val="008C740C"/>
    <w:rsid w:val="008C776B"/>
    <w:rsid w:val="008D0C5C"/>
    <w:rsid w:val="008D1916"/>
    <w:rsid w:val="008D1F25"/>
    <w:rsid w:val="008D2E0F"/>
    <w:rsid w:val="008D30CD"/>
    <w:rsid w:val="008D34A1"/>
    <w:rsid w:val="008D3ABA"/>
    <w:rsid w:val="008D3BBE"/>
    <w:rsid w:val="008D4A24"/>
    <w:rsid w:val="008D4B38"/>
    <w:rsid w:val="008D5341"/>
    <w:rsid w:val="008D5740"/>
    <w:rsid w:val="008D5830"/>
    <w:rsid w:val="008D5DD6"/>
    <w:rsid w:val="008D67D5"/>
    <w:rsid w:val="008D6B35"/>
    <w:rsid w:val="008D726E"/>
    <w:rsid w:val="008D7476"/>
    <w:rsid w:val="008D77B9"/>
    <w:rsid w:val="008D7DD3"/>
    <w:rsid w:val="008E02F0"/>
    <w:rsid w:val="008E07C3"/>
    <w:rsid w:val="008E181A"/>
    <w:rsid w:val="008E201C"/>
    <w:rsid w:val="008E2B09"/>
    <w:rsid w:val="008E3379"/>
    <w:rsid w:val="008E3EAF"/>
    <w:rsid w:val="008E3F28"/>
    <w:rsid w:val="008E40E5"/>
    <w:rsid w:val="008E4337"/>
    <w:rsid w:val="008E456C"/>
    <w:rsid w:val="008E487E"/>
    <w:rsid w:val="008E4D7C"/>
    <w:rsid w:val="008E5176"/>
    <w:rsid w:val="008E517F"/>
    <w:rsid w:val="008E53D7"/>
    <w:rsid w:val="008E576B"/>
    <w:rsid w:val="008E62FB"/>
    <w:rsid w:val="008E6A10"/>
    <w:rsid w:val="008E6A90"/>
    <w:rsid w:val="008E7052"/>
    <w:rsid w:val="008F002F"/>
    <w:rsid w:val="008F0B9B"/>
    <w:rsid w:val="008F0DE0"/>
    <w:rsid w:val="008F0E91"/>
    <w:rsid w:val="008F2BEA"/>
    <w:rsid w:val="008F2C18"/>
    <w:rsid w:val="008F385C"/>
    <w:rsid w:val="008F43E4"/>
    <w:rsid w:val="008F4A09"/>
    <w:rsid w:val="008F572F"/>
    <w:rsid w:val="008F5B5B"/>
    <w:rsid w:val="008F5B7B"/>
    <w:rsid w:val="008F61DB"/>
    <w:rsid w:val="008F65B8"/>
    <w:rsid w:val="008F6C37"/>
    <w:rsid w:val="008F6F5A"/>
    <w:rsid w:val="008F6FF8"/>
    <w:rsid w:val="008F7579"/>
    <w:rsid w:val="008F7D62"/>
    <w:rsid w:val="00901147"/>
    <w:rsid w:val="00901212"/>
    <w:rsid w:val="0090160A"/>
    <w:rsid w:val="00901625"/>
    <w:rsid w:val="0090198B"/>
    <w:rsid w:val="00902F6B"/>
    <w:rsid w:val="00902F7A"/>
    <w:rsid w:val="00903325"/>
    <w:rsid w:val="00903870"/>
    <w:rsid w:val="00904206"/>
    <w:rsid w:val="009044B4"/>
    <w:rsid w:val="009044C5"/>
    <w:rsid w:val="009044FA"/>
    <w:rsid w:val="009051EC"/>
    <w:rsid w:val="009053DD"/>
    <w:rsid w:val="00905896"/>
    <w:rsid w:val="00905926"/>
    <w:rsid w:val="00905B1F"/>
    <w:rsid w:val="0090659A"/>
    <w:rsid w:val="00906E93"/>
    <w:rsid w:val="00907E5A"/>
    <w:rsid w:val="009109D6"/>
    <w:rsid w:val="00910BBA"/>
    <w:rsid w:val="00910D65"/>
    <w:rsid w:val="009111F8"/>
    <w:rsid w:val="0091165B"/>
    <w:rsid w:val="00911CF1"/>
    <w:rsid w:val="0091384D"/>
    <w:rsid w:val="00913F61"/>
    <w:rsid w:val="009140D1"/>
    <w:rsid w:val="00914189"/>
    <w:rsid w:val="009141A3"/>
    <w:rsid w:val="009147CA"/>
    <w:rsid w:val="00914A14"/>
    <w:rsid w:val="00914B65"/>
    <w:rsid w:val="00914F5B"/>
    <w:rsid w:val="0091526A"/>
    <w:rsid w:val="0091659C"/>
    <w:rsid w:val="009165C0"/>
    <w:rsid w:val="009168BD"/>
    <w:rsid w:val="00917049"/>
    <w:rsid w:val="0091731E"/>
    <w:rsid w:val="00917EA1"/>
    <w:rsid w:val="0092017C"/>
    <w:rsid w:val="009205B3"/>
    <w:rsid w:val="009206BD"/>
    <w:rsid w:val="00920BF5"/>
    <w:rsid w:val="00920EA0"/>
    <w:rsid w:val="00921202"/>
    <w:rsid w:val="009212F3"/>
    <w:rsid w:val="00921463"/>
    <w:rsid w:val="009225C4"/>
    <w:rsid w:val="00922968"/>
    <w:rsid w:val="00922CA3"/>
    <w:rsid w:val="009233F2"/>
    <w:rsid w:val="0092397E"/>
    <w:rsid w:val="00924EF0"/>
    <w:rsid w:val="00925608"/>
    <w:rsid w:val="009263A9"/>
    <w:rsid w:val="009265DF"/>
    <w:rsid w:val="00926FE3"/>
    <w:rsid w:val="009305C5"/>
    <w:rsid w:val="00930D7A"/>
    <w:rsid w:val="009313A5"/>
    <w:rsid w:val="00932540"/>
    <w:rsid w:val="00932C83"/>
    <w:rsid w:val="00932E95"/>
    <w:rsid w:val="0093403C"/>
    <w:rsid w:val="009358F7"/>
    <w:rsid w:val="009361D7"/>
    <w:rsid w:val="009367C1"/>
    <w:rsid w:val="0093681C"/>
    <w:rsid w:val="009368AC"/>
    <w:rsid w:val="00936B9E"/>
    <w:rsid w:val="00937181"/>
    <w:rsid w:val="009372A7"/>
    <w:rsid w:val="009375DD"/>
    <w:rsid w:val="00937CA4"/>
    <w:rsid w:val="00937F6C"/>
    <w:rsid w:val="0094099C"/>
    <w:rsid w:val="00940AA3"/>
    <w:rsid w:val="009412B5"/>
    <w:rsid w:val="00941E4A"/>
    <w:rsid w:val="0094230F"/>
    <w:rsid w:val="00943180"/>
    <w:rsid w:val="00943487"/>
    <w:rsid w:val="009438C6"/>
    <w:rsid w:val="00943B5F"/>
    <w:rsid w:val="00944504"/>
    <w:rsid w:val="00944763"/>
    <w:rsid w:val="00944EA0"/>
    <w:rsid w:val="00945149"/>
    <w:rsid w:val="009452E6"/>
    <w:rsid w:val="00946200"/>
    <w:rsid w:val="009470C3"/>
    <w:rsid w:val="0094775D"/>
    <w:rsid w:val="009504E4"/>
    <w:rsid w:val="009505EF"/>
    <w:rsid w:val="00950A35"/>
    <w:rsid w:val="00951010"/>
    <w:rsid w:val="00951445"/>
    <w:rsid w:val="00951BE7"/>
    <w:rsid w:val="00951F60"/>
    <w:rsid w:val="00952B64"/>
    <w:rsid w:val="00952FE4"/>
    <w:rsid w:val="0095340D"/>
    <w:rsid w:val="009536E9"/>
    <w:rsid w:val="009541DF"/>
    <w:rsid w:val="00954D01"/>
    <w:rsid w:val="00954E85"/>
    <w:rsid w:val="009552C4"/>
    <w:rsid w:val="00955360"/>
    <w:rsid w:val="009556F1"/>
    <w:rsid w:val="00956C2E"/>
    <w:rsid w:val="00957DA6"/>
    <w:rsid w:val="00960585"/>
    <w:rsid w:val="00960E7F"/>
    <w:rsid w:val="009617A0"/>
    <w:rsid w:val="00961A81"/>
    <w:rsid w:val="00961CDC"/>
    <w:rsid w:val="009620A4"/>
    <w:rsid w:val="00962137"/>
    <w:rsid w:val="009631FF"/>
    <w:rsid w:val="00963488"/>
    <w:rsid w:val="00963FE4"/>
    <w:rsid w:val="00964298"/>
    <w:rsid w:val="00964982"/>
    <w:rsid w:val="0096516E"/>
    <w:rsid w:val="009654CB"/>
    <w:rsid w:val="009656D7"/>
    <w:rsid w:val="009656FF"/>
    <w:rsid w:val="00965EE0"/>
    <w:rsid w:val="00966188"/>
    <w:rsid w:val="00967933"/>
    <w:rsid w:val="00967D4E"/>
    <w:rsid w:val="00970143"/>
    <w:rsid w:val="00970538"/>
    <w:rsid w:val="00971260"/>
    <w:rsid w:val="009714D6"/>
    <w:rsid w:val="00971E3E"/>
    <w:rsid w:val="00971ED0"/>
    <w:rsid w:val="00971F09"/>
    <w:rsid w:val="00971F37"/>
    <w:rsid w:val="0097233B"/>
    <w:rsid w:val="00972719"/>
    <w:rsid w:val="00972CCA"/>
    <w:rsid w:val="009732BB"/>
    <w:rsid w:val="00973AB7"/>
    <w:rsid w:val="009747B5"/>
    <w:rsid w:val="00974BD2"/>
    <w:rsid w:val="00974CCB"/>
    <w:rsid w:val="00975865"/>
    <w:rsid w:val="009758D0"/>
    <w:rsid w:val="00975A5C"/>
    <w:rsid w:val="00975F94"/>
    <w:rsid w:val="00976203"/>
    <w:rsid w:val="009762D2"/>
    <w:rsid w:val="00976BC1"/>
    <w:rsid w:val="00977197"/>
    <w:rsid w:val="0097731F"/>
    <w:rsid w:val="00977468"/>
    <w:rsid w:val="009778D9"/>
    <w:rsid w:val="0097790C"/>
    <w:rsid w:val="00977E4C"/>
    <w:rsid w:val="00980238"/>
    <w:rsid w:val="00980640"/>
    <w:rsid w:val="00980686"/>
    <w:rsid w:val="009806E1"/>
    <w:rsid w:val="00980B84"/>
    <w:rsid w:val="00980F9C"/>
    <w:rsid w:val="009816F8"/>
    <w:rsid w:val="00981763"/>
    <w:rsid w:val="009818A7"/>
    <w:rsid w:val="00981ACC"/>
    <w:rsid w:val="00983470"/>
    <w:rsid w:val="009837C1"/>
    <w:rsid w:val="00984010"/>
    <w:rsid w:val="0098686E"/>
    <w:rsid w:val="009868D0"/>
    <w:rsid w:val="0098693C"/>
    <w:rsid w:val="00986B0D"/>
    <w:rsid w:val="009874AA"/>
    <w:rsid w:val="00987E47"/>
    <w:rsid w:val="00990BBE"/>
    <w:rsid w:val="009923AE"/>
    <w:rsid w:val="00992C75"/>
    <w:rsid w:val="00992ECD"/>
    <w:rsid w:val="009932A7"/>
    <w:rsid w:val="009939EE"/>
    <w:rsid w:val="00993CEE"/>
    <w:rsid w:val="00993F30"/>
    <w:rsid w:val="00994301"/>
    <w:rsid w:val="0099433A"/>
    <w:rsid w:val="00994353"/>
    <w:rsid w:val="00995232"/>
    <w:rsid w:val="00995898"/>
    <w:rsid w:val="00995A20"/>
    <w:rsid w:val="0099684B"/>
    <w:rsid w:val="00996F8B"/>
    <w:rsid w:val="00997276"/>
    <w:rsid w:val="009972D4"/>
    <w:rsid w:val="009972F9"/>
    <w:rsid w:val="009A03EC"/>
    <w:rsid w:val="009A0BB9"/>
    <w:rsid w:val="009A1804"/>
    <w:rsid w:val="009A1943"/>
    <w:rsid w:val="009A1AD4"/>
    <w:rsid w:val="009A1CA3"/>
    <w:rsid w:val="009A2146"/>
    <w:rsid w:val="009A2594"/>
    <w:rsid w:val="009A2823"/>
    <w:rsid w:val="009A2B70"/>
    <w:rsid w:val="009A3360"/>
    <w:rsid w:val="009A4709"/>
    <w:rsid w:val="009A5457"/>
    <w:rsid w:val="009A54D0"/>
    <w:rsid w:val="009A59F9"/>
    <w:rsid w:val="009A6037"/>
    <w:rsid w:val="009A607F"/>
    <w:rsid w:val="009A67CD"/>
    <w:rsid w:val="009A696E"/>
    <w:rsid w:val="009A71D9"/>
    <w:rsid w:val="009A775A"/>
    <w:rsid w:val="009A7B5E"/>
    <w:rsid w:val="009B0160"/>
    <w:rsid w:val="009B02EC"/>
    <w:rsid w:val="009B0B2D"/>
    <w:rsid w:val="009B1461"/>
    <w:rsid w:val="009B17C0"/>
    <w:rsid w:val="009B1F53"/>
    <w:rsid w:val="009B1F76"/>
    <w:rsid w:val="009B2893"/>
    <w:rsid w:val="009B2B7B"/>
    <w:rsid w:val="009B2DD4"/>
    <w:rsid w:val="009B2FD5"/>
    <w:rsid w:val="009B3A81"/>
    <w:rsid w:val="009B47CE"/>
    <w:rsid w:val="009B492E"/>
    <w:rsid w:val="009B4DC8"/>
    <w:rsid w:val="009B5446"/>
    <w:rsid w:val="009B5662"/>
    <w:rsid w:val="009B58C8"/>
    <w:rsid w:val="009B6082"/>
    <w:rsid w:val="009B6927"/>
    <w:rsid w:val="009C04AA"/>
    <w:rsid w:val="009C0AF8"/>
    <w:rsid w:val="009C0CE9"/>
    <w:rsid w:val="009C16D2"/>
    <w:rsid w:val="009C1765"/>
    <w:rsid w:val="009C182B"/>
    <w:rsid w:val="009C19C0"/>
    <w:rsid w:val="009C1C2A"/>
    <w:rsid w:val="009C23AB"/>
    <w:rsid w:val="009C270A"/>
    <w:rsid w:val="009C3316"/>
    <w:rsid w:val="009C3358"/>
    <w:rsid w:val="009C3777"/>
    <w:rsid w:val="009C39AD"/>
    <w:rsid w:val="009C3EF6"/>
    <w:rsid w:val="009C4174"/>
    <w:rsid w:val="009C48ED"/>
    <w:rsid w:val="009C49F4"/>
    <w:rsid w:val="009C536E"/>
    <w:rsid w:val="009C57A1"/>
    <w:rsid w:val="009C61D8"/>
    <w:rsid w:val="009C64D3"/>
    <w:rsid w:val="009C664C"/>
    <w:rsid w:val="009C7EEA"/>
    <w:rsid w:val="009D01F8"/>
    <w:rsid w:val="009D09AB"/>
    <w:rsid w:val="009D1098"/>
    <w:rsid w:val="009D1784"/>
    <w:rsid w:val="009D2202"/>
    <w:rsid w:val="009D3E37"/>
    <w:rsid w:val="009D421B"/>
    <w:rsid w:val="009D5298"/>
    <w:rsid w:val="009D5691"/>
    <w:rsid w:val="009D5A8F"/>
    <w:rsid w:val="009D61DE"/>
    <w:rsid w:val="009D63F0"/>
    <w:rsid w:val="009D6544"/>
    <w:rsid w:val="009D6942"/>
    <w:rsid w:val="009D711D"/>
    <w:rsid w:val="009D75B5"/>
    <w:rsid w:val="009D75FC"/>
    <w:rsid w:val="009E00D4"/>
    <w:rsid w:val="009E02F8"/>
    <w:rsid w:val="009E059D"/>
    <w:rsid w:val="009E07A9"/>
    <w:rsid w:val="009E098F"/>
    <w:rsid w:val="009E0AE6"/>
    <w:rsid w:val="009E10D1"/>
    <w:rsid w:val="009E204B"/>
    <w:rsid w:val="009E2840"/>
    <w:rsid w:val="009E2890"/>
    <w:rsid w:val="009E2BB3"/>
    <w:rsid w:val="009E4213"/>
    <w:rsid w:val="009E4619"/>
    <w:rsid w:val="009E67BE"/>
    <w:rsid w:val="009E682E"/>
    <w:rsid w:val="009E6A05"/>
    <w:rsid w:val="009E6FD1"/>
    <w:rsid w:val="009E7D28"/>
    <w:rsid w:val="009F0840"/>
    <w:rsid w:val="009F0A84"/>
    <w:rsid w:val="009F0BDD"/>
    <w:rsid w:val="009F1DF4"/>
    <w:rsid w:val="009F236C"/>
    <w:rsid w:val="009F2AD4"/>
    <w:rsid w:val="009F2ADC"/>
    <w:rsid w:val="009F2DD3"/>
    <w:rsid w:val="009F3D71"/>
    <w:rsid w:val="009F5061"/>
    <w:rsid w:val="009F558F"/>
    <w:rsid w:val="009F6722"/>
    <w:rsid w:val="009F75B4"/>
    <w:rsid w:val="009F75D2"/>
    <w:rsid w:val="009F7762"/>
    <w:rsid w:val="009F7CEC"/>
    <w:rsid w:val="009F7E04"/>
    <w:rsid w:val="009F7E87"/>
    <w:rsid w:val="00A015FC"/>
    <w:rsid w:val="00A01950"/>
    <w:rsid w:val="00A01AB8"/>
    <w:rsid w:val="00A01AED"/>
    <w:rsid w:val="00A01DDA"/>
    <w:rsid w:val="00A0201B"/>
    <w:rsid w:val="00A02A32"/>
    <w:rsid w:val="00A02DA8"/>
    <w:rsid w:val="00A0321B"/>
    <w:rsid w:val="00A03A1D"/>
    <w:rsid w:val="00A03E18"/>
    <w:rsid w:val="00A04351"/>
    <w:rsid w:val="00A04ECA"/>
    <w:rsid w:val="00A04EDD"/>
    <w:rsid w:val="00A058C4"/>
    <w:rsid w:val="00A060D3"/>
    <w:rsid w:val="00A06664"/>
    <w:rsid w:val="00A06766"/>
    <w:rsid w:val="00A07C3A"/>
    <w:rsid w:val="00A1005B"/>
    <w:rsid w:val="00A104FC"/>
    <w:rsid w:val="00A10BC9"/>
    <w:rsid w:val="00A10D61"/>
    <w:rsid w:val="00A11FDA"/>
    <w:rsid w:val="00A129E1"/>
    <w:rsid w:val="00A12DAE"/>
    <w:rsid w:val="00A12DCB"/>
    <w:rsid w:val="00A130B9"/>
    <w:rsid w:val="00A137E3"/>
    <w:rsid w:val="00A13825"/>
    <w:rsid w:val="00A1391C"/>
    <w:rsid w:val="00A13E69"/>
    <w:rsid w:val="00A1442D"/>
    <w:rsid w:val="00A1450C"/>
    <w:rsid w:val="00A14603"/>
    <w:rsid w:val="00A14A09"/>
    <w:rsid w:val="00A154E6"/>
    <w:rsid w:val="00A15733"/>
    <w:rsid w:val="00A15E82"/>
    <w:rsid w:val="00A16BF7"/>
    <w:rsid w:val="00A20846"/>
    <w:rsid w:val="00A20FFB"/>
    <w:rsid w:val="00A225FA"/>
    <w:rsid w:val="00A2277E"/>
    <w:rsid w:val="00A22C60"/>
    <w:rsid w:val="00A23337"/>
    <w:rsid w:val="00A23DCA"/>
    <w:rsid w:val="00A248D6"/>
    <w:rsid w:val="00A251FF"/>
    <w:rsid w:val="00A2559E"/>
    <w:rsid w:val="00A2594D"/>
    <w:rsid w:val="00A25A6A"/>
    <w:rsid w:val="00A25BF6"/>
    <w:rsid w:val="00A260F0"/>
    <w:rsid w:val="00A2639E"/>
    <w:rsid w:val="00A27048"/>
    <w:rsid w:val="00A27EAE"/>
    <w:rsid w:val="00A304C6"/>
    <w:rsid w:val="00A3062A"/>
    <w:rsid w:val="00A31280"/>
    <w:rsid w:val="00A314B9"/>
    <w:rsid w:val="00A31D40"/>
    <w:rsid w:val="00A3246D"/>
    <w:rsid w:val="00A32D18"/>
    <w:rsid w:val="00A3312F"/>
    <w:rsid w:val="00A33781"/>
    <w:rsid w:val="00A337A0"/>
    <w:rsid w:val="00A33A80"/>
    <w:rsid w:val="00A33DE0"/>
    <w:rsid w:val="00A35197"/>
    <w:rsid w:val="00A35E80"/>
    <w:rsid w:val="00A36C49"/>
    <w:rsid w:val="00A374F4"/>
    <w:rsid w:val="00A37AA1"/>
    <w:rsid w:val="00A406CE"/>
    <w:rsid w:val="00A40AC6"/>
    <w:rsid w:val="00A40D33"/>
    <w:rsid w:val="00A40D8D"/>
    <w:rsid w:val="00A40E88"/>
    <w:rsid w:val="00A420C5"/>
    <w:rsid w:val="00A424C4"/>
    <w:rsid w:val="00A4333E"/>
    <w:rsid w:val="00A437C4"/>
    <w:rsid w:val="00A43EA8"/>
    <w:rsid w:val="00A44999"/>
    <w:rsid w:val="00A46384"/>
    <w:rsid w:val="00A4698B"/>
    <w:rsid w:val="00A46E63"/>
    <w:rsid w:val="00A46E7F"/>
    <w:rsid w:val="00A47790"/>
    <w:rsid w:val="00A47CD3"/>
    <w:rsid w:val="00A508F6"/>
    <w:rsid w:val="00A50A91"/>
    <w:rsid w:val="00A50C27"/>
    <w:rsid w:val="00A50D08"/>
    <w:rsid w:val="00A514FA"/>
    <w:rsid w:val="00A51C11"/>
    <w:rsid w:val="00A51F67"/>
    <w:rsid w:val="00A51FF3"/>
    <w:rsid w:val="00A52881"/>
    <w:rsid w:val="00A529D0"/>
    <w:rsid w:val="00A52BC0"/>
    <w:rsid w:val="00A53157"/>
    <w:rsid w:val="00A54462"/>
    <w:rsid w:val="00A5461E"/>
    <w:rsid w:val="00A54CF0"/>
    <w:rsid w:val="00A5599F"/>
    <w:rsid w:val="00A55C8A"/>
    <w:rsid w:val="00A5613C"/>
    <w:rsid w:val="00A5658D"/>
    <w:rsid w:val="00A56B3F"/>
    <w:rsid w:val="00A56BF7"/>
    <w:rsid w:val="00A56E67"/>
    <w:rsid w:val="00A57389"/>
    <w:rsid w:val="00A6126E"/>
    <w:rsid w:val="00A61342"/>
    <w:rsid w:val="00A61D8E"/>
    <w:rsid w:val="00A6227C"/>
    <w:rsid w:val="00A623F1"/>
    <w:rsid w:val="00A62C0D"/>
    <w:rsid w:val="00A630D9"/>
    <w:rsid w:val="00A6323A"/>
    <w:rsid w:val="00A63F37"/>
    <w:rsid w:val="00A64E1B"/>
    <w:rsid w:val="00A64E25"/>
    <w:rsid w:val="00A6698C"/>
    <w:rsid w:val="00A672A5"/>
    <w:rsid w:val="00A673CB"/>
    <w:rsid w:val="00A678B8"/>
    <w:rsid w:val="00A67AAD"/>
    <w:rsid w:val="00A7007C"/>
    <w:rsid w:val="00A70394"/>
    <w:rsid w:val="00A710DB"/>
    <w:rsid w:val="00A71C88"/>
    <w:rsid w:val="00A720D3"/>
    <w:rsid w:val="00A724F9"/>
    <w:rsid w:val="00A727D2"/>
    <w:rsid w:val="00A7286E"/>
    <w:rsid w:val="00A72983"/>
    <w:rsid w:val="00A73032"/>
    <w:rsid w:val="00A73E0E"/>
    <w:rsid w:val="00A73F18"/>
    <w:rsid w:val="00A74579"/>
    <w:rsid w:val="00A748BF"/>
    <w:rsid w:val="00A7559D"/>
    <w:rsid w:val="00A75D24"/>
    <w:rsid w:val="00A75D88"/>
    <w:rsid w:val="00A76B36"/>
    <w:rsid w:val="00A76C4F"/>
    <w:rsid w:val="00A779AA"/>
    <w:rsid w:val="00A779DA"/>
    <w:rsid w:val="00A77B21"/>
    <w:rsid w:val="00A804C1"/>
    <w:rsid w:val="00A805FE"/>
    <w:rsid w:val="00A80A9E"/>
    <w:rsid w:val="00A80D9A"/>
    <w:rsid w:val="00A811F0"/>
    <w:rsid w:val="00A812F3"/>
    <w:rsid w:val="00A8152B"/>
    <w:rsid w:val="00A81969"/>
    <w:rsid w:val="00A828DF"/>
    <w:rsid w:val="00A832C3"/>
    <w:rsid w:val="00A8366D"/>
    <w:rsid w:val="00A84564"/>
    <w:rsid w:val="00A84CD2"/>
    <w:rsid w:val="00A84E44"/>
    <w:rsid w:val="00A8540A"/>
    <w:rsid w:val="00A85B26"/>
    <w:rsid w:val="00A85F5B"/>
    <w:rsid w:val="00A86A7B"/>
    <w:rsid w:val="00A86D9E"/>
    <w:rsid w:val="00A8727D"/>
    <w:rsid w:val="00A8759A"/>
    <w:rsid w:val="00A906AB"/>
    <w:rsid w:val="00A9091C"/>
    <w:rsid w:val="00A9157B"/>
    <w:rsid w:val="00A91600"/>
    <w:rsid w:val="00A917BD"/>
    <w:rsid w:val="00A91815"/>
    <w:rsid w:val="00A91FB0"/>
    <w:rsid w:val="00A91FD8"/>
    <w:rsid w:val="00A922EF"/>
    <w:rsid w:val="00A92786"/>
    <w:rsid w:val="00A9297F"/>
    <w:rsid w:val="00A931E7"/>
    <w:rsid w:val="00A932EA"/>
    <w:rsid w:val="00A936C0"/>
    <w:rsid w:val="00A93C6F"/>
    <w:rsid w:val="00A941F7"/>
    <w:rsid w:val="00A94E55"/>
    <w:rsid w:val="00A9577D"/>
    <w:rsid w:val="00A957EE"/>
    <w:rsid w:val="00A95935"/>
    <w:rsid w:val="00A95AD7"/>
    <w:rsid w:val="00A95B7C"/>
    <w:rsid w:val="00A96FFB"/>
    <w:rsid w:val="00A971D2"/>
    <w:rsid w:val="00AA1366"/>
    <w:rsid w:val="00AA1391"/>
    <w:rsid w:val="00AA2AE9"/>
    <w:rsid w:val="00AA2D55"/>
    <w:rsid w:val="00AA3399"/>
    <w:rsid w:val="00AA3458"/>
    <w:rsid w:val="00AA383C"/>
    <w:rsid w:val="00AA38A7"/>
    <w:rsid w:val="00AA3CB4"/>
    <w:rsid w:val="00AA435F"/>
    <w:rsid w:val="00AA53E0"/>
    <w:rsid w:val="00AA5725"/>
    <w:rsid w:val="00AA5C9C"/>
    <w:rsid w:val="00AA5E66"/>
    <w:rsid w:val="00AA6305"/>
    <w:rsid w:val="00AA6336"/>
    <w:rsid w:val="00AA64D9"/>
    <w:rsid w:val="00AA6705"/>
    <w:rsid w:val="00AA70A0"/>
    <w:rsid w:val="00AA7979"/>
    <w:rsid w:val="00AA7FA6"/>
    <w:rsid w:val="00AB11DC"/>
    <w:rsid w:val="00AB12C2"/>
    <w:rsid w:val="00AB1ACE"/>
    <w:rsid w:val="00AB2763"/>
    <w:rsid w:val="00AB359A"/>
    <w:rsid w:val="00AB3EFA"/>
    <w:rsid w:val="00AB47FE"/>
    <w:rsid w:val="00AB4F17"/>
    <w:rsid w:val="00AB50BD"/>
    <w:rsid w:val="00AB5100"/>
    <w:rsid w:val="00AB528A"/>
    <w:rsid w:val="00AB55BB"/>
    <w:rsid w:val="00AB5EEB"/>
    <w:rsid w:val="00AB6744"/>
    <w:rsid w:val="00AB6CB5"/>
    <w:rsid w:val="00AB6CD2"/>
    <w:rsid w:val="00AB7E62"/>
    <w:rsid w:val="00AC0D22"/>
    <w:rsid w:val="00AC0D75"/>
    <w:rsid w:val="00AC1EFF"/>
    <w:rsid w:val="00AC21C3"/>
    <w:rsid w:val="00AC3583"/>
    <w:rsid w:val="00AC4228"/>
    <w:rsid w:val="00AC44FE"/>
    <w:rsid w:val="00AC4760"/>
    <w:rsid w:val="00AC4C77"/>
    <w:rsid w:val="00AC5205"/>
    <w:rsid w:val="00AC5648"/>
    <w:rsid w:val="00AC56F4"/>
    <w:rsid w:val="00AC5753"/>
    <w:rsid w:val="00AC6219"/>
    <w:rsid w:val="00AC63AE"/>
    <w:rsid w:val="00AC687D"/>
    <w:rsid w:val="00AC7CA7"/>
    <w:rsid w:val="00AD05AA"/>
    <w:rsid w:val="00AD0BE6"/>
    <w:rsid w:val="00AD10F7"/>
    <w:rsid w:val="00AD2314"/>
    <w:rsid w:val="00AD26F0"/>
    <w:rsid w:val="00AD2834"/>
    <w:rsid w:val="00AD2970"/>
    <w:rsid w:val="00AD2C1A"/>
    <w:rsid w:val="00AD3072"/>
    <w:rsid w:val="00AD3148"/>
    <w:rsid w:val="00AD46D9"/>
    <w:rsid w:val="00AD4D59"/>
    <w:rsid w:val="00AD5415"/>
    <w:rsid w:val="00AD56A7"/>
    <w:rsid w:val="00AD5E93"/>
    <w:rsid w:val="00AD6028"/>
    <w:rsid w:val="00AD639F"/>
    <w:rsid w:val="00AD6499"/>
    <w:rsid w:val="00AD6A61"/>
    <w:rsid w:val="00AD6BF8"/>
    <w:rsid w:val="00AD6CDD"/>
    <w:rsid w:val="00AD7614"/>
    <w:rsid w:val="00AE0000"/>
    <w:rsid w:val="00AE0A92"/>
    <w:rsid w:val="00AE0D5C"/>
    <w:rsid w:val="00AE1887"/>
    <w:rsid w:val="00AE1A13"/>
    <w:rsid w:val="00AE2471"/>
    <w:rsid w:val="00AE25CF"/>
    <w:rsid w:val="00AE2BB7"/>
    <w:rsid w:val="00AE2F47"/>
    <w:rsid w:val="00AE3061"/>
    <w:rsid w:val="00AE31E6"/>
    <w:rsid w:val="00AE32E2"/>
    <w:rsid w:val="00AE355C"/>
    <w:rsid w:val="00AE366E"/>
    <w:rsid w:val="00AE3EFA"/>
    <w:rsid w:val="00AE47D8"/>
    <w:rsid w:val="00AE4E34"/>
    <w:rsid w:val="00AE51C2"/>
    <w:rsid w:val="00AE5348"/>
    <w:rsid w:val="00AE5701"/>
    <w:rsid w:val="00AE6692"/>
    <w:rsid w:val="00AE6897"/>
    <w:rsid w:val="00AE68C6"/>
    <w:rsid w:val="00AE6964"/>
    <w:rsid w:val="00AE7802"/>
    <w:rsid w:val="00AE7C59"/>
    <w:rsid w:val="00AF02E0"/>
    <w:rsid w:val="00AF05D4"/>
    <w:rsid w:val="00AF0AAC"/>
    <w:rsid w:val="00AF1281"/>
    <w:rsid w:val="00AF14B8"/>
    <w:rsid w:val="00AF17BB"/>
    <w:rsid w:val="00AF1AC1"/>
    <w:rsid w:val="00AF1B24"/>
    <w:rsid w:val="00AF2488"/>
    <w:rsid w:val="00AF252B"/>
    <w:rsid w:val="00AF2D20"/>
    <w:rsid w:val="00AF2DC8"/>
    <w:rsid w:val="00AF3019"/>
    <w:rsid w:val="00AF30DB"/>
    <w:rsid w:val="00AF3174"/>
    <w:rsid w:val="00AF35CD"/>
    <w:rsid w:val="00AF3BD8"/>
    <w:rsid w:val="00AF4AC2"/>
    <w:rsid w:val="00AF4C9A"/>
    <w:rsid w:val="00AF4D95"/>
    <w:rsid w:val="00AF57F8"/>
    <w:rsid w:val="00AF58AF"/>
    <w:rsid w:val="00AF6641"/>
    <w:rsid w:val="00AF6658"/>
    <w:rsid w:val="00AF76DD"/>
    <w:rsid w:val="00AF7C80"/>
    <w:rsid w:val="00B0010B"/>
    <w:rsid w:val="00B008C6"/>
    <w:rsid w:val="00B00CA7"/>
    <w:rsid w:val="00B011CA"/>
    <w:rsid w:val="00B014C8"/>
    <w:rsid w:val="00B015B0"/>
    <w:rsid w:val="00B01F8C"/>
    <w:rsid w:val="00B031C8"/>
    <w:rsid w:val="00B03852"/>
    <w:rsid w:val="00B03CFC"/>
    <w:rsid w:val="00B03F93"/>
    <w:rsid w:val="00B043AF"/>
    <w:rsid w:val="00B04B95"/>
    <w:rsid w:val="00B05092"/>
    <w:rsid w:val="00B056E9"/>
    <w:rsid w:val="00B0615D"/>
    <w:rsid w:val="00B0677A"/>
    <w:rsid w:val="00B067B9"/>
    <w:rsid w:val="00B06BAB"/>
    <w:rsid w:val="00B06C23"/>
    <w:rsid w:val="00B07004"/>
    <w:rsid w:val="00B07340"/>
    <w:rsid w:val="00B07465"/>
    <w:rsid w:val="00B0748F"/>
    <w:rsid w:val="00B079D1"/>
    <w:rsid w:val="00B07CE2"/>
    <w:rsid w:val="00B07FED"/>
    <w:rsid w:val="00B102E4"/>
    <w:rsid w:val="00B10392"/>
    <w:rsid w:val="00B117B0"/>
    <w:rsid w:val="00B11801"/>
    <w:rsid w:val="00B11844"/>
    <w:rsid w:val="00B129C4"/>
    <w:rsid w:val="00B12AFC"/>
    <w:rsid w:val="00B13337"/>
    <w:rsid w:val="00B13633"/>
    <w:rsid w:val="00B13A8E"/>
    <w:rsid w:val="00B14055"/>
    <w:rsid w:val="00B14228"/>
    <w:rsid w:val="00B142EC"/>
    <w:rsid w:val="00B15AF2"/>
    <w:rsid w:val="00B15B58"/>
    <w:rsid w:val="00B15C0C"/>
    <w:rsid w:val="00B160E6"/>
    <w:rsid w:val="00B16714"/>
    <w:rsid w:val="00B16824"/>
    <w:rsid w:val="00B17761"/>
    <w:rsid w:val="00B178CD"/>
    <w:rsid w:val="00B20E4F"/>
    <w:rsid w:val="00B218C9"/>
    <w:rsid w:val="00B21901"/>
    <w:rsid w:val="00B219F3"/>
    <w:rsid w:val="00B2205A"/>
    <w:rsid w:val="00B220AC"/>
    <w:rsid w:val="00B22DFB"/>
    <w:rsid w:val="00B22FD5"/>
    <w:rsid w:val="00B2316A"/>
    <w:rsid w:val="00B2336C"/>
    <w:rsid w:val="00B234E1"/>
    <w:rsid w:val="00B24071"/>
    <w:rsid w:val="00B2422E"/>
    <w:rsid w:val="00B245D1"/>
    <w:rsid w:val="00B246E1"/>
    <w:rsid w:val="00B2683E"/>
    <w:rsid w:val="00B27920"/>
    <w:rsid w:val="00B2796F"/>
    <w:rsid w:val="00B27A56"/>
    <w:rsid w:val="00B30961"/>
    <w:rsid w:val="00B30A4D"/>
    <w:rsid w:val="00B31921"/>
    <w:rsid w:val="00B3211F"/>
    <w:rsid w:val="00B32516"/>
    <w:rsid w:val="00B32818"/>
    <w:rsid w:val="00B33035"/>
    <w:rsid w:val="00B337C1"/>
    <w:rsid w:val="00B33A4D"/>
    <w:rsid w:val="00B34514"/>
    <w:rsid w:val="00B3487F"/>
    <w:rsid w:val="00B34914"/>
    <w:rsid w:val="00B34BAB"/>
    <w:rsid w:val="00B34C76"/>
    <w:rsid w:val="00B366F7"/>
    <w:rsid w:val="00B36A27"/>
    <w:rsid w:val="00B373C2"/>
    <w:rsid w:val="00B3765B"/>
    <w:rsid w:val="00B37958"/>
    <w:rsid w:val="00B37F64"/>
    <w:rsid w:val="00B404D3"/>
    <w:rsid w:val="00B407C2"/>
    <w:rsid w:val="00B40966"/>
    <w:rsid w:val="00B40A35"/>
    <w:rsid w:val="00B40A40"/>
    <w:rsid w:val="00B40A4D"/>
    <w:rsid w:val="00B4138E"/>
    <w:rsid w:val="00B41B6C"/>
    <w:rsid w:val="00B41CDA"/>
    <w:rsid w:val="00B42037"/>
    <w:rsid w:val="00B42372"/>
    <w:rsid w:val="00B43299"/>
    <w:rsid w:val="00B437CE"/>
    <w:rsid w:val="00B44294"/>
    <w:rsid w:val="00B44FB8"/>
    <w:rsid w:val="00B45113"/>
    <w:rsid w:val="00B456BD"/>
    <w:rsid w:val="00B46379"/>
    <w:rsid w:val="00B46DB2"/>
    <w:rsid w:val="00B46F52"/>
    <w:rsid w:val="00B4786B"/>
    <w:rsid w:val="00B47E16"/>
    <w:rsid w:val="00B47FD5"/>
    <w:rsid w:val="00B502E6"/>
    <w:rsid w:val="00B503B3"/>
    <w:rsid w:val="00B51207"/>
    <w:rsid w:val="00B51AD1"/>
    <w:rsid w:val="00B51FC4"/>
    <w:rsid w:val="00B52280"/>
    <w:rsid w:val="00B52448"/>
    <w:rsid w:val="00B52881"/>
    <w:rsid w:val="00B529CE"/>
    <w:rsid w:val="00B52D77"/>
    <w:rsid w:val="00B53593"/>
    <w:rsid w:val="00B53707"/>
    <w:rsid w:val="00B53C43"/>
    <w:rsid w:val="00B54574"/>
    <w:rsid w:val="00B54B66"/>
    <w:rsid w:val="00B55004"/>
    <w:rsid w:val="00B55592"/>
    <w:rsid w:val="00B55981"/>
    <w:rsid w:val="00B55EEB"/>
    <w:rsid w:val="00B56111"/>
    <w:rsid w:val="00B566AE"/>
    <w:rsid w:val="00B56902"/>
    <w:rsid w:val="00B572E0"/>
    <w:rsid w:val="00B57811"/>
    <w:rsid w:val="00B57828"/>
    <w:rsid w:val="00B6012D"/>
    <w:rsid w:val="00B60E7F"/>
    <w:rsid w:val="00B612FA"/>
    <w:rsid w:val="00B614AE"/>
    <w:rsid w:val="00B61932"/>
    <w:rsid w:val="00B62556"/>
    <w:rsid w:val="00B632B8"/>
    <w:rsid w:val="00B63538"/>
    <w:rsid w:val="00B63819"/>
    <w:rsid w:val="00B640BC"/>
    <w:rsid w:val="00B64171"/>
    <w:rsid w:val="00B64FE4"/>
    <w:rsid w:val="00B654E7"/>
    <w:rsid w:val="00B655B9"/>
    <w:rsid w:val="00B658DD"/>
    <w:rsid w:val="00B65991"/>
    <w:rsid w:val="00B65A31"/>
    <w:rsid w:val="00B6630B"/>
    <w:rsid w:val="00B668CF"/>
    <w:rsid w:val="00B66B78"/>
    <w:rsid w:val="00B66BBD"/>
    <w:rsid w:val="00B66E2D"/>
    <w:rsid w:val="00B6799A"/>
    <w:rsid w:val="00B71290"/>
    <w:rsid w:val="00B71480"/>
    <w:rsid w:val="00B71934"/>
    <w:rsid w:val="00B72102"/>
    <w:rsid w:val="00B722A6"/>
    <w:rsid w:val="00B72C6D"/>
    <w:rsid w:val="00B73164"/>
    <w:rsid w:val="00B73609"/>
    <w:rsid w:val="00B73744"/>
    <w:rsid w:val="00B73974"/>
    <w:rsid w:val="00B73AE3"/>
    <w:rsid w:val="00B73EC8"/>
    <w:rsid w:val="00B748F7"/>
    <w:rsid w:val="00B7496A"/>
    <w:rsid w:val="00B749FA"/>
    <w:rsid w:val="00B74A16"/>
    <w:rsid w:val="00B74A3F"/>
    <w:rsid w:val="00B74BE1"/>
    <w:rsid w:val="00B75591"/>
    <w:rsid w:val="00B755BE"/>
    <w:rsid w:val="00B75645"/>
    <w:rsid w:val="00B7613E"/>
    <w:rsid w:val="00B76C5C"/>
    <w:rsid w:val="00B76E11"/>
    <w:rsid w:val="00B7743C"/>
    <w:rsid w:val="00B77FEF"/>
    <w:rsid w:val="00B80543"/>
    <w:rsid w:val="00B81678"/>
    <w:rsid w:val="00B81920"/>
    <w:rsid w:val="00B81D7F"/>
    <w:rsid w:val="00B82022"/>
    <w:rsid w:val="00B829F0"/>
    <w:rsid w:val="00B82C31"/>
    <w:rsid w:val="00B833B5"/>
    <w:rsid w:val="00B84649"/>
    <w:rsid w:val="00B850EF"/>
    <w:rsid w:val="00B85102"/>
    <w:rsid w:val="00B85248"/>
    <w:rsid w:val="00B8569E"/>
    <w:rsid w:val="00B858A1"/>
    <w:rsid w:val="00B85A2B"/>
    <w:rsid w:val="00B85BA8"/>
    <w:rsid w:val="00B85DA0"/>
    <w:rsid w:val="00B86364"/>
    <w:rsid w:val="00B86678"/>
    <w:rsid w:val="00B867F2"/>
    <w:rsid w:val="00B86DB6"/>
    <w:rsid w:val="00B877EF"/>
    <w:rsid w:val="00B8794E"/>
    <w:rsid w:val="00B8797E"/>
    <w:rsid w:val="00B90D55"/>
    <w:rsid w:val="00B90F22"/>
    <w:rsid w:val="00B92088"/>
    <w:rsid w:val="00B92604"/>
    <w:rsid w:val="00B92751"/>
    <w:rsid w:val="00B9334E"/>
    <w:rsid w:val="00B93495"/>
    <w:rsid w:val="00B9422B"/>
    <w:rsid w:val="00B948B2"/>
    <w:rsid w:val="00B94A62"/>
    <w:rsid w:val="00B94B9D"/>
    <w:rsid w:val="00B94F42"/>
    <w:rsid w:val="00B94FD8"/>
    <w:rsid w:val="00B94FFD"/>
    <w:rsid w:val="00B95659"/>
    <w:rsid w:val="00B95788"/>
    <w:rsid w:val="00B95E31"/>
    <w:rsid w:val="00B96476"/>
    <w:rsid w:val="00B972B0"/>
    <w:rsid w:val="00BA0CA7"/>
    <w:rsid w:val="00BA10C7"/>
    <w:rsid w:val="00BA1153"/>
    <w:rsid w:val="00BA14FA"/>
    <w:rsid w:val="00BA1B89"/>
    <w:rsid w:val="00BA2044"/>
    <w:rsid w:val="00BA223B"/>
    <w:rsid w:val="00BA22E2"/>
    <w:rsid w:val="00BA253F"/>
    <w:rsid w:val="00BA2AC6"/>
    <w:rsid w:val="00BA2E33"/>
    <w:rsid w:val="00BA3055"/>
    <w:rsid w:val="00BA319F"/>
    <w:rsid w:val="00BA4788"/>
    <w:rsid w:val="00BA487F"/>
    <w:rsid w:val="00BA4B61"/>
    <w:rsid w:val="00BA4DEB"/>
    <w:rsid w:val="00BA50CD"/>
    <w:rsid w:val="00BA5287"/>
    <w:rsid w:val="00BA57AD"/>
    <w:rsid w:val="00BA5A14"/>
    <w:rsid w:val="00BA5AD6"/>
    <w:rsid w:val="00BA615C"/>
    <w:rsid w:val="00BA680D"/>
    <w:rsid w:val="00BA73B1"/>
    <w:rsid w:val="00BA749A"/>
    <w:rsid w:val="00BA76BB"/>
    <w:rsid w:val="00BA783D"/>
    <w:rsid w:val="00BB00C6"/>
    <w:rsid w:val="00BB0549"/>
    <w:rsid w:val="00BB111D"/>
    <w:rsid w:val="00BB16EA"/>
    <w:rsid w:val="00BB1A51"/>
    <w:rsid w:val="00BB1D3F"/>
    <w:rsid w:val="00BB1E26"/>
    <w:rsid w:val="00BB1FE2"/>
    <w:rsid w:val="00BB2997"/>
    <w:rsid w:val="00BB31DE"/>
    <w:rsid w:val="00BB3D38"/>
    <w:rsid w:val="00BB4255"/>
    <w:rsid w:val="00BB4983"/>
    <w:rsid w:val="00BB4B8A"/>
    <w:rsid w:val="00BB53F9"/>
    <w:rsid w:val="00BB566C"/>
    <w:rsid w:val="00BB5A85"/>
    <w:rsid w:val="00BB6355"/>
    <w:rsid w:val="00BB68F1"/>
    <w:rsid w:val="00BB6A19"/>
    <w:rsid w:val="00BB6ADA"/>
    <w:rsid w:val="00BB7163"/>
    <w:rsid w:val="00BB7403"/>
    <w:rsid w:val="00BB7656"/>
    <w:rsid w:val="00BB7B1D"/>
    <w:rsid w:val="00BC03F9"/>
    <w:rsid w:val="00BC0D82"/>
    <w:rsid w:val="00BC0F9B"/>
    <w:rsid w:val="00BC12BF"/>
    <w:rsid w:val="00BC18CB"/>
    <w:rsid w:val="00BC21AB"/>
    <w:rsid w:val="00BC2361"/>
    <w:rsid w:val="00BC26B3"/>
    <w:rsid w:val="00BC2B32"/>
    <w:rsid w:val="00BC2D56"/>
    <w:rsid w:val="00BC3570"/>
    <w:rsid w:val="00BC38AC"/>
    <w:rsid w:val="00BC3919"/>
    <w:rsid w:val="00BC475B"/>
    <w:rsid w:val="00BC4877"/>
    <w:rsid w:val="00BC4C16"/>
    <w:rsid w:val="00BC4C8B"/>
    <w:rsid w:val="00BC5CCD"/>
    <w:rsid w:val="00BC636B"/>
    <w:rsid w:val="00BC6D2F"/>
    <w:rsid w:val="00BC73EF"/>
    <w:rsid w:val="00BD0272"/>
    <w:rsid w:val="00BD06D0"/>
    <w:rsid w:val="00BD0736"/>
    <w:rsid w:val="00BD0FE5"/>
    <w:rsid w:val="00BD177A"/>
    <w:rsid w:val="00BD2640"/>
    <w:rsid w:val="00BD2B01"/>
    <w:rsid w:val="00BD2DE8"/>
    <w:rsid w:val="00BD30C5"/>
    <w:rsid w:val="00BD341C"/>
    <w:rsid w:val="00BD36FA"/>
    <w:rsid w:val="00BD3B3F"/>
    <w:rsid w:val="00BD4508"/>
    <w:rsid w:val="00BD4558"/>
    <w:rsid w:val="00BD4574"/>
    <w:rsid w:val="00BD533A"/>
    <w:rsid w:val="00BD687F"/>
    <w:rsid w:val="00BD6ABF"/>
    <w:rsid w:val="00BD7191"/>
    <w:rsid w:val="00BD72B1"/>
    <w:rsid w:val="00BD7808"/>
    <w:rsid w:val="00BD7D17"/>
    <w:rsid w:val="00BE02A9"/>
    <w:rsid w:val="00BE0A9D"/>
    <w:rsid w:val="00BE165F"/>
    <w:rsid w:val="00BE1EDC"/>
    <w:rsid w:val="00BE1F30"/>
    <w:rsid w:val="00BE1FF8"/>
    <w:rsid w:val="00BE222A"/>
    <w:rsid w:val="00BE2492"/>
    <w:rsid w:val="00BE2949"/>
    <w:rsid w:val="00BE313F"/>
    <w:rsid w:val="00BE3648"/>
    <w:rsid w:val="00BE3B16"/>
    <w:rsid w:val="00BE4B8C"/>
    <w:rsid w:val="00BE4C02"/>
    <w:rsid w:val="00BE51E3"/>
    <w:rsid w:val="00BE56F3"/>
    <w:rsid w:val="00BE5C0C"/>
    <w:rsid w:val="00BE61DD"/>
    <w:rsid w:val="00BE666A"/>
    <w:rsid w:val="00BE6D53"/>
    <w:rsid w:val="00BE6E5D"/>
    <w:rsid w:val="00BE76A9"/>
    <w:rsid w:val="00BE7CDF"/>
    <w:rsid w:val="00BE7F66"/>
    <w:rsid w:val="00BF0089"/>
    <w:rsid w:val="00BF0288"/>
    <w:rsid w:val="00BF0446"/>
    <w:rsid w:val="00BF1913"/>
    <w:rsid w:val="00BF1EF2"/>
    <w:rsid w:val="00BF3015"/>
    <w:rsid w:val="00BF37A8"/>
    <w:rsid w:val="00BF3EDE"/>
    <w:rsid w:val="00BF407A"/>
    <w:rsid w:val="00BF413E"/>
    <w:rsid w:val="00BF41C4"/>
    <w:rsid w:val="00BF4542"/>
    <w:rsid w:val="00BF464E"/>
    <w:rsid w:val="00BF51B4"/>
    <w:rsid w:val="00BF5768"/>
    <w:rsid w:val="00BF60A0"/>
    <w:rsid w:val="00BF6354"/>
    <w:rsid w:val="00BF7E3A"/>
    <w:rsid w:val="00C00316"/>
    <w:rsid w:val="00C00414"/>
    <w:rsid w:val="00C018A2"/>
    <w:rsid w:val="00C025F8"/>
    <w:rsid w:val="00C030C5"/>
    <w:rsid w:val="00C031F1"/>
    <w:rsid w:val="00C03A11"/>
    <w:rsid w:val="00C03A5E"/>
    <w:rsid w:val="00C04352"/>
    <w:rsid w:val="00C048F8"/>
    <w:rsid w:val="00C04EAD"/>
    <w:rsid w:val="00C053F0"/>
    <w:rsid w:val="00C0554D"/>
    <w:rsid w:val="00C06344"/>
    <w:rsid w:val="00C068B0"/>
    <w:rsid w:val="00C06E02"/>
    <w:rsid w:val="00C0770E"/>
    <w:rsid w:val="00C101D9"/>
    <w:rsid w:val="00C1032C"/>
    <w:rsid w:val="00C117E0"/>
    <w:rsid w:val="00C12D01"/>
    <w:rsid w:val="00C13155"/>
    <w:rsid w:val="00C132C8"/>
    <w:rsid w:val="00C137B4"/>
    <w:rsid w:val="00C139A4"/>
    <w:rsid w:val="00C143ED"/>
    <w:rsid w:val="00C1498C"/>
    <w:rsid w:val="00C14C36"/>
    <w:rsid w:val="00C15007"/>
    <w:rsid w:val="00C153B1"/>
    <w:rsid w:val="00C1562B"/>
    <w:rsid w:val="00C156D8"/>
    <w:rsid w:val="00C15B74"/>
    <w:rsid w:val="00C15B7E"/>
    <w:rsid w:val="00C15BE7"/>
    <w:rsid w:val="00C15E30"/>
    <w:rsid w:val="00C15F7C"/>
    <w:rsid w:val="00C1636F"/>
    <w:rsid w:val="00C16552"/>
    <w:rsid w:val="00C167D9"/>
    <w:rsid w:val="00C16A6C"/>
    <w:rsid w:val="00C16D9A"/>
    <w:rsid w:val="00C16F06"/>
    <w:rsid w:val="00C17096"/>
    <w:rsid w:val="00C17522"/>
    <w:rsid w:val="00C20ADF"/>
    <w:rsid w:val="00C2106F"/>
    <w:rsid w:val="00C219B0"/>
    <w:rsid w:val="00C22021"/>
    <w:rsid w:val="00C22145"/>
    <w:rsid w:val="00C222C2"/>
    <w:rsid w:val="00C224D5"/>
    <w:rsid w:val="00C22602"/>
    <w:rsid w:val="00C2274B"/>
    <w:rsid w:val="00C2285B"/>
    <w:rsid w:val="00C230FE"/>
    <w:rsid w:val="00C23296"/>
    <w:rsid w:val="00C232AB"/>
    <w:rsid w:val="00C2397F"/>
    <w:rsid w:val="00C243C8"/>
    <w:rsid w:val="00C249AD"/>
    <w:rsid w:val="00C249E2"/>
    <w:rsid w:val="00C256CF"/>
    <w:rsid w:val="00C26801"/>
    <w:rsid w:val="00C2799A"/>
    <w:rsid w:val="00C27FCC"/>
    <w:rsid w:val="00C30005"/>
    <w:rsid w:val="00C30EAA"/>
    <w:rsid w:val="00C31149"/>
    <w:rsid w:val="00C3122A"/>
    <w:rsid w:val="00C314B3"/>
    <w:rsid w:val="00C3173E"/>
    <w:rsid w:val="00C31AFE"/>
    <w:rsid w:val="00C320E5"/>
    <w:rsid w:val="00C3231B"/>
    <w:rsid w:val="00C32464"/>
    <w:rsid w:val="00C325EF"/>
    <w:rsid w:val="00C32AF0"/>
    <w:rsid w:val="00C32EBB"/>
    <w:rsid w:val="00C3351B"/>
    <w:rsid w:val="00C33912"/>
    <w:rsid w:val="00C33CE2"/>
    <w:rsid w:val="00C340B1"/>
    <w:rsid w:val="00C340D5"/>
    <w:rsid w:val="00C3490B"/>
    <w:rsid w:val="00C34A74"/>
    <w:rsid w:val="00C34E55"/>
    <w:rsid w:val="00C34E7A"/>
    <w:rsid w:val="00C34F12"/>
    <w:rsid w:val="00C3503E"/>
    <w:rsid w:val="00C353A4"/>
    <w:rsid w:val="00C35469"/>
    <w:rsid w:val="00C35677"/>
    <w:rsid w:val="00C3578A"/>
    <w:rsid w:val="00C36559"/>
    <w:rsid w:val="00C36954"/>
    <w:rsid w:val="00C36AD1"/>
    <w:rsid w:val="00C36BE1"/>
    <w:rsid w:val="00C36E53"/>
    <w:rsid w:val="00C37836"/>
    <w:rsid w:val="00C37943"/>
    <w:rsid w:val="00C37C91"/>
    <w:rsid w:val="00C37F6A"/>
    <w:rsid w:val="00C40467"/>
    <w:rsid w:val="00C41019"/>
    <w:rsid w:val="00C42278"/>
    <w:rsid w:val="00C428A8"/>
    <w:rsid w:val="00C440F9"/>
    <w:rsid w:val="00C447F8"/>
    <w:rsid w:val="00C44A46"/>
    <w:rsid w:val="00C44E90"/>
    <w:rsid w:val="00C45FDB"/>
    <w:rsid w:val="00C4615D"/>
    <w:rsid w:val="00C461B7"/>
    <w:rsid w:val="00C463FD"/>
    <w:rsid w:val="00C46727"/>
    <w:rsid w:val="00C472B7"/>
    <w:rsid w:val="00C500C2"/>
    <w:rsid w:val="00C50B0A"/>
    <w:rsid w:val="00C5124F"/>
    <w:rsid w:val="00C5130F"/>
    <w:rsid w:val="00C51C7C"/>
    <w:rsid w:val="00C527FA"/>
    <w:rsid w:val="00C52ECE"/>
    <w:rsid w:val="00C531EB"/>
    <w:rsid w:val="00C53AC0"/>
    <w:rsid w:val="00C53C45"/>
    <w:rsid w:val="00C53E54"/>
    <w:rsid w:val="00C543D3"/>
    <w:rsid w:val="00C54CD5"/>
    <w:rsid w:val="00C55131"/>
    <w:rsid w:val="00C556D7"/>
    <w:rsid w:val="00C559A8"/>
    <w:rsid w:val="00C55AAE"/>
    <w:rsid w:val="00C55B12"/>
    <w:rsid w:val="00C55DAC"/>
    <w:rsid w:val="00C56140"/>
    <w:rsid w:val="00C561C3"/>
    <w:rsid w:val="00C5621B"/>
    <w:rsid w:val="00C56C9B"/>
    <w:rsid w:val="00C56E2F"/>
    <w:rsid w:val="00C57DD1"/>
    <w:rsid w:val="00C60817"/>
    <w:rsid w:val="00C60EB1"/>
    <w:rsid w:val="00C61381"/>
    <w:rsid w:val="00C62001"/>
    <w:rsid w:val="00C620E8"/>
    <w:rsid w:val="00C6257D"/>
    <w:rsid w:val="00C626F7"/>
    <w:rsid w:val="00C62CF0"/>
    <w:rsid w:val="00C635ED"/>
    <w:rsid w:val="00C636C8"/>
    <w:rsid w:val="00C6385B"/>
    <w:rsid w:val="00C6437F"/>
    <w:rsid w:val="00C64B76"/>
    <w:rsid w:val="00C65280"/>
    <w:rsid w:val="00C652DE"/>
    <w:rsid w:val="00C65B5B"/>
    <w:rsid w:val="00C70181"/>
    <w:rsid w:val="00C70E19"/>
    <w:rsid w:val="00C7113F"/>
    <w:rsid w:val="00C7200D"/>
    <w:rsid w:val="00C72CA0"/>
    <w:rsid w:val="00C72EF9"/>
    <w:rsid w:val="00C741E9"/>
    <w:rsid w:val="00C743BD"/>
    <w:rsid w:val="00C74E6B"/>
    <w:rsid w:val="00C75361"/>
    <w:rsid w:val="00C754D0"/>
    <w:rsid w:val="00C75514"/>
    <w:rsid w:val="00C75BF9"/>
    <w:rsid w:val="00C760C8"/>
    <w:rsid w:val="00C76429"/>
    <w:rsid w:val="00C7677E"/>
    <w:rsid w:val="00C76D35"/>
    <w:rsid w:val="00C77023"/>
    <w:rsid w:val="00C773A2"/>
    <w:rsid w:val="00C773F7"/>
    <w:rsid w:val="00C80018"/>
    <w:rsid w:val="00C80041"/>
    <w:rsid w:val="00C80B47"/>
    <w:rsid w:val="00C80BEE"/>
    <w:rsid w:val="00C80CC3"/>
    <w:rsid w:val="00C81DE3"/>
    <w:rsid w:val="00C82240"/>
    <w:rsid w:val="00C83067"/>
    <w:rsid w:val="00C83459"/>
    <w:rsid w:val="00C846B3"/>
    <w:rsid w:val="00C84A58"/>
    <w:rsid w:val="00C85457"/>
    <w:rsid w:val="00C858AE"/>
    <w:rsid w:val="00C85BB9"/>
    <w:rsid w:val="00C86121"/>
    <w:rsid w:val="00C8615D"/>
    <w:rsid w:val="00C869EA"/>
    <w:rsid w:val="00C86F45"/>
    <w:rsid w:val="00C87BB0"/>
    <w:rsid w:val="00C87C61"/>
    <w:rsid w:val="00C90F97"/>
    <w:rsid w:val="00C91180"/>
    <w:rsid w:val="00C91BBC"/>
    <w:rsid w:val="00C920AF"/>
    <w:rsid w:val="00C9278C"/>
    <w:rsid w:val="00C92DF3"/>
    <w:rsid w:val="00C92ED5"/>
    <w:rsid w:val="00C93D2D"/>
    <w:rsid w:val="00C9574C"/>
    <w:rsid w:val="00C95CF2"/>
    <w:rsid w:val="00C95D88"/>
    <w:rsid w:val="00C95E83"/>
    <w:rsid w:val="00C95EFB"/>
    <w:rsid w:val="00C960D3"/>
    <w:rsid w:val="00C964FD"/>
    <w:rsid w:val="00C96867"/>
    <w:rsid w:val="00C96FE1"/>
    <w:rsid w:val="00CA00CF"/>
    <w:rsid w:val="00CA133C"/>
    <w:rsid w:val="00CA13F1"/>
    <w:rsid w:val="00CA1BE4"/>
    <w:rsid w:val="00CA1F60"/>
    <w:rsid w:val="00CA22BB"/>
    <w:rsid w:val="00CA253F"/>
    <w:rsid w:val="00CA263F"/>
    <w:rsid w:val="00CA3320"/>
    <w:rsid w:val="00CA3388"/>
    <w:rsid w:val="00CA42B0"/>
    <w:rsid w:val="00CA43AE"/>
    <w:rsid w:val="00CA52E3"/>
    <w:rsid w:val="00CA675E"/>
    <w:rsid w:val="00CA6949"/>
    <w:rsid w:val="00CA6BEF"/>
    <w:rsid w:val="00CA70CA"/>
    <w:rsid w:val="00CA7287"/>
    <w:rsid w:val="00CB01C0"/>
    <w:rsid w:val="00CB13AD"/>
    <w:rsid w:val="00CB1746"/>
    <w:rsid w:val="00CB180E"/>
    <w:rsid w:val="00CB1AD8"/>
    <w:rsid w:val="00CB1D39"/>
    <w:rsid w:val="00CB2DD1"/>
    <w:rsid w:val="00CB31E7"/>
    <w:rsid w:val="00CB35A4"/>
    <w:rsid w:val="00CB4090"/>
    <w:rsid w:val="00CB424F"/>
    <w:rsid w:val="00CB42ED"/>
    <w:rsid w:val="00CB486E"/>
    <w:rsid w:val="00CB4922"/>
    <w:rsid w:val="00CB4D77"/>
    <w:rsid w:val="00CB5564"/>
    <w:rsid w:val="00CB5BEE"/>
    <w:rsid w:val="00CB5E2A"/>
    <w:rsid w:val="00CB6934"/>
    <w:rsid w:val="00CB72C6"/>
    <w:rsid w:val="00CB76A5"/>
    <w:rsid w:val="00CB7759"/>
    <w:rsid w:val="00CC12C8"/>
    <w:rsid w:val="00CC14E3"/>
    <w:rsid w:val="00CC1A6F"/>
    <w:rsid w:val="00CC1CEC"/>
    <w:rsid w:val="00CC1D09"/>
    <w:rsid w:val="00CC252C"/>
    <w:rsid w:val="00CC25F1"/>
    <w:rsid w:val="00CC3C4A"/>
    <w:rsid w:val="00CC416D"/>
    <w:rsid w:val="00CC430B"/>
    <w:rsid w:val="00CC4FDE"/>
    <w:rsid w:val="00CC51AA"/>
    <w:rsid w:val="00CC566E"/>
    <w:rsid w:val="00CC5DF5"/>
    <w:rsid w:val="00CC63CE"/>
    <w:rsid w:val="00CC6746"/>
    <w:rsid w:val="00CC7B58"/>
    <w:rsid w:val="00CD012F"/>
    <w:rsid w:val="00CD0237"/>
    <w:rsid w:val="00CD029A"/>
    <w:rsid w:val="00CD09A1"/>
    <w:rsid w:val="00CD127F"/>
    <w:rsid w:val="00CD1724"/>
    <w:rsid w:val="00CD204E"/>
    <w:rsid w:val="00CD2751"/>
    <w:rsid w:val="00CD3161"/>
    <w:rsid w:val="00CD31C4"/>
    <w:rsid w:val="00CD3B85"/>
    <w:rsid w:val="00CD5639"/>
    <w:rsid w:val="00CD5717"/>
    <w:rsid w:val="00CD585F"/>
    <w:rsid w:val="00CD5A57"/>
    <w:rsid w:val="00CD5B88"/>
    <w:rsid w:val="00CD5CBC"/>
    <w:rsid w:val="00CD5D75"/>
    <w:rsid w:val="00CD6331"/>
    <w:rsid w:val="00CD63CC"/>
    <w:rsid w:val="00CD695A"/>
    <w:rsid w:val="00CD71D1"/>
    <w:rsid w:val="00CD7695"/>
    <w:rsid w:val="00CD78AB"/>
    <w:rsid w:val="00CE0430"/>
    <w:rsid w:val="00CE04A3"/>
    <w:rsid w:val="00CE09AA"/>
    <w:rsid w:val="00CE0B7E"/>
    <w:rsid w:val="00CE12CA"/>
    <w:rsid w:val="00CE1943"/>
    <w:rsid w:val="00CE1CAD"/>
    <w:rsid w:val="00CE1E49"/>
    <w:rsid w:val="00CE1F7E"/>
    <w:rsid w:val="00CE22C9"/>
    <w:rsid w:val="00CE2951"/>
    <w:rsid w:val="00CE29C4"/>
    <w:rsid w:val="00CE2A64"/>
    <w:rsid w:val="00CE2E8C"/>
    <w:rsid w:val="00CE3D96"/>
    <w:rsid w:val="00CE4B72"/>
    <w:rsid w:val="00CE503F"/>
    <w:rsid w:val="00CE59FC"/>
    <w:rsid w:val="00CE5F62"/>
    <w:rsid w:val="00CE67E3"/>
    <w:rsid w:val="00CE683B"/>
    <w:rsid w:val="00CE688A"/>
    <w:rsid w:val="00CE7AD7"/>
    <w:rsid w:val="00CF075B"/>
    <w:rsid w:val="00CF091B"/>
    <w:rsid w:val="00CF0A1E"/>
    <w:rsid w:val="00CF17D1"/>
    <w:rsid w:val="00CF1FC7"/>
    <w:rsid w:val="00CF23D0"/>
    <w:rsid w:val="00CF29FD"/>
    <w:rsid w:val="00CF36C0"/>
    <w:rsid w:val="00CF38F8"/>
    <w:rsid w:val="00CF3916"/>
    <w:rsid w:val="00CF4B79"/>
    <w:rsid w:val="00CF4CBE"/>
    <w:rsid w:val="00CF583C"/>
    <w:rsid w:val="00CF592C"/>
    <w:rsid w:val="00CF5D9F"/>
    <w:rsid w:val="00CF65F7"/>
    <w:rsid w:val="00CF6B6E"/>
    <w:rsid w:val="00CF6BE3"/>
    <w:rsid w:val="00CF7EE7"/>
    <w:rsid w:val="00D000C7"/>
    <w:rsid w:val="00D002E3"/>
    <w:rsid w:val="00D003DA"/>
    <w:rsid w:val="00D00625"/>
    <w:rsid w:val="00D008FC"/>
    <w:rsid w:val="00D00A49"/>
    <w:rsid w:val="00D01020"/>
    <w:rsid w:val="00D010A8"/>
    <w:rsid w:val="00D01D76"/>
    <w:rsid w:val="00D020A3"/>
    <w:rsid w:val="00D02EC9"/>
    <w:rsid w:val="00D036F6"/>
    <w:rsid w:val="00D0377A"/>
    <w:rsid w:val="00D03A8C"/>
    <w:rsid w:val="00D03FEF"/>
    <w:rsid w:val="00D04536"/>
    <w:rsid w:val="00D0463D"/>
    <w:rsid w:val="00D055A8"/>
    <w:rsid w:val="00D05792"/>
    <w:rsid w:val="00D069D9"/>
    <w:rsid w:val="00D06DA8"/>
    <w:rsid w:val="00D073D4"/>
    <w:rsid w:val="00D07874"/>
    <w:rsid w:val="00D07C60"/>
    <w:rsid w:val="00D10624"/>
    <w:rsid w:val="00D10627"/>
    <w:rsid w:val="00D10958"/>
    <w:rsid w:val="00D11674"/>
    <w:rsid w:val="00D128BA"/>
    <w:rsid w:val="00D13037"/>
    <w:rsid w:val="00D137AC"/>
    <w:rsid w:val="00D138A0"/>
    <w:rsid w:val="00D13B79"/>
    <w:rsid w:val="00D13B8A"/>
    <w:rsid w:val="00D141A0"/>
    <w:rsid w:val="00D149AF"/>
    <w:rsid w:val="00D158BE"/>
    <w:rsid w:val="00D162C6"/>
    <w:rsid w:val="00D16E11"/>
    <w:rsid w:val="00D1769A"/>
    <w:rsid w:val="00D1771F"/>
    <w:rsid w:val="00D204B5"/>
    <w:rsid w:val="00D20D39"/>
    <w:rsid w:val="00D2160F"/>
    <w:rsid w:val="00D2243A"/>
    <w:rsid w:val="00D2246C"/>
    <w:rsid w:val="00D22912"/>
    <w:rsid w:val="00D22AA1"/>
    <w:rsid w:val="00D234A6"/>
    <w:rsid w:val="00D23887"/>
    <w:rsid w:val="00D25613"/>
    <w:rsid w:val="00D257B4"/>
    <w:rsid w:val="00D26DEA"/>
    <w:rsid w:val="00D272F4"/>
    <w:rsid w:val="00D27541"/>
    <w:rsid w:val="00D3076D"/>
    <w:rsid w:val="00D30C8D"/>
    <w:rsid w:val="00D310EF"/>
    <w:rsid w:val="00D31383"/>
    <w:rsid w:val="00D32326"/>
    <w:rsid w:val="00D3246E"/>
    <w:rsid w:val="00D3271B"/>
    <w:rsid w:val="00D32E81"/>
    <w:rsid w:val="00D34143"/>
    <w:rsid w:val="00D3510D"/>
    <w:rsid w:val="00D3528A"/>
    <w:rsid w:val="00D35E61"/>
    <w:rsid w:val="00D36096"/>
    <w:rsid w:val="00D376D6"/>
    <w:rsid w:val="00D37FD0"/>
    <w:rsid w:val="00D40158"/>
    <w:rsid w:val="00D4029D"/>
    <w:rsid w:val="00D406DD"/>
    <w:rsid w:val="00D408D2"/>
    <w:rsid w:val="00D409F2"/>
    <w:rsid w:val="00D413E8"/>
    <w:rsid w:val="00D41438"/>
    <w:rsid w:val="00D41CFD"/>
    <w:rsid w:val="00D420F9"/>
    <w:rsid w:val="00D423CD"/>
    <w:rsid w:val="00D428C8"/>
    <w:rsid w:val="00D42B2F"/>
    <w:rsid w:val="00D42D63"/>
    <w:rsid w:val="00D43232"/>
    <w:rsid w:val="00D434D5"/>
    <w:rsid w:val="00D43948"/>
    <w:rsid w:val="00D43C34"/>
    <w:rsid w:val="00D43C62"/>
    <w:rsid w:val="00D43FF2"/>
    <w:rsid w:val="00D4414B"/>
    <w:rsid w:val="00D44180"/>
    <w:rsid w:val="00D444C5"/>
    <w:rsid w:val="00D44763"/>
    <w:rsid w:val="00D44CE2"/>
    <w:rsid w:val="00D44E3A"/>
    <w:rsid w:val="00D45817"/>
    <w:rsid w:val="00D45FC4"/>
    <w:rsid w:val="00D461AB"/>
    <w:rsid w:val="00D4646E"/>
    <w:rsid w:val="00D46551"/>
    <w:rsid w:val="00D46808"/>
    <w:rsid w:val="00D474E1"/>
    <w:rsid w:val="00D501ED"/>
    <w:rsid w:val="00D504B5"/>
    <w:rsid w:val="00D50524"/>
    <w:rsid w:val="00D506D3"/>
    <w:rsid w:val="00D5079F"/>
    <w:rsid w:val="00D50AA1"/>
    <w:rsid w:val="00D50C14"/>
    <w:rsid w:val="00D50EAD"/>
    <w:rsid w:val="00D511B9"/>
    <w:rsid w:val="00D51468"/>
    <w:rsid w:val="00D51ABD"/>
    <w:rsid w:val="00D52154"/>
    <w:rsid w:val="00D5246D"/>
    <w:rsid w:val="00D53471"/>
    <w:rsid w:val="00D53558"/>
    <w:rsid w:val="00D53587"/>
    <w:rsid w:val="00D54CD6"/>
    <w:rsid w:val="00D550EF"/>
    <w:rsid w:val="00D55130"/>
    <w:rsid w:val="00D558D6"/>
    <w:rsid w:val="00D55EF2"/>
    <w:rsid w:val="00D55EFF"/>
    <w:rsid w:val="00D56602"/>
    <w:rsid w:val="00D5668A"/>
    <w:rsid w:val="00D56A34"/>
    <w:rsid w:val="00D56B73"/>
    <w:rsid w:val="00D56C51"/>
    <w:rsid w:val="00D571E4"/>
    <w:rsid w:val="00D57728"/>
    <w:rsid w:val="00D615DD"/>
    <w:rsid w:val="00D62C4D"/>
    <w:rsid w:val="00D63116"/>
    <w:rsid w:val="00D6384F"/>
    <w:rsid w:val="00D63BDC"/>
    <w:rsid w:val="00D642A3"/>
    <w:rsid w:val="00D64488"/>
    <w:rsid w:val="00D64DBD"/>
    <w:rsid w:val="00D65834"/>
    <w:rsid w:val="00D65A46"/>
    <w:rsid w:val="00D65A71"/>
    <w:rsid w:val="00D66731"/>
    <w:rsid w:val="00D66904"/>
    <w:rsid w:val="00D66D8B"/>
    <w:rsid w:val="00D673AC"/>
    <w:rsid w:val="00D67535"/>
    <w:rsid w:val="00D67BB1"/>
    <w:rsid w:val="00D706EA"/>
    <w:rsid w:val="00D714C6"/>
    <w:rsid w:val="00D71AD4"/>
    <w:rsid w:val="00D71F04"/>
    <w:rsid w:val="00D71FD9"/>
    <w:rsid w:val="00D7200C"/>
    <w:rsid w:val="00D72807"/>
    <w:rsid w:val="00D733A3"/>
    <w:rsid w:val="00D739D2"/>
    <w:rsid w:val="00D73A97"/>
    <w:rsid w:val="00D749E5"/>
    <w:rsid w:val="00D74C15"/>
    <w:rsid w:val="00D74E82"/>
    <w:rsid w:val="00D760F7"/>
    <w:rsid w:val="00D76224"/>
    <w:rsid w:val="00D767A3"/>
    <w:rsid w:val="00D76AB3"/>
    <w:rsid w:val="00D76B34"/>
    <w:rsid w:val="00D76D16"/>
    <w:rsid w:val="00D76D29"/>
    <w:rsid w:val="00D77554"/>
    <w:rsid w:val="00D7792C"/>
    <w:rsid w:val="00D77F3E"/>
    <w:rsid w:val="00D80400"/>
    <w:rsid w:val="00D80572"/>
    <w:rsid w:val="00D8096D"/>
    <w:rsid w:val="00D80BDF"/>
    <w:rsid w:val="00D80E3D"/>
    <w:rsid w:val="00D81396"/>
    <w:rsid w:val="00D814F3"/>
    <w:rsid w:val="00D82AC0"/>
    <w:rsid w:val="00D82CA4"/>
    <w:rsid w:val="00D84548"/>
    <w:rsid w:val="00D8457F"/>
    <w:rsid w:val="00D85AA1"/>
    <w:rsid w:val="00D8602F"/>
    <w:rsid w:val="00D86223"/>
    <w:rsid w:val="00D8665B"/>
    <w:rsid w:val="00D8686D"/>
    <w:rsid w:val="00D86EC2"/>
    <w:rsid w:val="00D86FE9"/>
    <w:rsid w:val="00D9065E"/>
    <w:rsid w:val="00D90BF3"/>
    <w:rsid w:val="00D90CA9"/>
    <w:rsid w:val="00D91014"/>
    <w:rsid w:val="00D912AA"/>
    <w:rsid w:val="00D91393"/>
    <w:rsid w:val="00D91A45"/>
    <w:rsid w:val="00D9232B"/>
    <w:rsid w:val="00D92D37"/>
    <w:rsid w:val="00D930DB"/>
    <w:rsid w:val="00D93494"/>
    <w:rsid w:val="00D9384F"/>
    <w:rsid w:val="00D94AA7"/>
    <w:rsid w:val="00D94F9B"/>
    <w:rsid w:val="00D9593C"/>
    <w:rsid w:val="00D959C4"/>
    <w:rsid w:val="00D95AC2"/>
    <w:rsid w:val="00D961AE"/>
    <w:rsid w:val="00D96417"/>
    <w:rsid w:val="00D966D6"/>
    <w:rsid w:val="00D97AAF"/>
    <w:rsid w:val="00DA01B3"/>
    <w:rsid w:val="00DA03B0"/>
    <w:rsid w:val="00DA0807"/>
    <w:rsid w:val="00DA18C2"/>
    <w:rsid w:val="00DA1B50"/>
    <w:rsid w:val="00DA1BAC"/>
    <w:rsid w:val="00DA23F8"/>
    <w:rsid w:val="00DA2DEA"/>
    <w:rsid w:val="00DA2EB7"/>
    <w:rsid w:val="00DA336D"/>
    <w:rsid w:val="00DA4031"/>
    <w:rsid w:val="00DA41F4"/>
    <w:rsid w:val="00DA4388"/>
    <w:rsid w:val="00DA4FD9"/>
    <w:rsid w:val="00DA5857"/>
    <w:rsid w:val="00DA5FD5"/>
    <w:rsid w:val="00DA6602"/>
    <w:rsid w:val="00DA663D"/>
    <w:rsid w:val="00DA6B6E"/>
    <w:rsid w:val="00DA6D4E"/>
    <w:rsid w:val="00DA762E"/>
    <w:rsid w:val="00DA7D52"/>
    <w:rsid w:val="00DA7E63"/>
    <w:rsid w:val="00DB2599"/>
    <w:rsid w:val="00DB33CC"/>
    <w:rsid w:val="00DB36D1"/>
    <w:rsid w:val="00DB39FC"/>
    <w:rsid w:val="00DB3C7F"/>
    <w:rsid w:val="00DB3D7F"/>
    <w:rsid w:val="00DB472A"/>
    <w:rsid w:val="00DB4D79"/>
    <w:rsid w:val="00DB50EE"/>
    <w:rsid w:val="00DB57C9"/>
    <w:rsid w:val="00DB5A58"/>
    <w:rsid w:val="00DB5C25"/>
    <w:rsid w:val="00DB6B1C"/>
    <w:rsid w:val="00DB6C7A"/>
    <w:rsid w:val="00DB6F60"/>
    <w:rsid w:val="00DB715B"/>
    <w:rsid w:val="00DB745C"/>
    <w:rsid w:val="00DB7B19"/>
    <w:rsid w:val="00DB7D2C"/>
    <w:rsid w:val="00DC04E2"/>
    <w:rsid w:val="00DC084D"/>
    <w:rsid w:val="00DC0969"/>
    <w:rsid w:val="00DC126B"/>
    <w:rsid w:val="00DC1A82"/>
    <w:rsid w:val="00DC2181"/>
    <w:rsid w:val="00DC27C1"/>
    <w:rsid w:val="00DC2B6F"/>
    <w:rsid w:val="00DC3672"/>
    <w:rsid w:val="00DC3B14"/>
    <w:rsid w:val="00DC3DF0"/>
    <w:rsid w:val="00DC48F4"/>
    <w:rsid w:val="00DC4CB7"/>
    <w:rsid w:val="00DC4D19"/>
    <w:rsid w:val="00DC500C"/>
    <w:rsid w:val="00DC53A0"/>
    <w:rsid w:val="00DC5CD8"/>
    <w:rsid w:val="00DC5E24"/>
    <w:rsid w:val="00DC6DB7"/>
    <w:rsid w:val="00DC7718"/>
    <w:rsid w:val="00DC7A7D"/>
    <w:rsid w:val="00DD0B68"/>
    <w:rsid w:val="00DD0FF5"/>
    <w:rsid w:val="00DD122C"/>
    <w:rsid w:val="00DD1ED7"/>
    <w:rsid w:val="00DD22AF"/>
    <w:rsid w:val="00DD2704"/>
    <w:rsid w:val="00DD283A"/>
    <w:rsid w:val="00DD29B5"/>
    <w:rsid w:val="00DD2CD0"/>
    <w:rsid w:val="00DD2EEB"/>
    <w:rsid w:val="00DD2FAF"/>
    <w:rsid w:val="00DD4BFE"/>
    <w:rsid w:val="00DD5869"/>
    <w:rsid w:val="00DD5BD3"/>
    <w:rsid w:val="00DD5EDE"/>
    <w:rsid w:val="00DD6448"/>
    <w:rsid w:val="00DD6A89"/>
    <w:rsid w:val="00DD7134"/>
    <w:rsid w:val="00DD7264"/>
    <w:rsid w:val="00DD7352"/>
    <w:rsid w:val="00DD74C3"/>
    <w:rsid w:val="00DD7691"/>
    <w:rsid w:val="00DD78F2"/>
    <w:rsid w:val="00DD7A80"/>
    <w:rsid w:val="00DE0237"/>
    <w:rsid w:val="00DE0829"/>
    <w:rsid w:val="00DE109A"/>
    <w:rsid w:val="00DE13E5"/>
    <w:rsid w:val="00DE183A"/>
    <w:rsid w:val="00DE1E9A"/>
    <w:rsid w:val="00DE437B"/>
    <w:rsid w:val="00DE4E28"/>
    <w:rsid w:val="00DE529E"/>
    <w:rsid w:val="00DE5414"/>
    <w:rsid w:val="00DE5960"/>
    <w:rsid w:val="00DE6103"/>
    <w:rsid w:val="00DE6BEB"/>
    <w:rsid w:val="00DE7069"/>
    <w:rsid w:val="00DE7771"/>
    <w:rsid w:val="00DE78BC"/>
    <w:rsid w:val="00DF02F2"/>
    <w:rsid w:val="00DF035B"/>
    <w:rsid w:val="00DF0500"/>
    <w:rsid w:val="00DF0648"/>
    <w:rsid w:val="00DF1EF3"/>
    <w:rsid w:val="00DF2677"/>
    <w:rsid w:val="00DF4398"/>
    <w:rsid w:val="00DF4FCB"/>
    <w:rsid w:val="00DF5F4B"/>
    <w:rsid w:val="00DF5F92"/>
    <w:rsid w:val="00DF653F"/>
    <w:rsid w:val="00DF6818"/>
    <w:rsid w:val="00DF68FC"/>
    <w:rsid w:val="00DF6959"/>
    <w:rsid w:val="00DF69E5"/>
    <w:rsid w:val="00DF6ADC"/>
    <w:rsid w:val="00DF73E0"/>
    <w:rsid w:val="00DF7724"/>
    <w:rsid w:val="00DF7763"/>
    <w:rsid w:val="00E00186"/>
    <w:rsid w:val="00E00C1F"/>
    <w:rsid w:val="00E00FA1"/>
    <w:rsid w:val="00E019A8"/>
    <w:rsid w:val="00E01F51"/>
    <w:rsid w:val="00E02021"/>
    <w:rsid w:val="00E02923"/>
    <w:rsid w:val="00E02D09"/>
    <w:rsid w:val="00E02FE4"/>
    <w:rsid w:val="00E0334F"/>
    <w:rsid w:val="00E038E5"/>
    <w:rsid w:val="00E0484D"/>
    <w:rsid w:val="00E04E33"/>
    <w:rsid w:val="00E04FB8"/>
    <w:rsid w:val="00E05B6F"/>
    <w:rsid w:val="00E06034"/>
    <w:rsid w:val="00E06669"/>
    <w:rsid w:val="00E068B4"/>
    <w:rsid w:val="00E06A87"/>
    <w:rsid w:val="00E06C84"/>
    <w:rsid w:val="00E1028D"/>
    <w:rsid w:val="00E102F9"/>
    <w:rsid w:val="00E1037B"/>
    <w:rsid w:val="00E111EC"/>
    <w:rsid w:val="00E114B2"/>
    <w:rsid w:val="00E12772"/>
    <w:rsid w:val="00E12B09"/>
    <w:rsid w:val="00E13673"/>
    <w:rsid w:val="00E13741"/>
    <w:rsid w:val="00E139C4"/>
    <w:rsid w:val="00E13E61"/>
    <w:rsid w:val="00E1419C"/>
    <w:rsid w:val="00E1629F"/>
    <w:rsid w:val="00E1636F"/>
    <w:rsid w:val="00E169D5"/>
    <w:rsid w:val="00E1752C"/>
    <w:rsid w:val="00E17757"/>
    <w:rsid w:val="00E20885"/>
    <w:rsid w:val="00E21170"/>
    <w:rsid w:val="00E21A9F"/>
    <w:rsid w:val="00E22064"/>
    <w:rsid w:val="00E2251C"/>
    <w:rsid w:val="00E22556"/>
    <w:rsid w:val="00E22840"/>
    <w:rsid w:val="00E2296A"/>
    <w:rsid w:val="00E22C90"/>
    <w:rsid w:val="00E22F4B"/>
    <w:rsid w:val="00E23181"/>
    <w:rsid w:val="00E235F0"/>
    <w:rsid w:val="00E23770"/>
    <w:rsid w:val="00E258CE"/>
    <w:rsid w:val="00E2600C"/>
    <w:rsid w:val="00E2637B"/>
    <w:rsid w:val="00E26C37"/>
    <w:rsid w:val="00E26EF8"/>
    <w:rsid w:val="00E26F36"/>
    <w:rsid w:val="00E27175"/>
    <w:rsid w:val="00E27722"/>
    <w:rsid w:val="00E27FD9"/>
    <w:rsid w:val="00E30197"/>
    <w:rsid w:val="00E30DAC"/>
    <w:rsid w:val="00E30F78"/>
    <w:rsid w:val="00E315D2"/>
    <w:rsid w:val="00E317DA"/>
    <w:rsid w:val="00E3224C"/>
    <w:rsid w:val="00E32417"/>
    <w:rsid w:val="00E3241F"/>
    <w:rsid w:val="00E32623"/>
    <w:rsid w:val="00E326BF"/>
    <w:rsid w:val="00E33459"/>
    <w:rsid w:val="00E3350E"/>
    <w:rsid w:val="00E33D64"/>
    <w:rsid w:val="00E33DD2"/>
    <w:rsid w:val="00E34856"/>
    <w:rsid w:val="00E349AB"/>
    <w:rsid w:val="00E34ED8"/>
    <w:rsid w:val="00E3508C"/>
    <w:rsid w:val="00E358E9"/>
    <w:rsid w:val="00E35A15"/>
    <w:rsid w:val="00E3641F"/>
    <w:rsid w:val="00E3666A"/>
    <w:rsid w:val="00E36716"/>
    <w:rsid w:val="00E370D2"/>
    <w:rsid w:val="00E4067A"/>
    <w:rsid w:val="00E40ED6"/>
    <w:rsid w:val="00E41CF3"/>
    <w:rsid w:val="00E41D52"/>
    <w:rsid w:val="00E42E99"/>
    <w:rsid w:val="00E42EB5"/>
    <w:rsid w:val="00E434AE"/>
    <w:rsid w:val="00E4390C"/>
    <w:rsid w:val="00E44055"/>
    <w:rsid w:val="00E441E2"/>
    <w:rsid w:val="00E442A0"/>
    <w:rsid w:val="00E4498C"/>
    <w:rsid w:val="00E4517F"/>
    <w:rsid w:val="00E45211"/>
    <w:rsid w:val="00E45438"/>
    <w:rsid w:val="00E4554A"/>
    <w:rsid w:val="00E47518"/>
    <w:rsid w:val="00E477F8"/>
    <w:rsid w:val="00E47DC8"/>
    <w:rsid w:val="00E47DFC"/>
    <w:rsid w:val="00E501EB"/>
    <w:rsid w:val="00E505FA"/>
    <w:rsid w:val="00E51790"/>
    <w:rsid w:val="00E517CC"/>
    <w:rsid w:val="00E5190A"/>
    <w:rsid w:val="00E521D5"/>
    <w:rsid w:val="00E52C1F"/>
    <w:rsid w:val="00E538BE"/>
    <w:rsid w:val="00E540A2"/>
    <w:rsid w:val="00E55CBA"/>
    <w:rsid w:val="00E55D05"/>
    <w:rsid w:val="00E55D5F"/>
    <w:rsid w:val="00E5658E"/>
    <w:rsid w:val="00E568DE"/>
    <w:rsid w:val="00E56918"/>
    <w:rsid w:val="00E570A6"/>
    <w:rsid w:val="00E5723A"/>
    <w:rsid w:val="00E57934"/>
    <w:rsid w:val="00E57AD0"/>
    <w:rsid w:val="00E605AB"/>
    <w:rsid w:val="00E609E2"/>
    <w:rsid w:val="00E60D91"/>
    <w:rsid w:val="00E60FAF"/>
    <w:rsid w:val="00E61074"/>
    <w:rsid w:val="00E6131A"/>
    <w:rsid w:val="00E618BE"/>
    <w:rsid w:val="00E61BCC"/>
    <w:rsid w:val="00E61E24"/>
    <w:rsid w:val="00E61E40"/>
    <w:rsid w:val="00E6203A"/>
    <w:rsid w:val="00E622F0"/>
    <w:rsid w:val="00E62490"/>
    <w:rsid w:val="00E62C7F"/>
    <w:rsid w:val="00E62D5F"/>
    <w:rsid w:val="00E62E89"/>
    <w:rsid w:val="00E62E98"/>
    <w:rsid w:val="00E62F87"/>
    <w:rsid w:val="00E63C44"/>
    <w:rsid w:val="00E63C51"/>
    <w:rsid w:val="00E640CF"/>
    <w:rsid w:val="00E6480B"/>
    <w:rsid w:val="00E648EC"/>
    <w:rsid w:val="00E64A22"/>
    <w:rsid w:val="00E64C55"/>
    <w:rsid w:val="00E65292"/>
    <w:rsid w:val="00E653CA"/>
    <w:rsid w:val="00E65699"/>
    <w:rsid w:val="00E66229"/>
    <w:rsid w:val="00E662AA"/>
    <w:rsid w:val="00E66E2B"/>
    <w:rsid w:val="00E66FA7"/>
    <w:rsid w:val="00E67450"/>
    <w:rsid w:val="00E67575"/>
    <w:rsid w:val="00E67BDF"/>
    <w:rsid w:val="00E67CAD"/>
    <w:rsid w:val="00E67EBE"/>
    <w:rsid w:val="00E702A9"/>
    <w:rsid w:val="00E70F45"/>
    <w:rsid w:val="00E71135"/>
    <w:rsid w:val="00E712E5"/>
    <w:rsid w:val="00E71AC0"/>
    <w:rsid w:val="00E71E6A"/>
    <w:rsid w:val="00E72541"/>
    <w:rsid w:val="00E72907"/>
    <w:rsid w:val="00E72FA6"/>
    <w:rsid w:val="00E734E4"/>
    <w:rsid w:val="00E73878"/>
    <w:rsid w:val="00E738B4"/>
    <w:rsid w:val="00E73D32"/>
    <w:rsid w:val="00E743CC"/>
    <w:rsid w:val="00E74469"/>
    <w:rsid w:val="00E749F3"/>
    <w:rsid w:val="00E75FD9"/>
    <w:rsid w:val="00E76009"/>
    <w:rsid w:val="00E76440"/>
    <w:rsid w:val="00E76C87"/>
    <w:rsid w:val="00E77468"/>
    <w:rsid w:val="00E77F89"/>
    <w:rsid w:val="00E80115"/>
    <w:rsid w:val="00E8091D"/>
    <w:rsid w:val="00E80BC7"/>
    <w:rsid w:val="00E80D21"/>
    <w:rsid w:val="00E80F77"/>
    <w:rsid w:val="00E81528"/>
    <w:rsid w:val="00E831FF"/>
    <w:rsid w:val="00E8327B"/>
    <w:rsid w:val="00E8328F"/>
    <w:rsid w:val="00E8333A"/>
    <w:rsid w:val="00E83409"/>
    <w:rsid w:val="00E8426F"/>
    <w:rsid w:val="00E84C83"/>
    <w:rsid w:val="00E84D8F"/>
    <w:rsid w:val="00E854FE"/>
    <w:rsid w:val="00E86037"/>
    <w:rsid w:val="00E863E1"/>
    <w:rsid w:val="00E86DCB"/>
    <w:rsid w:val="00E876CD"/>
    <w:rsid w:val="00E87A04"/>
    <w:rsid w:val="00E87AD9"/>
    <w:rsid w:val="00E87B28"/>
    <w:rsid w:val="00E904ED"/>
    <w:rsid w:val="00E90E7B"/>
    <w:rsid w:val="00E926C4"/>
    <w:rsid w:val="00E93182"/>
    <w:rsid w:val="00E9351D"/>
    <w:rsid w:val="00E93749"/>
    <w:rsid w:val="00E93CA6"/>
    <w:rsid w:val="00E94574"/>
    <w:rsid w:val="00E94779"/>
    <w:rsid w:val="00E94FAA"/>
    <w:rsid w:val="00E95115"/>
    <w:rsid w:val="00E951D0"/>
    <w:rsid w:val="00E9580F"/>
    <w:rsid w:val="00E978D2"/>
    <w:rsid w:val="00E9797F"/>
    <w:rsid w:val="00E97F16"/>
    <w:rsid w:val="00EA05B5"/>
    <w:rsid w:val="00EA0896"/>
    <w:rsid w:val="00EA1AED"/>
    <w:rsid w:val="00EA1FE1"/>
    <w:rsid w:val="00EA24D4"/>
    <w:rsid w:val="00EA281C"/>
    <w:rsid w:val="00EA2BA1"/>
    <w:rsid w:val="00EA2C51"/>
    <w:rsid w:val="00EA32F4"/>
    <w:rsid w:val="00EA3416"/>
    <w:rsid w:val="00EA34F0"/>
    <w:rsid w:val="00EA4E1C"/>
    <w:rsid w:val="00EA517A"/>
    <w:rsid w:val="00EA5944"/>
    <w:rsid w:val="00EA60E4"/>
    <w:rsid w:val="00EA68A4"/>
    <w:rsid w:val="00EA7087"/>
    <w:rsid w:val="00EA712E"/>
    <w:rsid w:val="00EA762C"/>
    <w:rsid w:val="00EA79BF"/>
    <w:rsid w:val="00EB0622"/>
    <w:rsid w:val="00EB144D"/>
    <w:rsid w:val="00EB1BD0"/>
    <w:rsid w:val="00EB1C66"/>
    <w:rsid w:val="00EB2537"/>
    <w:rsid w:val="00EB2584"/>
    <w:rsid w:val="00EB2730"/>
    <w:rsid w:val="00EB27C7"/>
    <w:rsid w:val="00EB2C9D"/>
    <w:rsid w:val="00EB3232"/>
    <w:rsid w:val="00EB40B6"/>
    <w:rsid w:val="00EB49F0"/>
    <w:rsid w:val="00EB4ABB"/>
    <w:rsid w:val="00EB4E36"/>
    <w:rsid w:val="00EB54C7"/>
    <w:rsid w:val="00EB568C"/>
    <w:rsid w:val="00EB57C2"/>
    <w:rsid w:val="00EB57C4"/>
    <w:rsid w:val="00EB59F1"/>
    <w:rsid w:val="00EB5ADF"/>
    <w:rsid w:val="00EB5DEA"/>
    <w:rsid w:val="00EB6C08"/>
    <w:rsid w:val="00EB6E2D"/>
    <w:rsid w:val="00EB7434"/>
    <w:rsid w:val="00EB773D"/>
    <w:rsid w:val="00EB7FEE"/>
    <w:rsid w:val="00EC0402"/>
    <w:rsid w:val="00EC11E1"/>
    <w:rsid w:val="00EC20E6"/>
    <w:rsid w:val="00EC33E7"/>
    <w:rsid w:val="00EC39CD"/>
    <w:rsid w:val="00EC4E29"/>
    <w:rsid w:val="00EC4F35"/>
    <w:rsid w:val="00EC5038"/>
    <w:rsid w:val="00EC5C34"/>
    <w:rsid w:val="00EC683B"/>
    <w:rsid w:val="00EC6C86"/>
    <w:rsid w:val="00EC7326"/>
    <w:rsid w:val="00ED0252"/>
    <w:rsid w:val="00ED08EA"/>
    <w:rsid w:val="00ED0FEE"/>
    <w:rsid w:val="00ED1925"/>
    <w:rsid w:val="00ED1CAC"/>
    <w:rsid w:val="00ED1F44"/>
    <w:rsid w:val="00ED256F"/>
    <w:rsid w:val="00ED263F"/>
    <w:rsid w:val="00ED28F9"/>
    <w:rsid w:val="00ED2ADC"/>
    <w:rsid w:val="00ED2DEA"/>
    <w:rsid w:val="00ED3138"/>
    <w:rsid w:val="00ED3F74"/>
    <w:rsid w:val="00ED427B"/>
    <w:rsid w:val="00ED46C1"/>
    <w:rsid w:val="00ED4AA5"/>
    <w:rsid w:val="00ED4D06"/>
    <w:rsid w:val="00ED512F"/>
    <w:rsid w:val="00ED52AC"/>
    <w:rsid w:val="00ED60B0"/>
    <w:rsid w:val="00ED6893"/>
    <w:rsid w:val="00ED6A0A"/>
    <w:rsid w:val="00ED71EC"/>
    <w:rsid w:val="00ED765A"/>
    <w:rsid w:val="00ED7A34"/>
    <w:rsid w:val="00EE011B"/>
    <w:rsid w:val="00EE0314"/>
    <w:rsid w:val="00EE0521"/>
    <w:rsid w:val="00EE0AAA"/>
    <w:rsid w:val="00EE17F2"/>
    <w:rsid w:val="00EE1A1A"/>
    <w:rsid w:val="00EE1A5F"/>
    <w:rsid w:val="00EE1BA4"/>
    <w:rsid w:val="00EE36F0"/>
    <w:rsid w:val="00EE3ADB"/>
    <w:rsid w:val="00EE49CE"/>
    <w:rsid w:val="00EE4F94"/>
    <w:rsid w:val="00EE56A5"/>
    <w:rsid w:val="00EE5742"/>
    <w:rsid w:val="00EE6358"/>
    <w:rsid w:val="00EE63DD"/>
    <w:rsid w:val="00EE6F8D"/>
    <w:rsid w:val="00EE7415"/>
    <w:rsid w:val="00EE7453"/>
    <w:rsid w:val="00EE7CBE"/>
    <w:rsid w:val="00EE7DB7"/>
    <w:rsid w:val="00EF04BC"/>
    <w:rsid w:val="00EF09C5"/>
    <w:rsid w:val="00EF0E9A"/>
    <w:rsid w:val="00EF1A70"/>
    <w:rsid w:val="00EF1C6A"/>
    <w:rsid w:val="00EF1E4A"/>
    <w:rsid w:val="00EF22BC"/>
    <w:rsid w:val="00EF27F2"/>
    <w:rsid w:val="00EF28FA"/>
    <w:rsid w:val="00EF2B28"/>
    <w:rsid w:val="00EF3EE5"/>
    <w:rsid w:val="00EF44F3"/>
    <w:rsid w:val="00EF4517"/>
    <w:rsid w:val="00EF46A0"/>
    <w:rsid w:val="00EF5786"/>
    <w:rsid w:val="00EF651E"/>
    <w:rsid w:val="00EF6B0F"/>
    <w:rsid w:val="00EF6BDD"/>
    <w:rsid w:val="00EF6FBC"/>
    <w:rsid w:val="00EF78E6"/>
    <w:rsid w:val="00F000C3"/>
    <w:rsid w:val="00F00364"/>
    <w:rsid w:val="00F01147"/>
    <w:rsid w:val="00F01A74"/>
    <w:rsid w:val="00F01EA9"/>
    <w:rsid w:val="00F02CDD"/>
    <w:rsid w:val="00F02D04"/>
    <w:rsid w:val="00F032E6"/>
    <w:rsid w:val="00F03B78"/>
    <w:rsid w:val="00F040C6"/>
    <w:rsid w:val="00F04654"/>
    <w:rsid w:val="00F04859"/>
    <w:rsid w:val="00F04C5E"/>
    <w:rsid w:val="00F04E3D"/>
    <w:rsid w:val="00F04E47"/>
    <w:rsid w:val="00F04F9B"/>
    <w:rsid w:val="00F05E1E"/>
    <w:rsid w:val="00F05E2C"/>
    <w:rsid w:val="00F06657"/>
    <w:rsid w:val="00F066AC"/>
    <w:rsid w:val="00F06F1A"/>
    <w:rsid w:val="00F06FD2"/>
    <w:rsid w:val="00F073D3"/>
    <w:rsid w:val="00F073FB"/>
    <w:rsid w:val="00F07746"/>
    <w:rsid w:val="00F07EDD"/>
    <w:rsid w:val="00F07FC4"/>
    <w:rsid w:val="00F107C7"/>
    <w:rsid w:val="00F111FF"/>
    <w:rsid w:val="00F11BD5"/>
    <w:rsid w:val="00F1219D"/>
    <w:rsid w:val="00F122F0"/>
    <w:rsid w:val="00F125A7"/>
    <w:rsid w:val="00F125AD"/>
    <w:rsid w:val="00F1287B"/>
    <w:rsid w:val="00F133DF"/>
    <w:rsid w:val="00F13958"/>
    <w:rsid w:val="00F13A1E"/>
    <w:rsid w:val="00F1413C"/>
    <w:rsid w:val="00F14246"/>
    <w:rsid w:val="00F142C0"/>
    <w:rsid w:val="00F1452D"/>
    <w:rsid w:val="00F149BC"/>
    <w:rsid w:val="00F14A45"/>
    <w:rsid w:val="00F14E03"/>
    <w:rsid w:val="00F14EB7"/>
    <w:rsid w:val="00F14FCB"/>
    <w:rsid w:val="00F154A4"/>
    <w:rsid w:val="00F160E0"/>
    <w:rsid w:val="00F163C3"/>
    <w:rsid w:val="00F16A9E"/>
    <w:rsid w:val="00F16FAC"/>
    <w:rsid w:val="00F1713C"/>
    <w:rsid w:val="00F17215"/>
    <w:rsid w:val="00F172E9"/>
    <w:rsid w:val="00F177FF"/>
    <w:rsid w:val="00F17B13"/>
    <w:rsid w:val="00F17CD2"/>
    <w:rsid w:val="00F17F3F"/>
    <w:rsid w:val="00F17F4B"/>
    <w:rsid w:val="00F2090B"/>
    <w:rsid w:val="00F20A2D"/>
    <w:rsid w:val="00F20BEB"/>
    <w:rsid w:val="00F2100F"/>
    <w:rsid w:val="00F21149"/>
    <w:rsid w:val="00F211CB"/>
    <w:rsid w:val="00F2135F"/>
    <w:rsid w:val="00F21CA5"/>
    <w:rsid w:val="00F21F27"/>
    <w:rsid w:val="00F2219E"/>
    <w:rsid w:val="00F22DC8"/>
    <w:rsid w:val="00F232B5"/>
    <w:rsid w:val="00F236D5"/>
    <w:rsid w:val="00F238D5"/>
    <w:rsid w:val="00F245C5"/>
    <w:rsid w:val="00F25138"/>
    <w:rsid w:val="00F25AEE"/>
    <w:rsid w:val="00F272BD"/>
    <w:rsid w:val="00F2756D"/>
    <w:rsid w:val="00F27DE1"/>
    <w:rsid w:val="00F30DF6"/>
    <w:rsid w:val="00F31061"/>
    <w:rsid w:val="00F31408"/>
    <w:rsid w:val="00F315E4"/>
    <w:rsid w:val="00F31CD6"/>
    <w:rsid w:val="00F327D8"/>
    <w:rsid w:val="00F329C2"/>
    <w:rsid w:val="00F32C6A"/>
    <w:rsid w:val="00F33A19"/>
    <w:rsid w:val="00F345A6"/>
    <w:rsid w:val="00F345BE"/>
    <w:rsid w:val="00F34AB5"/>
    <w:rsid w:val="00F34D49"/>
    <w:rsid w:val="00F35056"/>
    <w:rsid w:val="00F3560E"/>
    <w:rsid w:val="00F3626E"/>
    <w:rsid w:val="00F365DC"/>
    <w:rsid w:val="00F36AEF"/>
    <w:rsid w:val="00F370D3"/>
    <w:rsid w:val="00F37617"/>
    <w:rsid w:val="00F376CF"/>
    <w:rsid w:val="00F40095"/>
    <w:rsid w:val="00F4256E"/>
    <w:rsid w:val="00F42CE6"/>
    <w:rsid w:val="00F42CEE"/>
    <w:rsid w:val="00F430E8"/>
    <w:rsid w:val="00F431C7"/>
    <w:rsid w:val="00F433A6"/>
    <w:rsid w:val="00F43500"/>
    <w:rsid w:val="00F43818"/>
    <w:rsid w:val="00F43DF6"/>
    <w:rsid w:val="00F4400D"/>
    <w:rsid w:val="00F44324"/>
    <w:rsid w:val="00F443B2"/>
    <w:rsid w:val="00F4476D"/>
    <w:rsid w:val="00F44CF8"/>
    <w:rsid w:val="00F4533E"/>
    <w:rsid w:val="00F4578F"/>
    <w:rsid w:val="00F45B40"/>
    <w:rsid w:val="00F46D06"/>
    <w:rsid w:val="00F4742E"/>
    <w:rsid w:val="00F504DA"/>
    <w:rsid w:val="00F51D3E"/>
    <w:rsid w:val="00F52293"/>
    <w:rsid w:val="00F52A5C"/>
    <w:rsid w:val="00F52D34"/>
    <w:rsid w:val="00F53276"/>
    <w:rsid w:val="00F53637"/>
    <w:rsid w:val="00F53D5B"/>
    <w:rsid w:val="00F54135"/>
    <w:rsid w:val="00F54EEA"/>
    <w:rsid w:val="00F54F5F"/>
    <w:rsid w:val="00F558F3"/>
    <w:rsid w:val="00F55DD5"/>
    <w:rsid w:val="00F5603A"/>
    <w:rsid w:val="00F56269"/>
    <w:rsid w:val="00F56F11"/>
    <w:rsid w:val="00F5748F"/>
    <w:rsid w:val="00F60708"/>
    <w:rsid w:val="00F60C3C"/>
    <w:rsid w:val="00F613C0"/>
    <w:rsid w:val="00F63014"/>
    <w:rsid w:val="00F6305B"/>
    <w:rsid w:val="00F6332B"/>
    <w:rsid w:val="00F634AF"/>
    <w:rsid w:val="00F63A85"/>
    <w:rsid w:val="00F63D7D"/>
    <w:rsid w:val="00F6432D"/>
    <w:rsid w:val="00F6463D"/>
    <w:rsid w:val="00F65519"/>
    <w:rsid w:val="00F65C3E"/>
    <w:rsid w:val="00F65C53"/>
    <w:rsid w:val="00F65D8B"/>
    <w:rsid w:val="00F6604B"/>
    <w:rsid w:val="00F6604E"/>
    <w:rsid w:val="00F668F3"/>
    <w:rsid w:val="00F670CF"/>
    <w:rsid w:val="00F67C1E"/>
    <w:rsid w:val="00F703F5"/>
    <w:rsid w:val="00F705A6"/>
    <w:rsid w:val="00F70DA1"/>
    <w:rsid w:val="00F7147C"/>
    <w:rsid w:val="00F71632"/>
    <w:rsid w:val="00F7177E"/>
    <w:rsid w:val="00F71F98"/>
    <w:rsid w:val="00F72870"/>
    <w:rsid w:val="00F72918"/>
    <w:rsid w:val="00F7298C"/>
    <w:rsid w:val="00F72A05"/>
    <w:rsid w:val="00F72C1B"/>
    <w:rsid w:val="00F73000"/>
    <w:rsid w:val="00F73CF2"/>
    <w:rsid w:val="00F74701"/>
    <w:rsid w:val="00F75207"/>
    <w:rsid w:val="00F75A5C"/>
    <w:rsid w:val="00F75BB9"/>
    <w:rsid w:val="00F7641A"/>
    <w:rsid w:val="00F76747"/>
    <w:rsid w:val="00F767AF"/>
    <w:rsid w:val="00F76E25"/>
    <w:rsid w:val="00F77CA3"/>
    <w:rsid w:val="00F77D54"/>
    <w:rsid w:val="00F77E64"/>
    <w:rsid w:val="00F8045A"/>
    <w:rsid w:val="00F805A1"/>
    <w:rsid w:val="00F81BF3"/>
    <w:rsid w:val="00F81C21"/>
    <w:rsid w:val="00F82223"/>
    <w:rsid w:val="00F82799"/>
    <w:rsid w:val="00F82AA8"/>
    <w:rsid w:val="00F82D0E"/>
    <w:rsid w:val="00F83120"/>
    <w:rsid w:val="00F8379E"/>
    <w:rsid w:val="00F8420A"/>
    <w:rsid w:val="00F84779"/>
    <w:rsid w:val="00F84B55"/>
    <w:rsid w:val="00F8508A"/>
    <w:rsid w:val="00F85507"/>
    <w:rsid w:val="00F8577E"/>
    <w:rsid w:val="00F857EB"/>
    <w:rsid w:val="00F85862"/>
    <w:rsid w:val="00F85883"/>
    <w:rsid w:val="00F8683B"/>
    <w:rsid w:val="00F86E4F"/>
    <w:rsid w:val="00F87219"/>
    <w:rsid w:val="00F909B6"/>
    <w:rsid w:val="00F90BA0"/>
    <w:rsid w:val="00F90F39"/>
    <w:rsid w:val="00F9115A"/>
    <w:rsid w:val="00F91F4F"/>
    <w:rsid w:val="00F92015"/>
    <w:rsid w:val="00F924BA"/>
    <w:rsid w:val="00F929AB"/>
    <w:rsid w:val="00F92A14"/>
    <w:rsid w:val="00F92B5F"/>
    <w:rsid w:val="00F93517"/>
    <w:rsid w:val="00F9397B"/>
    <w:rsid w:val="00F93981"/>
    <w:rsid w:val="00F93BC9"/>
    <w:rsid w:val="00F93D43"/>
    <w:rsid w:val="00F940CC"/>
    <w:rsid w:val="00F958F6"/>
    <w:rsid w:val="00F95965"/>
    <w:rsid w:val="00F95F34"/>
    <w:rsid w:val="00F9688E"/>
    <w:rsid w:val="00F96BB5"/>
    <w:rsid w:val="00F96E5D"/>
    <w:rsid w:val="00F979F5"/>
    <w:rsid w:val="00FA058F"/>
    <w:rsid w:val="00FA0AFD"/>
    <w:rsid w:val="00FA1629"/>
    <w:rsid w:val="00FA1643"/>
    <w:rsid w:val="00FA1A3C"/>
    <w:rsid w:val="00FA299E"/>
    <w:rsid w:val="00FA2AB9"/>
    <w:rsid w:val="00FA2EBF"/>
    <w:rsid w:val="00FA323C"/>
    <w:rsid w:val="00FA338D"/>
    <w:rsid w:val="00FA37CD"/>
    <w:rsid w:val="00FA3C2A"/>
    <w:rsid w:val="00FA3C62"/>
    <w:rsid w:val="00FA432C"/>
    <w:rsid w:val="00FA4594"/>
    <w:rsid w:val="00FA4945"/>
    <w:rsid w:val="00FA4C7C"/>
    <w:rsid w:val="00FA55F3"/>
    <w:rsid w:val="00FA5AC2"/>
    <w:rsid w:val="00FA5C95"/>
    <w:rsid w:val="00FA6A49"/>
    <w:rsid w:val="00FA7341"/>
    <w:rsid w:val="00FA735B"/>
    <w:rsid w:val="00FB0474"/>
    <w:rsid w:val="00FB0834"/>
    <w:rsid w:val="00FB096A"/>
    <w:rsid w:val="00FB09CA"/>
    <w:rsid w:val="00FB0DC9"/>
    <w:rsid w:val="00FB0F1B"/>
    <w:rsid w:val="00FB1363"/>
    <w:rsid w:val="00FB29C1"/>
    <w:rsid w:val="00FB2A87"/>
    <w:rsid w:val="00FB2E1D"/>
    <w:rsid w:val="00FB382E"/>
    <w:rsid w:val="00FB416A"/>
    <w:rsid w:val="00FB4CBA"/>
    <w:rsid w:val="00FB591E"/>
    <w:rsid w:val="00FB5EBB"/>
    <w:rsid w:val="00FB5EBC"/>
    <w:rsid w:val="00FB6293"/>
    <w:rsid w:val="00FB63C6"/>
    <w:rsid w:val="00FB6C04"/>
    <w:rsid w:val="00FB6E4F"/>
    <w:rsid w:val="00FB77FB"/>
    <w:rsid w:val="00FB7A35"/>
    <w:rsid w:val="00FC0BCF"/>
    <w:rsid w:val="00FC0CA0"/>
    <w:rsid w:val="00FC174F"/>
    <w:rsid w:val="00FC1FBB"/>
    <w:rsid w:val="00FC32EC"/>
    <w:rsid w:val="00FC3523"/>
    <w:rsid w:val="00FC41C6"/>
    <w:rsid w:val="00FC46D3"/>
    <w:rsid w:val="00FC4D40"/>
    <w:rsid w:val="00FC57D1"/>
    <w:rsid w:val="00FC5BB0"/>
    <w:rsid w:val="00FC5E42"/>
    <w:rsid w:val="00FC702D"/>
    <w:rsid w:val="00FC722A"/>
    <w:rsid w:val="00FC7280"/>
    <w:rsid w:val="00FC7C1B"/>
    <w:rsid w:val="00FC7EF7"/>
    <w:rsid w:val="00FD0835"/>
    <w:rsid w:val="00FD0906"/>
    <w:rsid w:val="00FD090E"/>
    <w:rsid w:val="00FD12EA"/>
    <w:rsid w:val="00FD20C0"/>
    <w:rsid w:val="00FD2432"/>
    <w:rsid w:val="00FD2C42"/>
    <w:rsid w:val="00FD3230"/>
    <w:rsid w:val="00FD3C28"/>
    <w:rsid w:val="00FD46EA"/>
    <w:rsid w:val="00FD471A"/>
    <w:rsid w:val="00FD498A"/>
    <w:rsid w:val="00FD4A58"/>
    <w:rsid w:val="00FD4C11"/>
    <w:rsid w:val="00FD5951"/>
    <w:rsid w:val="00FD64E2"/>
    <w:rsid w:val="00FD6AD5"/>
    <w:rsid w:val="00FD6B1E"/>
    <w:rsid w:val="00FD6E2E"/>
    <w:rsid w:val="00FD6EDC"/>
    <w:rsid w:val="00FD7575"/>
    <w:rsid w:val="00FD7817"/>
    <w:rsid w:val="00FD79F5"/>
    <w:rsid w:val="00FD7C7D"/>
    <w:rsid w:val="00FE039D"/>
    <w:rsid w:val="00FE0584"/>
    <w:rsid w:val="00FE0E31"/>
    <w:rsid w:val="00FE115A"/>
    <w:rsid w:val="00FE1309"/>
    <w:rsid w:val="00FE176A"/>
    <w:rsid w:val="00FE1828"/>
    <w:rsid w:val="00FE1E2B"/>
    <w:rsid w:val="00FE1FC6"/>
    <w:rsid w:val="00FE2623"/>
    <w:rsid w:val="00FE2AC3"/>
    <w:rsid w:val="00FE351D"/>
    <w:rsid w:val="00FE3AF9"/>
    <w:rsid w:val="00FE40C5"/>
    <w:rsid w:val="00FE4358"/>
    <w:rsid w:val="00FE5603"/>
    <w:rsid w:val="00FE575D"/>
    <w:rsid w:val="00FE59F2"/>
    <w:rsid w:val="00FE71D2"/>
    <w:rsid w:val="00FE7F47"/>
    <w:rsid w:val="00FF07D0"/>
    <w:rsid w:val="00FF0AC9"/>
    <w:rsid w:val="00FF1A82"/>
    <w:rsid w:val="00FF2086"/>
    <w:rsid w:val="00FF36AB"/>
    <w:rsid w:val="00FF4B49"/>
    <w:rsid w:val="00FF582F"/>
    <w:rsid w:val="00FF5F48"/>
    <w:rsid w:val="00FF604A"/>
    <w:rsid w:val="00FF6AF3"/>
    <w:rsid w:val="00FF6C4D"/>
    <w:rsid w:val="00FF6E44"/>
    <w:rsid w:val="00FF6E8D"/>
    <w:rsid w:val="00FF7088"/>
    <w:rsid w:val="00FF7A95"/>
    <w:rsid w:val="01427B2C"/>
    <w:rsid w:val="01462CC3"/>
    <w:rsid w:val="01970EAA"/>
    <w:rsid w:val="0240725F"/>
    <w:rsid w:val="02797603"/>
    <w:rsid w:val="02935A75"/>
    <w:rsid w:val="02C1C493"/>
    <w:rsid w:val="03F05097"/>
    <w:rsid w:val="04073BD7"/>
    <w:rsid w:val="0436CD2C"/>
    <w:rsid w:val="0497A9BD"/>
    <w:rsid w:val="04B1F5A1"/>
    <w:rsid w:val="04EA3332"/>
    <w:rsid w:val="05596793"/>
    <w:rsid w:val="05BF6EF1"/>
    <w:rsid w:val="05C822E1"/>
    <w:rsid w:val="05D9DD2D"/>
    <w:rsid w:val="062AE3F4"/>
    <w:rsid w:val="06DC3516"/>
    <w:rsid w:val="06E058BF"/>
    <w:rsid w:val="0718401B"/>
    <w:rsid w:val="076DCBB4"/>
    <w:rsid w:val="0783B35F"/>
    <w:rsid w:val="079BA8D9"/>
    <w:rsid w:val="088A3C6D"/>
    <w:rsid w:val="08DA357C"/>
    <w:rsid w:val="096D01F2"/>
    <w:rsid w:val="09ACB7D0"/>
    <w:rsid w:val="0A230E1C"/>
    <w:rsid w:val="0A47A5BD"/>
    <w:rsid w:val="0A510D13"/>
    <w:rsid w:val="0A7B7A45"/>
    <w:rsid w:val="0A95F15A"/>
    <w:rsid w:val="0AC7DC72"/>
    <w:rsid w:val="0CFB655E"/>
    <w:rsid w:val="0DB83B69"/>
    <w:rsid w:val="0DCC7AD3"/>
    <w:rsid w:val="0DF55521"/>
    <w:rsid w:val="0E8E4317"/>
    <w:rsid w:val="0E9AA0EA"/>
    <w:rsid w:val="0ED22B3F"/>
    <w:rsid w:val="0EEFCDB8"/>
    <w:rsid w:val="0EFBD09A"/>
    <w:rsid w:val="0F7890AA"/>
    <w:rsid w:val="1022669B"/>
    <w:rsid w:val="10BCCE55"/>
    <w:rsid w:val="11845D14"/>
    <w:rsid w:val="12231009"/>
    <w:rsid w:val="123FB3C2"/>
    <w:rsid w:val="1253FBC2"/>
    <w:rsid w:val="12624B15"/>
    <w:rsid w:val="12985B52"/>
    <w:rsid w:val="129CF7DC"/>
    <w:rsid w:val="1361F1FF"/>
    <w:rsid w:val="13DFE5FE"/>
    <w:rsid w:val="14029A91"/>
    <w:rsid w:val="1490C87B"/>
    <w:rsid w:val="14AE2E11"/>
    <w:rsid w:val="14B9AB89"/>
    <w:rsid w:val="14C374D1"/>
    <w:rsid w:val="1604B677"/>
    <w:rsid w:val="163A11B9"/>
    <w:rsid w:val="164DBD42"/>
    <w:rsid w:val="1709D0E7"/>
    <w:rsid w:val="17190647"/>
    <w:rsid w:val="1740C718"/>
    <w:rsid w:val="17842DB0"/>
    <w:rsid w:val="17E89E7A"/>
    <w:rsid w:val="182191A5"/>
    <w:rsid w:val="18511EF6"/>
    <w:rsid w:val="18AE1812"/>
    <w:rsid w:val="19863543"/>
    <w:rsid w:val="19B17F61"/>
    <w:rsid w:val="1A526E4E"/>
    <w:rsid w:val="1AC786F5"/>
    <w:rsid w:val="1ADF1445"/>
    <w:rsid w:val="1B492AB6"/>
    <w:rsid w:val="1B65938E"/>
    <w:rsid w:val="1BCA314D"/>
    <w:rsid w:val="1BD154B4"/>
    <w:rsid w:val="1C140F3E"/>
    <w:rsid w:val="1DA203C1"/>
    <w:rsid w:val="1DCA7519"/>
    <w:rsid w:val="1E2C5DA3"/>
    <w:rsid w:val="1E6F2BC8"/>
    <w:rsid w:val="1E7D3238"/>
    <w:rsid w:val="1E89E654"/>
    <w:rsid w:val="1EB3FC6F"/>
    <w:rsid w:val="1EC91791"/>
    <w:rsid w:val="1F198C7E"/>
    <w:rsid w:val="208D312A"/>
    <w:rsid w:val="20E7FCF2"/>
    <w:rsid w:val="20F0A0DB"/>
    <w:rsid w:val="21723C8C"/>
    <w:rsid w:val="2240B099"/>
    <w:rsid w:val="224FF3B8"/>
    <w:rsid w:val="22633717"/>
    <w:rsid w:val="2273671A"/>
    <w:rsid w:val="22C6C570"/>
    <w:rsid w:val="22D164EB"/>
    <w:rsid w:val="235E8A5A"/>
    <w:rsid w:val="23F1B526"/>
    <w:rsid w:val="24685C22"/>
    <w:rsid w:val="24B6284A"/>
    <w:rsid w:val="24CB8F8A"/>
    <w:rsid w:val="24D9B95E"/>
    <w:rsid w:val="24E77E8B"/>
    <w:rsid w:val="24F95DD0"/>
    <w:rsid w:val="2528C110"/>
    <w:rsid w:val="2576867A"/>
    <w:rsid w:val="2598D503"/>
    <w:rsid w:val="26FEF5F4"/>
    <w:rsid w:val="2773D8A3"/>
    <w:rsid w:val="277F420B"/>
    <w:rsid w:val="27995B0D"/>
    <w:rsid w:val="279D8DD8"/>
    <w:rsid w:val="27C0A192"/>
    <w:rsid w:val="27D19E7A"/>
    <w:rsid w:val="27E4EF17"/>
    <w:rsid w:val="27E755B7"/>
    <w:rsid w:val="28162ACD"/>
    <w:rsid w:val="283A685F"/>
    <w:rsid w:val="287EC641"/>
    <w:rsid w:val="28BA8F3A"/>
    <w:rsid w:val="290136D3"/>
    <w:rsid w:val="29AF1745"/>
    <w:rsid w:val="29E33563"/>
    <w:rsid w:val="2A1AF663"/>
    <w:rsid w:val="2ABF6D64"/>
    <w:rsid w:val="2ADDEC45"/>
    <w:rsid w:val="2BFE8616"/>
    <w:rsid w:val="2C15251F"/>
    <w:rsid w:val="2C41B280"/>
    <w:rsid w:val="2C7FC047"/>
    <w:rsid w:val="2CB8ADD9"/>
    <w:rsid w:val="2CE90478"/>
    <w:rsid w:val="2DD9143F"/>
    <w:rsid w:val="2DEA5687"/>
    <w:rsid w:val="2E417C5C"/>
    <w:rsid w:val="2E62CA4D"/>
    <w:rsid w:val="2ECBEC26"/>
    <w:rsid w:val="2EFA2A07"/>
    <w:rsid w:val="2F28E638"/>
    <w:rsid w:val="2FE53BD8"/>
    <w:rsid w:val="30EA1073"/>
    <w:rsid w:val="31AC7C9F"/>
    <w:rsid w:val="31D2E22F"/>
    <w:rsid w:val="31EF6132"/>
    <w:rsid w:val="31F52ABE"/>
    <w:rsid w:val="32662018"/>
    <w:rsid w:val="329BF234"/>
    <w:rsid w:val="32C2628E"/>
    <w:rsid w:val="32C51066"/>
    <w:rsid w:val="32CF56B4"/>
    <w:rsid w:val="32DCA556"/>
    <w:rsid w:val="32F366B7"/>
    <w:rsid w:val="33443DED"/>
    <w:rsid w:val="33474C92"/>
    <w:rsid w:val="335E6802"/>
    <w:rsid w:val="33A27523"/>
    <w:rsid w:val="33CA5F4D"/>
    <w:rsid w:val="343A300C"/>
    <w:rsid w:val="34538BD4"/>
    <w:rsid w:val="34EB0C51"/>
    <w:rsid w:val="34EB49A1"/>
    <w:rsid w:val="34FB67AF"/>
    <w:rsid w:val="350C7CC4"/>
    <w:rsid w:val="354FE8F5"/>
    <w:rsid w:val="35E995E4"/>
    <w:rsid w:val="36C0B1B4"/>
    <w:rsid w:val="36D22ABD"/>
    <w:rsid w:val="372619E6"/>
    <w:rsid w:val="38404BDC"/>
    <w:rsid w:val="387428B7"/>
    <w:rsid w:val="3880873D"/>
    <w:rsid w:val="38B189EA"/>
    <w:rsid w:val="38E4FA65"/>
    <w:rsid w:val="38F28CC1"/>
    <w:rsid w:val="397D44CF"/>
    <w:rsid w:val="3997C777"/>
    <w:rsid w:val="39E4852F"/>
    <w:rsid w:val="3A9BF060"/>
    <w:rsid w:val="3AED6748"/>
    <w:rsid w:val="3B1EB602"/>
    <w:rsid w:val="3B73B9BA"/>
    <w:rsid w:val="3BD226E3"/>
    <w:rsid w:val="3CA298CC"/>
    <w:rsid w:val="3CBB6701"/>
    <w:rsid w:val="3CC4D9D1"/>
    <w:rsid w:val="3CE9B8F2"/>
    <w:rsid w:val="3D36BC66"/>
    <w:rsid w:val="3D729146"/>
    <w:rsid w:val="3D81AFDC"/>
    <w:rsid w:val="3DA8A884"/>
    <w:rsid w:val="3DC8AA40"/>
    <w:rsid w:val="3E12246C"/>
    <w:rsid w:val="3E697232"/>
    <w:rsid w:val="3EB4CD8F"/>
    <w:rsid w:val="3EBB9852"/>
    <w:rsid w:val="3EBD0F43"/>
    <w:rsid w:val="3F336C0A"/>
    <w:rsid w:val="3F7D7BA7"/>
    <w:rsid w:val="41078077"/>
    <w:rsid w:val="41512B6D"/>
    <w:rsid w:val="41578B38"/>
    <w:rsid w:val="41FE8CF0"/>
    <w:rsid w:val="430FF6FF"/>
    <w:rsid w:val="4315FBC5"/>
    <w:rsid w:val="43A58BF1"/>
    <w:rsid w:val="43B51945"/>
    <w:rsid w:val="43DDA26E"/>
    <w:rsid w:val="4454F870"/>
    <w:rsid w:val="4472801B"/>
    <w:rsid w:val="449C392F"/>
    <w:rsid w:val="458B8A97"/>
    <w:rsid w:val="45E8357A"/>
    <w:rsid w:val="46BC06E2"/>
    <w:rsid w:val="4799EFBA"/>
    <w:rsid w:val="4806B11C"/>
    <w:rsid w:val="49026407"/>
    <w:rsid w:val="4957A9E4"/>
    <w:rsid w:val="496B5CB1"/>
    <w:rsid w:val="498CFD97"/>
    <w:rsid w:val="49C69E65"/>
    <w:rsid w:val="4A627F55"/>
    <w:rsid w:val="4AD9DC15"/>
    <w:rsid w:val="4AEF1DD6"/>
    <w:rsid w:val="4D367B23"/>
    <w:rsid w:val="4DBF4221"/>
    <w:rsid w:val="4DCEDEC9"/>
    <w:rsid w:val="4DD83416"/>
    <w:rsid w:val="4E04103D"/>
    <w:rsid w:val="4E33CF7D"/>
    <w:rsid w:val="4ECEC7A6"/>
    <w:rsid w:val="4ED21B6D"/>
    <w:rsid w:val="503351F2"/>
    <w:rsid w:val="50756243"/>
    <w:rsid w:val="50BCB256"/>
    <w:rsid w:val="50C43958"/>
    <w:rsid w:val="50CC626F"/>
    <w:rsid w:val="51A3E3DC"/>
    <w:rsid w:val="51EFF9D2"/>
    <w:rsid w:val="525AF5C7"/>
    <w:rsid w:val="53834D74"/>
    <w:rsid w:val="539A7395"/>
    <w:rsid w:val="53B58FFA"/>
    <w:rsid w:val="53D1F257"/>
    <w:rsid w:val="54127DF8"/>
    <w:rsid w:val="550A88FF"/>
    <w:rsid w:val="553A5B16"/>
    <w:rsid w:val="55AA9A8E"/>
    <w:rsid w:val="55B56A20"/>
    <w:rsid w:val="55B923C7"/>
    <w:rsid w:val="560FD5A1"/>
    <w:rsid w:val="565BFCC3"/>
    <w:rsid w:val="566F0857"/>
    <w:rsid w:val="56A7628E"/>
    <w:rsid w:val="58118C30"/>
    <w:rsid w:val="58368025"/>
    <w:rsid w:val="5920A25D"/>
    <w:rsid w:val="597906A3"/>
    <w:rsid w:val="5A1CEEEC"/>
    <w:rsid w:val="5A452711"/>
    <w:rsid w:val="5A825573"/>
    <w:rsid w:val="5B1A7843"/>
    <w:rsid w:val="5B1F33EA"/>
    <w:rsid w:val="5BFE9ACD"/>
    <w:rsid w:val="5C2BB0BF"/>
    <w:rsid w:val="5C5D4426"/>
    <w:rsid w:val="5CAADCB4"/>
    <w:rsid w:val="5CD944FA"/>
    <w:rsid w:val="5D771A0B"/>
    <w:rsid w:val="5D889CA0"/>
    <w:rsid w:val="5DF5EAFB"/>
    <w:rsid w:val="5EB6CF90"/>
    <w:rsid w:val="5EBD0B15"/>
    <w:rsid w:val="5ED06CC5"/>
    <w:rsid w:val="5ED4C743"/>
    <w:rsid w:val="5ED654FE"/>
    <w:rsid w:val="5F1B35C2"/>
    <w:rsid w:val="5F63E020"/>
    <w:rsid w:val="5FD35525"/>
    <w:rsid w:val="5FE77F03"/>
    <w:rsid w:val="6030965B"/>
    <w:rsid w:val="60E7A721"/>
    <w:rsid w:val="6150FB2C"/>
    <w:rsid w:val="61AF64D7"/>
    <w:rsid w:val="630636A9"/>
    <w:rsid w:val="6316DF4A"/>
    <w:rsid w:val="63B14407"/>
    <w:rsid w:val="63B8412B"/>
    <w:rsid w:val="63E71F01"/>
    <w:rsid w:val="64158E8E"/>
    <w:rsid w:val="64431243"/>
    <w:rsid w:val="64787400"/>
    <w:rsid w:val="64800772"/>
    <w:rsid w:val="652328E4"/>
    <w:rsid w:val="65287F68"/>
    <w:rsid w:val="652CBA5C"/>
    <w:rsid w:val="65A0BB77"/>
    <w:rsid w:val="65A9AD56"/>
    <w:rsid w:val="6636D04E"/>
    <w:rsid w:val="663FCA10"/>
    <w:rsid w:val="66452986"/>
    <w:rsid w:val="66626322"/>
    <w:rsid w:val="66DCD9F0"/>
    <w:rsid w:val="66DDB7ED"/>
    <w:rsid w:val="66EE69D7"/>
    <w:rsid w:val="673D1EAD"/>
    <w:rsid w:val="67513D97"/>
    <w:rsid w:val="67737A98"/>
    <w:rsid w:val="679AEF4B"/>
    <w:rsid w:val="67E3B788"/>
    <w:rsid w:val="687CD879"/>
    <w:rsid w:val="68E674E1"/>
    <w:rsid w:val="690A8692"/>
    <w:rsid w:val="6AF83B9E"/>
    <w:rsid w:val="6B631405"/>
    <w:rsid w:val="6BF6F643"/>
    <w:rsid w:val="6C5E7AE3"/>
    <w:rsid w:val="6CACF82C"/>
    <w:rsid w:val="6D64ADFF"/>
    <w:rsid w:val="6D71EF25"/>
    <w:rsid w:val="6D8A7B24"/>
    <w:rsid w:val="6E4B3CC2"/>
    <w:rsid w:val="6E9EDD13"/>
    <w:rsid w:val="6EA28B83"/>
    <w:rsid w:val="6EBEF53D"/>
    <w:rsid w:val="6EC65EBC"/>
    <w:rsid w:val="6F220934"/>
    <w:rsid w:val="6F5F43AF"/>
    <w:rsid w:val="6F62C0F9"/>
    <w:rsid w:val="6FAB09A8"/>
    <w:rsid w:val="701F9E05"/>
    <w:rsid w:val="7022E21C"/>
    <w:rsid w:val="70248874"/>
    <w:rsid w:val="70516C5E"/>
    <w:rsid w:val="708C3E7A"/>
    <w:rsid w:val="7214BD9F"/>
    <w:rsid w:val="73018E91"/>
    <w:rsid w:val="73527951"/>
    <w:rsid w:val="735952C9"/>
    <w:rsid w:val="73879149"/>
    <w:rsid w:val="73CA05BB"/>
    <w:rsid w:val="74C289D5"/>
    <w:rsid w:val="74E0FE8E"/>
    <w:rsid w:val="74E33517"/>
    <w:rsid w:val="74E849EB"/>
    <w:rsid w:val="74EB9EEB"/>
    <w:rsid w:val="76362B46"/>
    <w:rsid w:val="76CCC2D2"/>
    <w:rsid w:val="782FC247"/>
    <w:rsid w:val="789AAC1D"/>
    <w:rsid w:val="7968730D"/>
    <w:rsid w:val="7A7CACDC"/>
    <w:rsid w:val="7BBF58D9"/>
    <w:rsid w:val="7BCFDB75"/>
    <w:rsid w:val="7C44E347"/>
    <w:rsid w:val="7CB2CEB3"/>
    <w:rsid w:val="7D62BB8C"/>
    <w:rsid w:val="7D874661"/>
    <w:rsid w:val="7DDA15EE"/>
    <w:rsid w:val="7E13166B"/>
    <w:rsid w:val="7E7C5920"/>
    <w:rsid w:val="7E7D7050"/>
    <w:rsid w:val="7EA265DA"/>
    <w:rsid w:val="7EC5E29B"/>
    <w:rsid w:val="7EC6C799"/>
    <w:rsid w:val="7ED50E13"/>
    <w:rsid w:val="7F753F40"/>
    <w:rsid w:val="7FC120E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EA616"/>
  <w15:docId w15:val="{9409B151-BF27-4AEB-B97A-39D35CCC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29FD"/>
    <w:pPr>
      <w:keepNext/>
      <w:keepLines/>
      <w:spacing w:before="240" w:after="0"/>
      <w:outlineLvl w:val="0"/>
    </w:pPr>
    <w:rPr>
      <w:rFonts w:asciiTheme="majorHAnsi" w:eastAsiaTheme="majorEastAsia" w:hAnsiTheme="majorHAnsi" w:cstheme="majorBidi"/>
      <w:color w:val="365F91" w:themeColor="accent1" w:themeShade="BF"/>
      <w:sz w:val="36"/>
      <w:szCs w:val="32"/>
    </w:rPr>
  </w:style>
  <w:style w:type="paragraph" w:styleId="berschrift2">
    <w:name w:val="heading 2"/>
    <w:basedOn w:val="Standard"/>
    <w:next w:val="Standard"/>
    <w:link w:val="berschrift2Zchn"/>
    <w:uiPriority w:val="9"/>
    <w:unhideWhenUsed/>
    <w:qFormat/>
    <w:rsid w:val="00DC7A7D"/>
    <w:pPr>
      <w:keepNext/>
      <w:keepLines/>
      <w:spacing w:before="40" w:after="0"/>
      <w:outlineLvl w:val="1"/>
    </w:pPr>
    <w:rPr>
      <w:rFonts w:ascii="Times New Roman" w:eastAsiaTheme="majorEastAsia" w:hAnsi="Times New Roman"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605A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unhideWhenUsed/>
    <w:qFormat/>
    <w:rsid w:val="0044679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3C3858"/>
    <w:pPr>
      <w:keepNext/>
      <w:keepLines/>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446797"/>
    <w:pPr>
      <w:keepNext/>
      <w:keepLines/>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4679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4679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4679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F6CD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F6CD3"/>
    <w:rPr>
      <w:rFonts w:ascii="Tahoma" w:hAnsi="Tahoma" w:cs="Tahoma"/>
      <w:sz w:val="16"/>
      <w:szCs w:val="16"/>
    </w:rPr>
  </w:style>
  <w:style w:type="paragraph" w:styleId="Kopfzeile">
    <w:name w:val="header"/>
    <w:basedOn w:val="Standard"/>
    <w:link w:val="KopfzeileZchn"/>
    <w:uiPriority w:val="99"/>
    <w:unhideWhenUsed/>
    <w:rsid w:val="005F6CD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6CD3"/>
  </w:style>
  <w:style w:type="paragraph" w:styleId="Fuzeile">
    <w:name w:val="footer"/>
    <w:basedOn w:val="Standard"/>
    <w:link w:val="FuzeileZchn"/>
    <w:uiPriority w:val="99"/>
    <w:unhideWhenUsed/>
    <w:rsid w:val="005F6CD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6CD3"/>
  </w:style>
  <w:style w:type="character" w:customStyle="1" w:styleId="berschrift1Zchn">
    <w:name w:val="Überschrift 1 Zchn"/>
    <w:basedOn w:val="Absatz-Standardschriftart"/>
    <w:link w:val="berschrift1"/>
    <w:uiPriority w:val="9"/>
    <w:rsid w:val="00CF29FD"/>
    <w:rPr>
      <w:rFonts w:asciiTheme="majorHAnsi" w:eastAsiaTheme="majorEastAsia" w:hAnsiTheme="majorHAnsi" w:cstheme="majorBidi"/>
      <w:color w:val="365F91" w:themeColor="accent1" w:themeShade="BF"/>
      <w:sz w:val="36"/>
      <w:szCs w:val="32"/>
    </w:rPr>
  </w:style>
  <w:style w:type="paragraph" w:styleId="Inhaltsverzeichnisberschrift">
    <w:name w:val="TOC Heading"/>
    <w:basedOn w:val="berschrift1"/>
    <w:next w:val="Standard"/>
    <w:uiPriority w:val="39"/>
    <w:unhideWhenUsed/>
    <w:qFormat/>
    <w:rsid w:val="0022510A"/>
    <w:pPr>
      <w:spacing w:line="259" w:lineRule="auto"/>
      <w:outlineLvl w:val="9"/>
    </w:pPr>
    <w:rPr>
      <w:lang w:eastAsia="de-DE"/>
    </w:rPr>
  </w:style>
  <w:style w:type="paragraph" w:styleId="Verzeichnis1">
    <w:name w:val="toc 1"/>
    <w:basedOn w:val="Standard"/>
    <w:next w:val="Standard"/>
    <w:autoRedefine/>
    <w:uiPriority w:val="39"/>
    <w:unhideWhenUsed/>
    <w:rsid w:val="0022510A"/>
    <w:pPr>
      <w:spacing w:after="100"/>
    </w:pPr>
  </w:style>
  <w:style w:type="character" w:styleId="Hyperlink">
    <w:name w:val="Hyperlink"/>
    <w:basedOn w:val="Absatz-Standardschriftart"/>
    <w:uiPriority w:val="99"/>
    <w:unhideWhenUsed/>
    <w:rsid w:val="0022510A"/>
    <w:rPr>
      <w:color w:val="0000FF" w:themeColor="hyperlink"/>
      <w:u w:val="single"/>
    </w:rPr>
  </w:style>
  <w:style w:type="paragraph" w:styleId="StandardWeb">
    <w:name w:val="Normal (Web)"/>
    <w:basedOn w:val="Standard"/>
    <w:uiPriority w:val="99"/>
    <w:unhideWhenUsed/>
    <w:rsid w:val="00E52C1F"/>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2Zchn">
    <w:name w:val="Überschrift 2 Zchn"/>
    <w:basedOn w:val="Absatz-Standardschriftart"/>
    <w:link w:val="berschrift2"/>
    <w:uiPriority w:val="9"/>
    <w:rsid w:val="00DC7A7D"/>
    <w:rPr>
      <w:rFonts w:ascii="Times New Roman" w:eastAsiaTheme="majorEastAsia" w:hAnsi="Times New Roman" w:cstheme="majorBidi"/>
      <w:color w:val="365F91" w:themeColor="accent1" w:themeShade="BF"/>
      <w:sz w:val="26"/>
      <w:szCs w:val="26"/>
    </w:rPr>
  </w:style>
  <w:style w:type="paragraph" w:styleId="Verzeichnis2">
    <w:name w:val="toc 2"/>
    <w:basedOn w:val="Standard"/>
    <w:next w:val="Standard"/>
    <w:autoRedefine/>
    <w:uiPriority w:val="39"/>
    <w:unhideWhenUsed/>
    <w:rsid w:val="00E605AB"/>
    <w:pPr>
      <w:spacing w:after="100"/>
      <w:ind w:left="220"/>
    </w:pPr>
  </w:style>
  <w:style w:type="character" w:customStyle="1" w:styleId="berschrift3Zchn">
    <w:name w:val="Überschrift 3 Zchn"/>
    <w:basedOn w:val="Absatz-Standardschriftart"/>
    <w:link w:val="berschrift3"/>
    <w:uiPriority w:val="9"/>
    <w:rsid w:val="00E605AB"/>
    <w:rPr>
      <w:rFonts w:asciiTheme="majorHAnsi" w:eastAsiaTheme="majorEastAsia" w:hAnsiTheme="majorHAnsi" w:cstheme="majorBidi"/>
      <w:color w:val="243F60" w:themeColor="accent1" w:themeShade="7F"/>
      <w:sz w:val="24"/>
      <w:szCs w:val="24"/>
    </w:rPr>
  </w:style>
  <w:style w:type="paragraph" w:styleId="Verzeichnis3">
    <w:name w:val="toc 3"/>
    <w:basedOn w:val="Standard"/>
    <w:next w:val="Standard"/>
    <w:autoRedefine/>
    <w:uiPriority w:val="39"/>
    <w:unhideWhenUsed/>
    <w:rsid w:val="00841AA4"/>
    <w:pPr>
      <w:spacing w:after="100"/>
      <w:ind w:left="440"/>
    </w:pPr>
  </w:style>
  <w:style w:type="paragraph" w:styleId="Funotentext">
    <w:name w:val="footnote text"/>
    <w:basedOn w:val="Standard"/>
    <w:link w:val="FunotentextZchn"/>
    <w:uiPriority w:val="99"/>
    <w:unhideWhenUsed/>
    <w:rsid w:val="00284E9C"/>
    <w:pPr>
      <w:spacing w:after="0" w:line="240" w:lineRule="auto"/>
    </w:pPr>
    <w:rPr>
      <w:sz w:val="20"/>
      <w:szCs w:val="20"/>
    </w:rPr>
  </w:style>
  <w:style w:type="character" w:customStyle="1" w:styleId="FunotentextZchn">
    <w:name w:val="Fußnotentext Zchn"/>
    <w:basedOn w:val="Absatz-Standardschriftart"/>
    <w:link w:val="Funotentext"/>
    <w:uiPriority w:val="99"/>
    <w:rsid w:val="00284E9C"/>
    <w:rPr>
      <w:sz w:val="20"/>
      <w:szCs w:val="20"/>
    </w:rPr>
  </w:style>
  <w:style w:type="character" w:styleId="Funotenzeichen">
    <w:name w:val="footnote reference"/>
    <w:basedOn w:val="Absatz-Standardschriftart"/>
    <w:uiPriority w:val="99"/>
    <w:semiHidden/>
    <w:unhideWhenUsed/>
    <w:rsid w:val="00284E9C"/>
    <w:rPr>
      <w:vertAlign w:val="superscript"/>
    </w:rPr>
  </w:style>
  <w:style w:type="character" w:customStyle="1" w:styleId="italic">
    <w:name w:val="italic"/>
    <w:basedOn w:val="Absatz-Standardschriftart"/>
    <w:rsid w:val="00C96FE1"/>
  </w:style>
  <w:style w:type="character" w:customStyle="1" w:styleId="berschrift5Zchn">
    <w:name w:val="Überschrift 5 Zchn"/>
    <w:basedOn w:val="Absatz-Standardschriftart"/>
    <w:link w:val="berschrift5"/>
    <w:uiPriority w:val="9"/>
    <w:semiHidden/>
    <w:rsid w:val="003C3858"/>
    <w:rPr>
      <w:rFonts w:asciiTheme="majorHAnsi" w:eastAsiaTheme="majorEastAsia" w:hAnsiTheme="majorHAnsi" w:cstheme="majorBidi"/>
      <w:color w:val="365F91" w:themeColor="accent1" w:themeShade="BF"/>
    </w:rPr>
  </w:style>
  <w:style w:type="character" w:styleId="Erwhnung">
    <w:name w:val="Mention"/>
    <w:basedOn w:val="Absatz-Standardschriftart"/>
    <w:uiPriority w:val="99"/>
    <w:semiHidden/>
    <w:unhideWhenUsed/>
    <w:rsid w:val="005A0AF8"/>
    <w:rPr>
      <w:color w:val="2B579A"/>
      <w:shd w:val="clear" w:color="auto" w:fill="E6E6E6"/>
    </w:rPr>
  </w:style>
  <w:style w:type="character" w:customStyle="1" w:styleId="NichtaufgelsteErwhnung1">
    <w:name w:val="Nicht aufgelöste Erwähnung1"/>
    <w:basedOn w:val="Absatz-Standardschriftart"/>
    <w:uiPriority w:val="99"/>
    <w:semiHidden/>
    <w:unhideWhenUsed/>
    <w:rsid w:val="002B27A1"/>
    <w:rPr>
      <w:color w:val="808080"/>
      <w:shd w:val="clear" w:color="auto" w:fill="E6E6E6"/>
    </w:rPr>
  </w:style>
  <w:style w:type="character" w:customStyle="1" w:styleId="italic1">
    <w:name w:val="italic1"/>
    <w:basedOn w:val="Absatz-Standardschriftart"/>
    <w:rsid w:val="00161E9A"/>
    <w:rPr>
      <w:i/>
      <w:iCs/>
    </w:rPr>
  </w:style>
  <w:style w:type="paragraph" w:styleId="Beschriftung">
    <w:name w:val="caption"/>
    <w:basedOn w:val="Standard"/>
    <w:next w:val="Standard"/>
    <w:uiPriority w:val="35"/>
    <w:unhideWhenUsed/>
    <w:qFormat/>
    <w:rsid w:val="008B67EE"/>
    <w:pPr>
      <w:spacing w:line="240" w:lineRule="auto"/>
    </w:pPr>
    <w:rPr>
      <w:i/>
      <w:iCs/>
      <w:color w:val="1F497D" w:themeColor="text2"/>
      <w:sz w:val="18"/>
      <w:szCs w:val="18"/>
    </w:rPr>
  </w:style>
  <w:style w:type="paragraph" w:customStyle="1" w:styleId="CitaviBibliographyHeading">
    <w:name w:val="Citavi Bibliography Heading"/>
    <w:basedOn w:val="Funotentext"/>
    <w:link w:val="CitaviBibliographyHeadingZchn"/>
    <w:rsid w:val="00B612FA"/>
  </w:style>
  <w:style w:type="character" w:customStyle="1" w:styleId="CitaviBibliographyHeadingZchn">
    <w:name w:val="Citavi Bibliography Heading Zchn"/>
    <w:basedOn w:val="FunotentextZchn"/>
    <w:link w:val="CitaviBibliographyHeading"/>
    <w:rsid w:val="00B612FA"/>
    <w:rPr>
      <w:sz w:val="20"/>
      <w:szCs w:val="20"/>
    </w:rPr>
  </w:style>
  <w:style w:type="paragraph" w:customStyle="1" w:styleId="CitaviBibliographyEntry">
    <w:name w:val="Citavi Bibliography Entry"/>
    <w:basedOn w:val="Funotentext"/>
    <w:link w:val="CitaviBibliographyEntryZchn"/>
    <w:rsid w:val="00B612FA"/>
    <w:pPr>
      <w:tabs>
        <w:tab w:val="left" w:pos="340"/>
      </w:tabs>
      <w:ind w:left="340" w:hanging="340"/>
    </w:pPr>
  </w:style>
  <w:style w:type="character" w:customStyle="1" w:styleId="CitaviBibliographyEntryZchn">
    <w:name w:val="Citavi Bibliography Entry Zchn"/>
    <w:basedOn w:val="FunotentextZchn"/>
    <w:link w:val="CitaviBibliographyEntry"/>
    <w:rsid w:val="00B612FA"/>
    <w:rPr>
      <w:sz w:val="20"/>
      <w:szCs w:val="20"/>
    </w:rPr>
  </w:style>
  <w:style w:type="paragraph" w:styleId="Endnotentext">
    <w:name w:val="endnote text"/>
    <w:basedOn w:val="Standard"/>
    <w:link w:val="EndnotentextZchn"/>
    <w:uiPriority w:val="99"/>
    <w:semiHidden/>
    <w:unhideWhenUsed/>
    <w:rsid w:val="003462EE"/>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3462EE"/>
    <w:rPr>
      <w:sz w:val="20"/>
      <w:szCs w:val="20"/>
    </w:rPr>
  </w:style>
  <w:style w:type="character" w:styleId="Endnotenzeichen">
    <w:name w:val="endnote reference"/>
    <w:basedOn w:val="Absatz-Standardschriftart"/>
    <w:uiPriority w:val="99"/>
    <w:semiHidden/>
    <w:unhideWhenUsed/>
    <w:rsid w:val="003462EE"/>
    <w:rPr>
      <w:vertAlign w:val="superscript"/>
    </w:rPr>
  </w:style>
  <w:style w:type="paragraph" w:styleId="Listenabsatz">
    <w:name w:val="List Paragraph"/>
    <w:basedOn w:val="Standard"/>
    <w:uiPriority w:val="34"/>
    <w:qFormat/>
    <w:rsid w:val="002B479A"/>
    <w:pPr>
      <w:ind w:left="720"/>
      <w:contextualSpacing/>
    </w:pPr>
  </w:style>
  <w:style w:type="character" w:styleId="BesuchterLink">
    <w:name w:val="FollowedHyperlink"/>
    <w:basedOn w:val="Absatz-Standardschriftart"/>
    <w:uiPriority w:val="99"/>
    <w:semiHidden/>
    <w:unhideWhenUsed/>
    <w:rsid w:val="004F15CF"/>
    <w:rPr>
      <w:color w:val="800080" w:themeColor="followedHyperlink"/>
      <w:u w:val="single"/>
    </w:rPr>
  </w:style>
  <w:style w:type="paragraph" w:styleId="berarbeitung">
    <w:name w:val="Revision"/>
    <w:hidden/>
    <w:uiPriority w:val="99"/>
    <w:semiHidden/>
    <w:rsid w:val="00C543D3"/>
    <w:pPr>
      <w:spacing w:after="0" w:line="240" w:lineRule="auto"/>
    </w:pPr>
  </w:style>
  <w:style w:type="paragraph" w:customStyle="1" w:styleId="CitaviBibliographySubheading1">
    <w:name w:val="Citavi Bibliography Subheading 1"/>
    <w:basedOn w:val="berschrift2"/>
    <w:link w:val="CitaviBibliographySubheading1Zchn"/>
    <w:rsid w:val="00446797"/>
    <w:pPr>
      <w:spacing w:line="360" w:lineRule="auto"/>
      <w:outlineLvl w:val="9"/>
    </w:pPr>
    <w:rPr>
      <w:rFonts w:cs="Times New Roman"/>
      <w:sz w:val="24"/>
      <w:szCs w:val="24"/>
    </w:rPr>
  </w:style>
  <w:style w:type="character" w:customStyle="1" w:styleId="NichtaufgelsteErwhnung2">
    <w:name w:val="Nicht aufgelöste Erwähnung2"/>
    <w:basedOn w:val="Absatz-Standardschriftart"/>
    <w:uiPriority w:val="99"/>
    <w:semiHidden/>
    <w:unhideWhenUsed/>
    <w:rsid w:val="00281742"/>
    <w:rPr>
      <w:color w:val="808080"/>
      <w:shd w:val="clear" w:color="auto" w:fill="E6E6E6"/>
    </w:rPr>
  </w:style>
  <w:style w:type="character" w:customStyle="1" w:styleId="CitaviBibliographySubheading1Zchn">
    <w:name w:val="Citavi Bibliography Subheading 1 Zchn"/>
    <w:basedOn w:val="Absatz-Standardschriftart"/>
    <w:link w:val="CitaviBibliographySubheading1"/>
    <w:rsid w:val="00446797"/>
    <w:rPr>
      <w:rFonts w:ascii="Times New Roman" w:eastAsiaTheme="majorEastAsia" w:hAnsi="Times New Roman" w:cs="Times New Roman"/>
      <w:color w:val="365F91" w:themeColor="accent1" w:themeShade="BF"/>
      <w:sz w:val="24"/>
      <w:szCs w:val="24"/>
    </w:rPr>
  </w:style>
  <w:style w:type="paragraph" w:customStyle="1" w:styleId="CitaviBibliographySubheading2">
    <w:name w:val="Citavi Bibliography Subheading 2"/>
    <w:basedOn w:val="berschrift3"/>
    <w:link w:val="CitaviBibliographySubheading2Zchn"/>
    <w:rsid w:val="00446797"/>
    <w:pPr>
      <w:spacing w:line="360" w:lineRule="auto"/>
      <w:outlineLvl w:val="9"/>
    </w:pPr>
    <w:rPr>
      <w:rFonts w:ascii="Times New Roman" w:hAnsi="Times New Roman" w:cs="Times New Roman"/>
    </w:rPr>
  </w:style>
  <w:style w:type="character" w:customStyle="1" w:styleId="CitaviBibliographySubheading2Zchn">
    <w:name w:val="Citavi Bibliography Subheading 2 Zchn"/>
    <w:basedOn w:val="Absatz-Standardschriftart"/>
    <w:link w:val="CitaviBibliographySubheading2"/>
    <w:rsid w:val="00446797"/>
    <w:rPr>
      <w:rFonts w:ascii="Times New Roman" w:eastAsiaTheme="majorEastAsia" w:hAnsi="Times New Roman" w:cs="Times New Roman"/>
      <w:color w:val="243F60" w:themeColor="accent1" w:themeShade="7F"/>
      <w:sz w:val="24"/>
      <w:szCs w:val="24"/>
    </w:rPr>
  </w:style>
  <w:style w:type="paragraph" w:customStyle="1" w:styleId="CitaviBibliographySubheading3">
    <w:name w:val="Citavi Bibliography Subheading 3"/>
    <w:basedOn w:val="berschrift4"/>
    <w:link w:val="CitaviBibliographySubheading3Zchn"/>
    <w:rsid w:val="00446797"/>
    <w:pPr>
      <w:spacing w:line="360" w:lineRule="auto"/>
      <w:outlineLvl w:val="9"/>
    </w:pPr>
    <w:rPr>
      <w:rFonts w:ascii="Times New Roman" w:hAnsi="Times New Roman" w:cs="Times New Roman"/>
      <w:sz w:val="24"/>
      <w:szCs w:val="24"/>
    </w:rPr>
  </w:style>
  <w:style w:type="character" w:customStyle="1" w:styleId="CitaviBibliographySubheading3Zchn">
    <w:name w:val="Citavi Bibliography Subheading 3 Zchn"/>
    <w:basedOn w:val="Absatz-Standardschriftart"/>
    <w:link w:val="CitaviBibliographySubheading3"/>
    <w:rsid w:val="00446797"/>
    <w:rPr>
      <w:rFonts w:ascii="Times New Roman" w:eastAsiaTheme="majorEastAsia" w:hAnsi="Times New Roman" w:cs="Times New Roman"/>
      <w:i/>
      <w:iCs/>
      <w:color w:val="365F91" w:themeColor="accent1" w:themeShade="BF"/>
      <w:sz w:val="24"/>
      <w:szCs w:val="24"/>
    </w:rPr>
  </w:style>
  <w:style w:type="character" w:customStyle="1" w:styleId="berschrift4Zchn">
    <w:name w:val="Überschrift 4 Zchn"/>
    <w:basedOn w:val="Absatz-Standardschriftart"/>
    <w:link w:val="berschrift4"/>
    <w:uiPriority w:val="9"/>
    <w:rsid w:val="00446797"/>
    <w:rPr>
      <w:rFonts w:asciiTheme="majorHAnsi" w:eastAsiaTheme="majorEastAsia" w:hAnsiTheme="majorHAnsi" w:cstheme="majorBidi"/>
      <w:i/>
      <w:iCs/>
      <w:color w:val="365F91" w:themeColor="accent1" w:themeShade="BF"/>
    </w:rPr>
  </w:style>
  <w:style w:type="paragraph" w:customStyle="1" w:styleId="CitaviBibliographySubheading4">
    <w:name w:val="Citavi Bibliography Subheading 4"/>
    <w:basedOn w:val="berschrift5"/>
    <w:link w:val="CitaviBibliographySubheading4Zchn"/>
    <w:rsid w:val="00446797"/>
    <w:pPr>
      <w:spacing w:line="360" w:lineRule="auto"/>
      <w:outlineLvl w:val="9"/>
    </w:pPr>
    <w:rPr>
      <w:rFonts w:ascii="Times New Roman" w:hAnsi="Times New Roman" w:cs="Times New Roman"/>
      <w:sz w:val="24"/>
      <w:szCs w:val="24"/>
    </w:rPr>
  </w:style>
  <w:style w:type="character" w:customStyle="1" w:styleId="CitaviBibliographySubheading4Zchn">
    <w:name w:val="Citavi Bibliography Subheading 4 Zchn"/>
    <w:basedOn w:val="Absatz-Standardschriftart"/>
    <w:link w:val="CitaviBibliographySubheading4"/>
    <w:rsid w:val="00446797"/>
    <w:rPr>
      <w:rFonts w:ascii="Times New Roman" w:eastAsiaTheme="majorEastAsia" w:hAnsi="Times New Roman" w:cs="Times New Roman"/>
      <w:color w:val="365F91" w:themeColor="accent1" w:themeShade="BF"/>
      <w:sz w:val="24"/>
      <w:szCs w:val="24"/>
    </w:rPr>
  </w:style>
  <w:style w:type="paragraph" w:customStyle="1" w:styleId="CitaviBibliographySubheading5">
    <w:name w:val="Citavi Bibliography Subheading 5"/>
    <w:basedOn w:val="berschrift6"/>
    <w:link w:val="CitaviBibliographySubheading5Zchn"/>
    <w:rsid w:val="00446797"/>
    <w:pPr>
      <w:spacing w:line="360" w:lineRule="auto"/>
      <w:outlineLvl w:val="9"/>
    </w:pPr>
    <w:rPr>
      <w:rFonts w:ascii="Times New Roman" w:hAnsi="Times New Roman" w:cs="Times New Roman"/>
      <w:sz w:val="24"/>
      <w:szCs w:val="24"/>
    </w:rPr>
  </w:style>
  <w:style w:type="character" w:customStyle="1" w:styleId="CitaviBibliographySubheading5Zchn">
    <w:name w:val="Citavi Bibliography Subheading 5 Zchn"/>
    <w:basedOn w:val="Absatz-Standardschriftart"/>
    <w:link w:val="CitaviBibliographySubheading5"/>
    <w:rsid w:val="00446797"/>
    <w:rPr>
      <w:rFonts w:ascii="Times New Roman" w:eastAsiaTheme="majorEastAsia" w:hAnsi="Times New Roman" w:cs="Times New Roman"/>
      <w:color w:val="243F60" w:themeColor="accent1" w:themeShade="7F"/>
      <w:sz w:val="24"/>
      <w:szCs w:val="24"/>
    </w:rPr>
  </w:style>
  <w:style w:type="character" w:customStyle="1" w:styleId="berschrift6Zchn">
    <w:name w:val="Überschrift 6 Zchn"/>
    <w:basedOn w:val="Absatz-Standardschriftart"/>
    <w:link w:val="berschrift6"/>
    <w:uiPriority w:val="9"/>
    <w:semiHidden/>
    <w:rsid w:val="00446797"/>
    <w:rPr>
      <w:rFonts w:asciiTheme="majorHAnsi" w:eastAsiaTheme="majorEastAsia" w:hAnsiTheme="majorHAnsi" w:cstheme="majorBidi"/>
      <w:color w:val="243F60" w:themeColor="accent1" w:themeShade="7F"/>
    </w:rPr>
  </w:style>
  <w:style w:type="paragraph" w:customStyle="1" w:styleId="CitaviBibliographySubheading6">
    <w:name w:val="Citavi Bibliography Subheading 6"/>
    <w:basedOn w:val="berschrift7"/>
    <w:link w:val="CitaviBibliographySubheading6Zchn"/>
    <w:rsid w:val="00446797"/>
    <w:pPr>
      <w:spacing w:line="360" w:lineRule="auto"/>
      <w:outlineLvl w:val="9"/>
    </w:pPr>
    <w:rPr>
      <w:rFonts w:ascii="Times New Roman" w:hAnsi="Times New Roman" w:cs="Times New Roman"/>
      <w:sz w:val="24"/>
      <w:szCs w:val="24"/>
    </w:rPr>
  </w:style>
  <w:style w:type="character" w:customStyle="1" w:styleId="CitaviBibliographySubheading6Zchn">
    <w:name w:val="Citavi Bibliography Subheading 6 Zchn"/>
    <w:basedOn w:val="Absatz-Standardschriftart"/>
    <w:link w:val="CitaviBibliographySubheading6"/>
    <w:rsid w:val="00446797"/>
    <w:rPr>
      <w:rFonts w:ascii="Times New Roman" w:eastAsiaTheme="majorEastAsia" w:hAnsi="Times New Roman" w:cs="Times New Roman"/>
      <w:i/>
      <w:iCs/>
      <w:color w:val="243F60" w:themeColor="accent1" w:themeShade="7F"/>
      <w:sz w:val="24"/>
      <w:szCs w:val="24"/>
    </w:rPr>
  </w:style>
  <w:style w:type="character" w:customStyle="1" w:styleId="berschrift7Zchn">
    <w:name w:val="Überschrift 7 Zchn"/>
    <w:basedOn w:val="Absatz-Standardschriftart"/>
    <w:link w:val="berschrift7"/>
    <w:uiPriority w:val="9"/>
    <w:semiHidden/>
    <w:rsid w:val="00446797"/>
    <w:rPr>
      <w:rFonts w:asciiTheme="majorHAnsi" w:eastAsiaTheme="majorEastAsia" w:hAnsiTheme="majorHAnsi" w:cstheme="majorBidi"/>
      <w:i/>
      <w:iCs/>
      <w:color w:val="243F60" w:themeColor="accent1" w:themeShade="7F"/>
    </w:rPr>
  </w:style>
  <w:style w:type="paragraph" w:customStyle="1" w:styleId="CitaviBibliographySubheading7">
    <w:name w:val="Citavi Bibliography Subheading 7"/>
    <w:basedOn w:val="berschrift8"/>
    <w:link w:val="CitaviBibliographySubheading7Zchn"/>
    <w:rsid w:val="00446797"/>
    <w:pPr>
      <w:spacing w:line="360" w:lineRule="auto"/>
      <w:outlineLvl w:val="9"/>
    </w:pPr>
    <w:rPr>
      <w:rFonts w:ascii="Times New Roman" w:hAnsi="Times New Roman" w:cs="Times New Roman"/>
      <w:sz w:val="24"/>
      <w:szCs w:val="24"/>
    </w:rPr>
  </w:style>
  <w:style w:type="character" w:customStyle="1" w:styleId="CitaviBibliographySubheading7Zchn">
    <w:name w:val="Citavi Bibliography Subheading 7 Zchn"/>
    <w:basedOn w:val="Absatz-Standardschriftart"/>
    <w:link w:val="CitaviBibliographySubheading7"/>
    <w:rsid w:val="00446797"/>
    <w:rPr>
      <w:rFonts w:ascii="Times New Roman" w:eastAsiaTheme="majorEastAsia" w:hAnsi="Times New Roman" w:cs="Times New Roman"/>
      <w:color w:val="272727" w:themeColor="text1" w:themeTint="D8"/>
      <w:sz w:val="24"/>
      <w:szCs w:val="24"/>
    </w:rPr>
  </w:style>
  <w:style w:type="character" w:customStyle="1" w:styleId="berschrift8Zchn">
    <w:name w:val="Überschrift 8 Zchn"/>
    <w:basedOn w:val="Absatz-Standardschriftart"/>
    <w:link w:val="berschrift8"/>
    <w:uiPriority w:val="9"/>
    <w:semiHidden/>
    <w:rsid w:val="00446797"/>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446797"/>
    <w:pPr>
      <w:spacing w:line="360" w:lineRule="auto"/>
      <w:outlineLvl w:val="9"/>
    </w:pPr>
    <w:rPr>
      <w:rFonts w:ascii="Times New Roman" w:hAnsi="Times New Roman" w:cs="Times New Roman"/>
      <w:sz w:val="24"/>
      <w:szCs w:val="24"/>
    </w:rPr>
  </w:style>
  <w:style w:type="character" w:customStyle="1" w:styleId="CitaviBibliographySubheading8Zchn">
    <w:name w:val="Citavi Bibliography Subheading 8 Zchn"/>
    <w:basedOn w:val="Absatz-Standardschriftart"/>
    <w:link w:val="CitaviBibliographySubheading8"/>
    <w:rsid w:val="00446797"/>
    <w:rPr>
      <w:rFonts w:ascii="Times New Roman" w:eastAsiaTheme="majorEastAsia" w:hAnsi="Times New Roman" w:cs="Times New Roman"/>
      <w:i/>
      <w:iCs/>
      <w:color w:val="272727" w:themeColor="text1" w:themeTint="D8"/>
      <w:sz w:val="24"/>
      <w:szCs w:val="24"/>
    </w:rPr>
  </w:style>
  <w:style w:type="character" w:customStyle="1" w:styleId="berschrift9Zchn">
    <w:name w:val="Überschrift 9 Zchn"/>
    <w:basedOn w:val="Absatz-Standardschriftart"/>
    <w:link w:val="berschrift9"/>
    <w:uiPriority w:val="9"/>
    <w:semiHidden/>
    <w:rsid w:val="00446797"/>
    <w:rPr>
      <w:rFonts w:asciiTheme="majorHAnsi" w:eastAsiaTheme="majorEastAsia" w:hAnsiTheme="majorHAnsi" w:cstheme="majorBidi"/>
      <w:i/>
      <w:iCs/>
      <w:color w:val="272727" w:themeColor="text1" w:themeTint="D8"/>
      <w:sz w:val="21"/>
      <w:szCs w:val="21"/>
    </w:rPr>
  </w:style>
  <w:style w:type="character" w:styleId="Kommentarzeichen">
    <w:name w:val="annotation reference"/>
    <w:basedOn w:val="Absatz-Standardschriftart"/>
    <w:uiPriority w:val="99"/>
    <w:semiHidden/>
    <w:unhideWhenUsed/>
    <w:rsid w:val="00C167D9"/>
    <w:rPr>
      <w:sz w:val="16"/>
      <w:szCs w:val="16"/>
    </w:rPr>
  </w:style>
  <w:style w:type="paragraph" w:styleId="Kommentartext">
    <w:name w:val="annotation text"/>
    <w:basedOn w:val="Standard"/>
    <w:link w:val="KommentartextZchn"/>
    <w:uiPriority w:val="99"/>
    <w:semiHidden/>
    <w:unhideWhenUsed/>
    <w:rsid w:val="00C167D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167D9"/>
    <w:rPr>
      <w:sz w:val="20"/>
      <w:szCs w:val="20"/>
    </w:rPr>
  </w:style>
  <w:style w:type="paragraph" w:styleId="Kommentarthema">
    <w:name w:val="annotation subject"/>
    <w:basedOn w:val="Kommentartext"/>
    <w:next w:val="Kommentartext"/>
    <w:link w:val="KommentarthemaZchn"/>
    <w:uiPriority w:val="99"/>
    <w:semiHidden/>
    <w:unhideWhenUsed/>
    <w:rsid w:val="00C167D9"/>
    <w:rPr>
      <w:b/>
      <w:bCs/>
    </w:rPr>
  </w:style>
  <w:style w:type="character" w:customStyle="1" w:styleId="KommentarthemaZchn">
    <w:name w:val="Kommentarthema Zchn"/>
    <w:basedOn w:val="KommentartextZchn"/>
    <w:link w:val="Kommentarthema"/>
    <w:uiPriority w:val="99"/>
    <w:semiHidden/>
    <w:rsid w:val="00C167D9"/>
    <w:rPr>
      <w:b/>
      <w:bCs/>
      <w:sz w:val="20"/>
      <w:szCs w:val="20"/>
    </w:rPr>
  </w:style>
  <w:style w:type="paragraph" w:styleId="KeinLeerraum">
    <w:name w:val="No Spacing"/>
    <w:uiPriority w:val="1"/>
    <w:qFormat/>
    <w:rsid w:val="00F857EB"/>
    <w:pPr>
      <w:spacing w:after="0" w:line="240" w:lineRule="auto"/>
    </w:pPr>
  </w:style>
  <w:style w:type="character" w:customStyle="1" w:styleId="NichtaufgelsteErwhnung3">
    <w:name w:val="Nicht aufgelöste Erwähnung3"/>
    <w:basedOn w:val="Absatz-Standardschriftart"/>
    <w:uiPriority w:val="99"/>
    <w:semiHidden/>
    <w:unhideWhenUsed/>
    <w:rsid w:val="00CB4D77"/>
    <w:rPr>
      <w:color w:val="808080"/>
      <w:shd w:val="clear" w:color="auto" w:fill="E6E6E6"/>
    </w:rPr>
  </w:style>
  <w:style w:type="table" w:styleId="Tabellenraster">
    <w:name w:val="Table Grid"/>
    <w:basedOn w:val="NormaleTabelle"/>
    <w:uiPriority w:val="59"/>
    <w:rsid w:val="006D5E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ditabletextarea">
    <w:name w:val="editabletextarea"/>
    <w:basedOn w:val="Absatz-Standardschriftart"/>
    <w:rsid w:val="00FB1363"/>
  </w:style>
  <w:style w:type="character" w:customStyle="1" w:styleId="NichtaufgelsteErwhnung4">
    <w:name w:val="Nicht aufgelöste Erwähnung4"/>
    <w:basedOn w:val="Absatz-Standardschriftart"/>
    <w:uiPriority w:val="99"/>
    <w:semiHidden/>
    <w:unhideWhenUsed/>
    <w:rsid w:val="00B079D1"/>
    <w:rPr>
      <w:color w:val="808080"/>
      <w:shd w:val="clear" w:color="auto" w:fill="E6E6E6"/>
    </w:rPr>
  </w:style>
  <w:style w:type="character" w:customStyle="1" w:styleId="pflichtfeld">
    <w:name w:val="pflichtfeld"/>
    <w:basedOn w:val="Absatz-Standardschriftart"/>
    <w:rsid w:val="00FB1363"/>
  </w:style>
  <w:style w:type="character" w:customStyle="1" w:styleId="NichtaufgelsteErwhnung5">
    <w:name w:val="Nicht aufgelöste Erwähnung5"/>
    <w:basedOn w:val="Absatz-Standardschriftart"/>
    <w:uiPriority w:val="99"/>
    <w:semiHidden/>
    <w:unhideWhenUsed/>
    <w:rsid w:val="003A1CC4"/>
    <w:rPr>
      <w:color w:val="808080"/>
      <w:shd w:val="clear" w:color="auto" w:fill="E6E6E6"/>
    </w:rPr>
  </w:style>
  <w:style w:type="character" w:styleId="NichtaufgelsteErwhnung">
    <w:name w:val="Unresolved Mention"/>
    <w:basedOn w:val="Absatz-Standardschriftart"/>
    <w:uiPriority w:val="99"/>
    <w:semiHidden/>
    <w:unhideWhenUsed/>
    <w:rsid w:val="00FC7EF7"/>
    <w:rPr>
      <w:color w:val="808080"/>
      <w:shd w:val="clear" w:color="auto" w:fill="E6E6E6"/>
    </w:rPr>
  </w:style>
  <w:style w:type="paragraph" w:styleId="Abbildungsverzeichnis">
    <w:name w:val="table of figures"/>
    <w:basedOn w:val="Standard"/>
    <w:next w:val="Standard"/>
    <w:uiPriority w:val="99"/>
    <w:unhideWhenUsed/>
    <w:rsid w:val="00857F95"/>
    <w:pPr>
      <w:spacing w:after="0"/>
    </w:pPr>
  </w:style>
  <w:style w:type="character" w:styleId="IntensiveHervorhebung">
    <w:name w:val="Intense Emphasis"/>
    <w:aliases w:val="Tabellenunterschrift"/>
    <w:basedOn w:val="Absatz-Standardschriftart"/>
    <w:uiPriority w:val="21"/>
    <w:qFormat/>
    <w:rsid w:val="00DD5869"/>
    <w:rPr>
      <w:rFonts w:ascii="Times New Roman" w:hAnsi="Times New Roman"/>
      <w:i/>
      <w:iCs/>
      <w:color w:val="1F497D" w:themeColor="text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18241">
      <w:bodyDiv w:val="1"/>
      <w:marLeft w:val="0"/>
      <w:marRight w:val="0"/>
      <w:marTop w:val="0"/>
      <w:marBottom w:val="0"/>
      <w:divBdr>
        <w:top w:val="none" w:sz="0" w:space="0" w:color="auto"/>
        <w:left w:val="none" w:sz="0" w:space="0" w:color="auto"/>
        <w:bottom w:val="none" w:sz="0" w:space="0" w:color="auto"/>
        <w:right w:val="none" w:sz="0" w:space="0" w:color="auto"/>
      </w:divBdr>
    </w:div>
    <w:div w:id="40594797">
      <w:bodyDiv w:val="1"/>
      <w:marLeft w:val="0"/>
      <w:marRight w:val="0"/>
      <w:marTop w:val="0"/>
      <w:marBottom w:val="0"/>
      <w:divBdr>
        <w:top w:val="none" w:sz="0" w:space="0" w:color="auto"/>
        <w:left w:val="none" w:sz="0" w:space="0" w:color="auto"/>
        <w:bottom w:val="none" w:sz="0" w:space="0" w:color="auto"/>
        <w:right w:val="none" w:sz="0" w:space="0" w:color="auto"/>
      </w:divBdr>
    </w:div>
    <w:div w:id="63071874">
      <w:bodyDiv w:val="1"/>
      <w:marLeft w:val="0"/>
      <w:marRight w:val="0"/>
      <w:marTop w:val="0"/>
      <w:marBottom w:val="0"/>
      <w:divBdr>
        <w:top w:val="none" w:sz="0" w:space="0" w:color="auto"/>
        <w:left w:val="none" w:sz="0" w:space="0" w:color="auto"/>
        <w:bottom w:val="none" w:sz="0" w:space="0" w:color="auto"/>
        <w:right w:val="none" w:sz="0" w:space="0" w:color="auto"/>
      </w:divBdr>
    </w:div>
    <w:div w:id="116993663">
      <w:bodyDiv w:val="1"/>
      <w:marLeft w:val="0"/>
      <w:marRight w:val="0"/>
      <w:marTop w:val="0"/>
      <w:marBottom w:val="0"/>
      <w:divBdr>
        <w:top w:val="none" w:sz="0" w:space="0" w:color="auto"/>
        <w:left w:val="none" w:sz="0" w:space="0" w:color="auto"/>
        <w:bottom w:val="none" w:sz="0" w:space="0" w:color="auto"/>
        <w:right w:val="none" w:sz="0" w:space="0" w:color="auto"/>
      </w:divBdr>
      <w:divsChild>
        <w:div w:id="1906335812">
          <w:marLeft w:val="0"/>
          <w:marRight w:val="225"/>
          <w:marTop w:val="0"/>
          <w:marBottom w:val="0"/>
          <w:divBdr>
            <w:top w:val="none" w:sz="0" w:space="0" w:color="auto"/>
            <w:left w:val="none" w:sz="0" w:space="0" w:color="auto"/>
            <w:bottom w:val="none" w:sz="0" w:space="0" w:color="auto"/>
            <w:right w:val="none" w:sz="0" w:space="0" w:color="auto"/>
          </w:divBdr>
          <w:divsChild>
            <w:div w:id="173928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3835">
      <w:bodyDiv w:val="1"/>
      <w:marLeft w:val="0"/>
      <w:marRight w:val="0"/>
      <w:marTop w:val="0"/>
      <w:marBottom w:val="0"/>
      <w:divBdr>
        <w:top w:val="none" w:sz="0" w:space="0" w:color="auto"/>
        <w:left w:val="none" w:sz="0" w:space="0" w:color="auto"/>
        <w:bottom w:val="none" w:sz="0" w:space="0" w:color="auto"/>
        <w:right w:val="none" w:sz="0" w:space="0" w:color="auto"/>
      </w:divBdr>
    </w:div>
    <w:div w:id="167061931">
      <w:bodyDiv w:val="1"/>
      <w:marLeft w:val="0"/>
      <w:marRight w:val="0"/>
      <w:marTop w:val="0"/>
      <w:marBottom w:val="0"/>
      <w:divBdr>
        <w:top w:val="none" w:sz="0" w:space="0" w:color="auto"/>
        <w:left w:val="none" w:sz="0" w:space="0" w:color="auto"/>
        <w:bottom w:val="none" w:sz="0" w:space="0" w:color="auto"/>
        <w:right w:val="none" w:sz="0" w:space="0" w:color="auto"/>
      </w:divBdr>
    </w:div>
    <w:div w:id="186405082">
      <w:bodyDiv w:val="1"/>
      <w:marLeft w:val="0"/>
      <w:marRight w:val="0"/>
      <w:marTop w:val="0"/>
      <w:marBottom w:val="0"/>
      <w:divBdr>
        <w:top w:val="none" w:sz="0" w:space="0" w:color="auto"/>
        <w:left w:val="none" w:sz="0" w:space="0" w:color="auto"/>
        <w:bottom w:val="none" w:sz="0" w:space="0" w:color="auto"/>
        <w:right w:val="none" w:sz="0" w:space="0" w:color="auto"/>
      </w:divBdr>
    </w:div>
    <w:div w:id="189339750">
      <w:bodyDiv w:val="1"/>
      <w:marLeft w:val="0"/>
      <w:marRight w:val="0"/>
      <w:marTop w:val="0"/>
      <w:marBottom w:val="0"/>
      <w:divBdr>
        <w:top w:val="none" w:sz="0" w:space="0" w:color="auto"/>
        <w:left w:val="none" w:sz="0" w:space="0" w:color="auto"/>
        <w:bottom w:val="none" w:sz="0" w:space="0" w:color="auto"/>
        <w:right w:val="none" w:sz="0" w:space="0" w:color="auto"/>
      </w:divBdr>
    </w:div>
    <w:div w:id="219678480">
      <w:bodyDiv w:val="1"/>
      <w:marLeft w:val="0"/>
      <w:marRight w:val="0"/>
      <w:marTop w:val="0"/>
      <w:marBottom w:val="0"/>
      <w:divBdr>
        <w:top w:val="none" w:sz="0" w:space="0" w:color="auto"/>
        <w:left w:val="none" w:sz="0" w:space="0" w:color="auto"/>
        <w:bottom w:val="none" w:sz="0" w:space="0" w:color="auto"/>
        <w:right w:val="none" w:sz="0" w:space="0" w:color="auto"/>
      </w:divBdr>
    </w:div>
    <w:div w:id="220362807">
      <w:bodyDiv w:val="1"/>
      <w:marLeft w:val="0"/>
      <w:marRight w:val="0"/>
      <w:marTop w:val="0"/>
      <w:marBottom w:val="0"/>
      <w:divBdr>
        <w:top w:val="none" w:sz="0" w:space="0" w:color="auto"/>
        <w:left w:val="none" w:sz="0" w:space="0" w:color="auto"/>
        <w:bottom w:val="none" w:sz="0" w:space="0" w:color="auto"/>
        <w:right w:val="none" w:sz="0" w:space="0" w:color="auto"/>
      </w:divBdr>
    </w:div>
    <w:div w:id="238294457">
      <w:bodyDiv w:val="1"/>
      <w:marLeft w:val="0"/>
      <w:marRight w:val="0"/>
      <w:marTop w:val="0"/>
      <w:marBottom w:val="0"/>
      <w:divBdr>
        <w:top w:val="none" w:sz="0" w:space="0" w:color="auto"/>
        <w:left w:val="none" w:sz="0" w:space="0" w:color="auto"/>
        <w:bottom w:val="none" w:sz="0" w:space="0" w:color="auto"/>
        <w:right w:val="none" w:sz="0" w:space="0" w:color="auto"/>
      </w:divBdr>
    </w:div>
    <w:div w:id="260066508">
      <w:bodyDiv w:val="1"/>
      <w:marLeft w:val="0"/>
      <w:marRight w:val="0"/>
      <w:marTop w:val="0"/>
      <w:marBottom w:val="0"/>
      <w:divBdr>
        <w:top w:val="none" w:sz="0" w:space="0" w:color="auto"/>
        <w:left w:val="none" w:sz="0" w:space="0" w:color="auto"/>
        <w:bottom w:val="none" w:sz="0" w:space="0" w:color="auto"/>
        <w:right w:val="none" w:sz="0" w:space="0" w:color="auto"/>
      </w:divBdr>
    </w:div>
    <w:div w:id="303312900">
      <w:bodyDiv w:val="1"/>
      <w:marLeft w:val="0"/>
      <w:marRight w:val="0"/>
      <w:marTop w:val="0"/>
      <w:marBottom w:val="0"/>
      <w:divBdr>
        <w:top w:val="none" w:sz="0" w:space="0" w:color="auto"/>
        <w:left w:val="none" w:sz="0" w:space="0" w:color="auto"/>
        <w:bottom w:val="none" w:sz="0" w:space="0" w:color="auto"/>
        <w:right w:val="none" w:sz="0" w:space="0" w:color="auto"/>
      </w:divBdr>
    </w:div>
    <w:div w:id="333804458">
      <w:bodyDiv w:val="1"/>
      <w:marLeft w:val="0"/>
      <w:marRight w:val="0"/>
      <w:marTop w:val="0"/>
      <w:marBottom w:val="0"/>
      <w:divBdr>
        <w:top w:val="none" w:sz="0" w:space="0" w:color="auto"/>
        <w:left w:val="none" w:sz="0" w:space="0" w:color="auto"/>
        <w:bottom w:val="none" w:sz="0" w:space="0" w:color="auto"/>
        <w:right w:val="none" w:sz="0" w:space="0" w:color="auto"/>
      </w:divBdr>
    </w:div>
    <w:div w:id="384762917">
      <w:bodyDiv w:val="1"/>
      <w:marLeft w:val="0"/>
      <w:marRight w:val="0"/>
      <w:marTop w:val="0"/>
      <w:marBottom w:val="0"/>
      <w:divBdr>
        <w:top w:val="none" w:sz="0" w:space="0" w:color="auto"/>
        <w:left w:val="none" w:sz="0" w:space="0" w:color="auto"/>
        <w:bottom w:val="none" w:sz="0" w:space="0" w:color="auto"/>
        <w:right w:val="none" w:sz="0" w:space="0" w:color="auto"/>
      </w:divBdr>
      <w:divsChild>
        <w:div w:id="1212499066">
          <w:marLeft w:val="0"/>
          <w:marRight w:val="225"/>
          <w:marTop w:val="0"/>
          <w:marBottom w:val="0"/>
          <w:divBdr>
            <w:top w:val="none" w:sz="0" w:space="0" w:color="auto"/>
            <w:left w:val="none" w:sz="0" w:space="0" w:color="auto"/>
            <w:bottom w:val="none" w:sz="0" w:space="0" w:color="auto"/>
            <w:right w:val="none" w:sz="0" w:space="0" w:color="auto"/>
          </w:divBdr>
          <w:divsChild>
            <w:div w:id="42862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19697">
      <w:bodyDiv w:val="1"/>
      <w:marLeft w:val="0"/>
      <w:marRight w:val="0"/>
      <w:marTop w:val="0"/>
      <w:marBottom w:val="0"/>
      <w:divBdr>
        <w:top w:val="none" w:sz="0" w:space="0" w:color="auto"/>
        <w:left w:val="none" w:sz="0" w:space="0" w:color="auto"/>
        <w:bottom w:val="none" w:sz="0" w:space="0" w:color="auto"/>
        <w:right w:val="none" w:sz="0" w:space="0" w:color="auto"/>
      </w:divBdr>
    </w:div>
    <w:div w:id="400830810">
      <w:bodyDiv w:val="1"/>
      <w:marLeft w:val="0"/>
      <w:marRight w:val="0"/>
      <w:marTop w:val="0"/>
      <w:marBottom w:val="0"/>
      <w:divBdr>
        <w:top w:val="none" w:sz="0" w:space="0" w:color="auto"/>
        <w:left w:val="none" w:sz="0" w:space="0" w:color="auto"/>
        <w:bottom w:val="none" w:sz="0" w:space="0" w:color="auto"/>
        <w:right w:val="none" w:sz="0" w:space="0" w:color="auto"/>
      </w:divBdr>
    </w:div>
    <w:div w:id="414209048">
      <w:bodyDiv w:val="1"/>
      <w:marLeft w:val="0"/>
      <w:marRight w:val="0"/>
      <w:marTop w:val="0"/>
      <w:marBottom w:val="0"/>
      <w:divBdr>
        <w:top w:val="none" w:sz="0" w:space="0" w:color="auto"/>
        <w:left w:val="none" w:sz="0" w:space="0" w:color="auto"/>
        <w:bottom w:val="none" w:sz="0" w:space="0" w:color="auto"/>
        <w:right w:val="none" w:sz="0" w:space="0" w:color="auto"/>
      </w:divBdr>
    </w:div>
    <w:div w:id="416634759">
      <w:bodyDiv w:val="1"/>
      <w:marLeft w:val="0"/>
      <w:marRight w:val="0"/>
      <w:marTop w:val="0"/>
      <w:marBottom w:val="0"/>
      <w:divBdr>
        <w:top w:val="none" w:sz="0" w:space="0" w:color="auto"/>
        <w:left w:val="none" w:sz="0" w:space="0" w:color="auto"/>
        <w:bottom w:val="none" w:sz="0" w:space="0" w:color="auto"/>
        <w:right w:val="none" w:sz="0" w:space="0" w:color="auto"/>
      </w:divBdr>
      <w:divsChild>
        <w:div w:id="569118606">
          <w:marLeft w:val="0"/>
          <w:marRight w:val="225"/>
          <w:marTop w:val="0"/>
          <w:marBottom w:val="0"/>
          <w:divBdr>
            <w:top w:val="none" w:sz="0" w:space="0" w:color="auto"/>
            <w:left w:val="none" w:sz="0" w:space="0" w:color="auto"/>
            <w:bottom w:val="none" w:sz="0" w:space="0" w:color="auto"/>
            <w:right w:val="none" w:sz="0" w:space="0" w:color="auto"/>
          </w:divBdr>
          <w:divsChild>
            <w:div w:id="126885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5425">
      <w:bodyDiv w:val="1"/>
      <w:marLeft w:val="0"/>
      <w:marRight w:val="0"/>
      <w:marTop w:val="0"/>
      <w:marBottom w:val="0"/>
      <w:divBdr>
        <w:top w:val="none" w:sz="0" w:space="0" w:color="auto"/>
        <w:left w:val="none" w:sz="0" w:space="0" w:color="auto"/>
        <w:bottom w:val="none" w:sz="0" w:space="0" w:color="auto"/>
        <w:right w:val="none" w:sz="0" w:space="0" w:color="auto"/>
      </w:divBdr>
    </w:div>
    <w:div w:id="575482158">
      <w:bodyDiv w:val="1"/>
      <w:marLeft w:val="0"/>
      <w:marRight w:val="0"/>
      <w:marTop w:val="0"/>
      <w:marBottom w:val="0"/>
      <w:divBdr>
        <w:top w:val="none" w:sz="0" w:space="0" w:color="auto"/>
        <w:left w:val="none" w:sz="0" w:space="0" w:color="auto"/>
        <w:bottom w:val="none" w:sz="0" w:space="0" w:color="auto"/>
        <w:right w:val="none" w:sz="0" w:space="0" w:color="auto"/>
      </w:divBdr>
    </w:div>
    <w:div w:id="623313825">
      <w:bodyDiv w:val="1"/>
      <w:marLeft w:val="0"/>
      <w:marRight w:val="0"/>
      <w:marTop w:val="0"/>
      <w:marBottom w:val="0"/>
      <w:divBdr>
        <w:top w:val="none" w:sz="0" w:space="0" w:color="auto"/>
        <w:left w:val="none" w:sz="0" w:space="0" w:color="auto"/>
        <w:bottom w:val="none" w:sz="0" w:space="0" w:color="auto"/>
        <w:right w:val="none" w:sz="0" w:space="0" w:color="auto"/>
      </w:divBdr>
    </w:div>
    <w:div w:id="626470014">
      <w:bodyDiv w:val="1"/>
      <w:marLeft w:val="0"/>
      <w:marRight w:val="0"/>
      <w:marTop w:val="0"/>
      <w:marBottom w:val="0"/>
      <w:divBdr>
        <w:top w:val="none" w:sz="0" w:space="0" w:color="auto"/>
        <w:left w:val="none" w:sz="0" w:space="0" w:color="auto"/>
        <w:bottom w:val="none" w:sz="0" w:space="0" w:color="auto"/>
        <w:right w:val="none" w:sz="0" w:space="0" w:color="auto"/>
      </w:divBdr>
    </w:div>
    <w:div w:id="628125180">
      <w:bodyDiv w:val="1"/>
      <w:marLeft w:val="0"/>
      <w:marRight w:val="0"/>
      <w:marTop w:val="0"/>
      <w:marBottom w:val="0"/>
      <w:divBdr>
        <w:top w:val="none" w:sz="0" w:space="0" w:color="auto"/>
        <w:left w:val="none" w:sz="0" w:space="0" w:color="auto"/>
        <w:bottom w:val="none" w:sz="0" w:space="0" w:color="auto"/>
        <w:right w:val="none" w:sz="0" w:space="0" w:color="auto"/>
      </w:divBdr>
      <w:divsChild>
        <w:div w:id="361783727">
          <w:marLeft w:val="0"/>
          <w:marRight w:val="0"/>
          <w:marTop w:val="0"/>
          <w:marBottom w:val="0"/>
          <w:divBdr>
            <w:top w:val="none" w:sz="0" w:space="0" w:color="auto"/>
            <w:left w:val="none" w:sz="0" w:space="0" w:color="auto"/>
            <w:bottom w:val="none" w:sz="0" w:space="0" w:color="auto"/>
            <w:right w:val="none" w:sz="0" w:space="0" w:color="auto"/>
          </w:divBdr>
          <w:divsChild>
            <w:div w:id="1705979844">
              <w:marLeft w:val="0"/>
              <w:marRight w:val="0"/>
              <w:marTop w:val="0"/>
              <w:marBottom w:val="0"/>
              <w:divBdr>
                <w:top w:val="none" w:sz="0" w:space="0" w:color="auto"/>
                <w:left w:val="none" w:sz="0" w:space="0" w:color="auto"/>
                <w:bottom w:val="none" w:sz="0" w:space="0" w:color="auto"/>
                <w:right w:val="none" w:sz="0" w:space="0" w:color="auto"/>
              </w:divBdr>
              <w:divsChild>
                <w:div w:id="293218673">
                  <w:marLeft w:val="0"/>
                  <w:marRight w:val="0"/>
                  <w:marTop w:val="0"/>
                  <w:marBottom w:val="0"/>
                  <w:divBdr>
                    <w:top w:val="none" w:sz="0" w:space="0" w:color="auto"/>
                    <w:left w:val="none" w:sz="0" w:space="0" w:color="auto"/>
                    <w:bottom w:val="none" w:sz="0" w:space="0" w:color="auto"/>
                    <w:right w:val="none" w:sz="0" w:space="0" w:color="auto"/>
                  </w:divBdr>
                  <w:divsChild>
                    <w:div w:id="1297490763">
                      <w:marLeft w:val="0"/>
                      <w:marRight w:val="0"/>
                      <w:marTop w:val="0"/>
                      <w:marBottom w:val="0"/>
                      <w:divBdr>
                        <w:top w:val="none" w:sz="0" w:space="0" w:color="auto"/>
                        <w:left w:val="none" w:sz="0" w:space="0" w:color="auto"/>
                        <w:bottom w:val="none" w:sz="0" w:space="0" w:color="auto"/>
                        <w:right w:val="none" w:sz="0" w:space="0" w:color="auto"/>
                      </w:divBdr>
                      <w:divsChild>
                        <w:div w:id="1056852762">
                          <w:marLeft w:val="0"/>
                          <w:marRight w:val="0"/>
                          <w:marTop w:val="0"/>
                          <w:marBottom w:val="0"/>
                          <w:divBdr>
                            <w:top w:val="none" w:sz="0" w:space="0" w:color="auto"/>
                            <w:left w:val="none" w:sz="0" w:space="0" w:color="auto"/>
                            <w:bottom w:val="none" w:sz="0" w:space="0" w:color="auto"/>
                            <w:right w:val="none" w:sz="0" w:space="0" w:color="auto"/>
                          </w:divBdr>
                          <w:divsChild>
                            <w:div w:id="700477650">
                              <w:marLeft w:val="0"/>
                              <w:marRight w:val="0"/>
                              <w:marTop w:val="0"/>
                              <w:marBottom w:val="0"/>
                              <w:divBdr>
                                <w:top w:val="none" w:sz="0" w:space="0" w:color="auto"/>
                                <w:left w:val="none" w:sz="0" w:space="0" w:color="auto"/>
                                <w:bottom w:val="none" w:sz="0" w:space="0" w:color="auto"/>
                                <w:right w:val="none" w:sz="0" w:space="0" w:color="auto"/>
                              </w:divBdr>
                              <w:divsChild>
                                <w:div w:id="443580099">
                                  <w:marLeft w:val="0"/>
                                  <w:marRight w:val="0"/>
                                  <w:marTop w:val="0"/>
                                  <w:marBottom w:val="0"/>
                                  <w:divBdr>
                                    <w:top w:val="none" w:sz="0" w:space="0" w:color="auto"/>
                                    <w:left w:val="none" w:sz="0" w:space="0" w:color="auto"/>
                                    <w:bottom w:val="none" w:sz="0" w:space="0" w:color="auto"/>
                                    <w:right w:val="none" w:sz="0" w:space="0" w:color="auto"/>
                                  </w:divBdr>
                                  <w:divsChild>
                                    <w:div w:id="1508058182">
                                      <w:marLeft w:val="0"/>
                                      <w:marRight w:val="0"/>
                                      <w:marTop w:val="0"/>
                                      <w:marBottom w:val="0"/>
                                      <w:divBdr>
                                        <w:top w:val="none" w:sz="0" w:space="0" w:color="auto"/>
                                        <w:left w:val="none" w:sz="0" w:space="0" w:color="auto"/>
                                        <w:bottom w:val="none" w:sz="0" w:space="0" w:color="auto"/>
                                        <w:right w:val="none" w:sz="0" w:space="0" w:color="auto"/>
                                      </w:divBdr>
                                      <w:divsChild>
                                        <w:div w:id="1135758700">
                                          <w:marLeft w:val="0"/>
                                          <w:marRight w:val="0"/>
                                          <w:marTop w:val="0"/>
                                          <w:marBottom w:val="0"/>
                                          <w:divBdr>
                                            <w:top w:val="none" w:sz="0" w:space="0" w:color="auto"/>
                                            <w:left w:val="none" w:sz="0" w:space="0" w:color="auto"/>
                                            <w:bottom w:val="none" w:sz="0" w:space="0" w:color="auto"/>
                                            <w:right w:val="none" w:sz="0" w:space="0" w:color="auto"/>
                                          </w:divBdr>
                                        </w:div>
                                      </w:divsChild>
                                    </w:div>
                                    <w:div w:id="33137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9094892">
      <w:bodyDiv w:val="1"/>
      <w:marLeft w:val="0"/>
      <w:marRight w:val="0"/>
      <w:marTop w:val="0"/>
      <w:marBottom w:val="0"/>
      <w:divBdr>
        <w:top w:val="none" w:sz="0" w:space="0" w:color="auto"/>
        <w:left w:val="none" w:sz="0" w:space="0" w:color="auto"/>
        <w:bottom w:val="none" w:sz="0" w:space="0" w:color="auto"/>
        <w:right w:val="none" w:sz="0" w:space="0" w:color="auto"/>
      </w:divBdr>
      <w:divsChild>
        <w:div w:id="1101032333">
          <w:marLeft w:val="0"/>
          <w:marRight w:val="0"/>
          <w:marTop w:val="0"/>
          <w:marBottom w:val="0"/>
          <w:divBdr>
            <w:top w:val="none" w:sz="0" w:space="0" w:color="auto"/>
            <w:left w:val="none" w:sz="0" w:space="0" w:color="auto"/>
            <w:bottom w:val="none" w:sz="0" w:space="0" w:color="auto"/>
            <w:right w:val="none" w:sz="0" w:space="0" w:color="auto"/>
          </w:divBdr>
          <w:divsChild>
            <w:div w:id="1436512242">
              <w:marLeft w:val="0"/>
              <w:marRight w:val="0"/>
              <w:marTop w:val="0"/>
              <w:marBottom w:val="0"/>
              <w:divBdr>
                <w:top w:val="none" w:sz="0" w:space="0" w:color="auto"/>
                <w:left w:val="none" w:sz="0" w:space="0" w:color="auto"/>
                <w:bottom w:val="none" w:sz="0" w:space="0" w:color="auto"/>
                <w:right w:val="none" w:sz="0" w:space="0" w:color="auto"/>
              </w:divBdr>
              <w:divsChild>
                <w:div w:id="761805720">
                  <w:marLeft w:val="0"/>
                  <w:marRight w:val="0"/>
                  <w:marTop w:val="0"/>
                  <w:marBottom w:val="0"/>
                  <w:divBdr>
                    <w:top w:val="none" w:sz="0" w:space="0" w:color="auto"/>
                    <w:left w:val="none" w:sz="0" w:space="0" w:color="auto"/>
                    <w:bottom w:val="none" w:sz="0" w:space="0" w:color="auto"/>
                    <w:right w:val="none" w:sz="0" w:space="0" w:color="auto"/>
                  </w:divBdr>
                  <w:divsChild>
                    <w:div w:id="808592144">
                      <w:marLeft w:val="0"/>
                      <w:marRight w:val="0"/>
                      <w:marTop w:val="0"/>
                      <w:marBottom w:val="0"/>
                      <w:divBdr>
                        <w:top w:val="none" w:sz="0" w:space="0" w:color="auto"/>
                        <w:left w:val="none" w:sz="0" w:space="0" w:color="auto"/>
                        <w:bottom w:val="none" w:sz="0" w:space="0" w:color="auto"/>
                        <w:right w:val="none" w:sz="0" w:space="0" w:color="auto"/>
                      </w:divBdr>
                      <w:divsChild>
                        <w:div w:id="1700551064">
                          <w:marLeft w:val="0"/>
                          <w:marRight w:val="0"/>
                          <w:marTop w:val="0"/>
                          <w:marBottom w:val="0"/>
                          <w:divBdr>
                            <w:top w:val="none" w:sz="0" w:space="0" w:color="auto"/>
                            <w:left w:val="none" w:sz="0" w:space="0" w:color="auto"/>
                            <w:bottom w:val="none" w:sz="0" w:space="0" w:color="auto"/>
                            <w:right w:val="none" w:sz="0" w:space="0" w:color="auto"/>
                          </w:divBdr>
                          <w:divsChild>
                            <w:div w:id="2072075353">
                              <w:marLeft w:val="0"/>
                              <w:marRight w:val="0"/>
                              <w:marTop w:val="0"/>
                              <w:marBottom w:val="0"/>
                              <w:divBdr>
                                <w:top w:val="none" w:sz="0" w:space="0" w:color="auto"/>
                                <w:left w:val="none" w:sz="0" w:space="0" w:color="auto"/>
                                <w:bottom w:val="none" w:sz="0" w:space="0" w:color="auto"/>
                                <w:right w:val="none" w:sz="0" w:space="0" w:color="auto"/>
                              </w:divBdr>
                              <w:divsChild>
                                <w:div w:id="1322733700">
                                  <w:marLeft w:val="0"/>
                                  <w:marRight w:val="0"/>
                                  <w:marTop w:val="0"/>
                                  <w:marBottom w:val="0"/>
                                  <w:divBdr>
                                    <w:top w:val="none" w:sz="0" w:space="0" w:color="auto"/>
                                    <w:left w:val="none" w:sz="0" w:space="0" w:color="auto"/>
                                    <w:bottom w:val="none" w:sz="0" w:space="0" w:color="auto"/>
                                    <w:right w:val="none" w:sz="0" w:space="0" w:color="auto"/>
                                  </w:divBdr>
                                  <w:divsChild>
                                    <w:div w:id="11566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313530">
      <w:bodyDiv w:val="1"/>
      <w:marLeft w:val="0"/>
      <w:marRight w:val="0"/>
      <w:marTop w:val="0"/>
      <w:marBottom w:val="0"/>
      <w:divBdr>
        <w:top w:val="none" w:sz="0" w:space="0" w:color="auto"/>
        <w:left w:val="none" w:sz="0" w:space="0" w:color="auto"/>
        <w:bottom w:val="none" w:sz="0" w:space="0" w:color="auto"/>
        <w:right w:val="none" w:sz="0" w:space="0" w:color="auto"/>
      </w:divBdr>
    </w:div>
    <w:div w:id="660550171">
      <w:bodyDiv w:val="1"/>
      <w:marLeft w:val="0"/>
      <w:marRight w:val="0"/>
      <w:marTop w:val="0"/>
      <w:marBottom w:val="0"/>
      <w:divBdr>
        <w:top w:val="none" w:sz="0" w:space="0" w:color="auto"/>
        <w:left w:val="none" w:sz="0" w:space="0" w:color="auto"/>
        <w:bottom w:val="none" w:sz="0" w:space="0" w:color="auto"/>
        <w:right w:val="none" w:sz="0" w:space="0" w:color="auto"/>
      </w:divBdr>
      <w:divsChild>
        <w:div w:id="1839230062">
          <w:marLeft w:val="0"/>
          <w:marRight w:val="0"/>
          <w:marTop w:val="0"/>
          <w:marBottom w:val="225"/>
          <w:divBdr>
            <w:top w:val="none" w:sz="0" w:space="0" w:color="auto"/>
            <w:left w:val="none" w:sz="0" w:space="0" w:color="auto"/>
            <w:bottom w:val="none" w:sz="0" w:space="0" w:color="auto"/>
            <w:right w:val="none" w:sz="0" w:space="0" w:color="auto"/>
          </w:divBdr>
        </w:div>
        <w:div w:id="1823429772">
          <w:marLeft w:val="0"/>
          <w:marRight w:val="0"/>
          <w:marTop w:val="0"/>
          <w:marBottom w:val="225"/>
          <w:divBdr>
            <w:top w:val="none" w:sz="0" w:space="0" w:color="auto"/>
            <w:left w:val="none" w:sz="0" w:space="0" w:color="auto"/>
            <w:bottom w:val="none" w:sz="0" w:space="0" w:color="auto"/>
            <w:right w:val="none" w:sz="0" w:space="0" w:color="auto"/>
          </w:divBdr>
        </w:div>
        <w:div w:id="638075092">
          <w:marLeft w:val="0"/>
          <w:marRight w:val="0"/>
          <w:marTop w:val="0"/>
          <w:marBottom w:val="225"/>
          <w:divBdr>
            <w:top w:val="none" w:sz="0" w:space="0" w:color="auto"/>
            <w:left w:val="none" w:sz="0" w:space="0" w:color="auto"/>
            <w:bottom w:val="none" w:sz="0" w:space="0" w:color="auto"/>
            <w:right w:val="none" w:sz="0" w:space="0" w:color="auto"/>
          </w:divBdr>
        </w:div>
      </w:divsChild>
    </w:div>
    <w:div w:id="666329427">
      <w:bodyDiv w:val="1"/>
      <w:marLeft w:val="0"/>
      <w:marRight w:val="0"/>
      <w:marTop w:val="0"/>
      <w:marBottom w:val="0"/>
      <w:divBdr>
        <w:top w:val="none" w:sz="0" w:space="0" w:color="auto"/>
        <w:left w:val="none" w:sz="0" w:space="0" w:color="auto"/>
        <w:bottom w:val="none" w:sz="0" w:space="0" w:color="auto"/>
        <w:right w:val="none" w:sz="0" w:space="0" w:color="auto"/>
      </w:divBdr>
    </w:div>
    <w:div w:id="695620764">
      <w:bodyDiv w:val="1"/>
      <w:marLeft w:val="0"/>
      <w:marRight w:val="0"/>
      <w:marTop w:val="0"/>
      <w:marBottom w:val="0"/>
      <w:divBdr>
        <w:top w:val="none" w:sz="0" w:space="0" w:color="auto"/>
        <w:left w:val="none" w:sz="0" w:space="0" w:color="auto"/>
        <w:bottom w:val="none" w:sz="0" w:space="0" w:color="auto"/>
        <w:right w:val="none" w:sz="0" w:space="0" w:color="auto"/>
      </w:divBdr>
    </w:div>
    <w:div w:id="707993771">
      <w:bodyDiv w:val="1"/>
      <w:marLeft w:val="0"/>
      <w:marRight w:val="0"/>
      <w:marTop w:val="0"/>
      <w:marBottom w:val="0"/>
      <w:divBdr>
        <w:top w:val="none" w:sz="0" w:space="0" w:color="auto"/>
        <w:left w:val="none" w:sz="0" w:space="0" w:color="auto"/>
        <w:bottom w:val="none" w:sz="0" w:space="0" w:color="auto"/>
        <w:right w:val="none" w:sz="0" w:space="0" w:color="auto"/>
      </w:divBdr>
    </w:div>
    <w:div w:id="754280107">
      <w:bodyDiv w:val="1"/>
      <w:marLeft w:val="0"/>
      <w:marRight w:val="0"/>
      <w:marTop w:val="0"/>
      <w:marBottom w:val="0"/>
      <w:divBdr>
        <w:top w:val="none" w:sz="0" w:space="0" w:color="auto"/>
        <w:left w:val="none" w:sz="0" w:space="0" w:color="auto"/>
        <w:bottom w:val="none" w:sz="0" w:space="0" w:color="auto"/>
        <w:right w:val="none" w:sz="0" w:space="0" w:color="auto"/>
      </w:divBdr>
    </w:div>
    <w:div w:id="775371637">
      <w:bodyDiv w:val="1"/>
      <w:marLeft w:val="0"/>
      <w:marRight w:val="0"/>
      <w:marTop w:val="0"/>
      <w:marBottom w:val="0"/>
      <w:divBdr>
        <w:top w:val="none" w:sz="0" w:space="0" w:color="auto"/>
        <w:left w:val="none" w:sz="0" w:space="0" w:color="auto"/>
        <w:bottom w:val="none" w:sz="0" w:space="0" w:color="auto"/>
        <w:right w:val="none" w:sz="0" w:space="0" w:color="auto"/>
      </w:divBdr>
    </w:div>
    <w:div w:id="876505510">
      <w:bodyDiv w:val="1"/>
      <w:marLeft w:val="0"/>
      <w:marRight w:val="0"/>
      <w:marTop w:val="0"/>
      <w:marBottom w:val="0"/>
      <w:divBdr>
        <w:top w:val="none" w:sz="0" w:space="0" w:color="auto"/>
        <w:left w:val="none" w:sz="0" w:space="0" w:color="auto"/>
        <w:bottom w:val="none" w:sz="0" w:space="0" w:color="auto"/>
        <w:right w:val="none" w:sz="0" w:space="0" w:color="auto"/>
      </w:divBdr>
    </w:div>
    <w:div w:id="950164488">
      <w:bodyDiv w:val="1"/>
      <w:marLeft w:val="0"/>
      <w:marRight w:val="0"/>
      <w:marTop w:val="0"/>
      <w:marBottom w:val="0"/>
      <w:divBdr>
        <w:top w:val="none" w:sz="0" w:space="0" w:color="auto"/>
        <w:left w:val="none" w:sz="0" w:space="0" w:color="auto"/>
        <w:bottom w:val="none" w:sz="0" w:space="0" w:color="auto"/>
        <w:right w:val="none" w:sz="0" w:space="0" w:color="auto"/>
      </w:divBdr>
    </w:div>
    <w:div w:id="962076925">
      <w:bodyDiv w:val="1"/>
      <w:marLeft w:val="0"/>
      <w:marRight w:val="0"/>
      <w:marTop w:val="0"/>
      <w:marBottom w:val="0"/>
      <w:divBdr>
        <w:top w:val="none" w:sz="0" w:space="0" w:color="auto"/>
        <w:left w:val="none" w:sz="0" w:space="0" w:color="auto"/>
        <w:bottom w:val="none" w:sz="0" w:space="0" w:color="auto"/>
        <w:right w:val="none" w:sz="0" w:space="0" w:color="auto"/>
      </w:divBdr>
    </w:div>
    <w:div w:id="974288716">
      <w:bodyDiv w:val="1"/>
      <w:marLeft w:val="0"/>
      <w:marRight w:val="0"/>
      <w:marTop w:val="0"/>
      <w:marBottom w:val="0"/>
      <w:divBdr>
        <w:top w:val="none" w:sz="0" w:space="0" w:color="auto"/>
        <w:left w:val="none" w:sz="0" w:space="0" w:color="auto"/>
        <w:bottom w:val="none" w:sz="0" w:space="0" w:color="auto"/>
        <w:right w:val="none" w:sz="0" w:space="0" w:color="auto"/>
      </w:divBdr>
    </w:div>
    <w:div w:id="976185509">
      <w:bodyDiv w:val="1"/>
      <w:marLeft w:val="0"/>
      <w:marRight w:val="0"/>
      <w:marTop w:val="0"/>
      <w:marBottom w:val="0"/>
      <w:divBdr>
        <w:top w:val="none" w:sz="0" w:space="0" w:color="auto"/>
        <w:left w:val="none" w:sz="0" w:space="0" w:color="auto"/>
        <w:bottom w:val="none" w:sz="0" w:space="0" w:color="auto"/>
        <w:right w:val="none" w:sz="0" w:space="0" w:color="auto"/>
      </w:divBdr>
    </w:div>
    <w:div w:id="1021398258">
      <w:bodyDiv w:val="1"/>
      <w:marLeft w:val="0"/>
      <w:marRight w:val="0"/>
      <w:marTop w:val="0"/>
      <w:marBottom w:val="0"/>
      <w:divBdr>
        <w:top w:val="none" w:sz="0" w:space="0" w:color="auto"/>
        <w:left w:val="none" w:sz="0" w:space="0" w:color="auto"/>
        <w:bottom w:val="none" w:sz="0" w:space="0" w:color="auto"/>
        <w:right w:val="none" w:sz="0" w:space="0" w:color="auto"/>
      </w:divBdr>
    </w:div>
    <w:div w:id="1097873965">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56523457">
          <w:marLeft w:val="0"/>
          <w:marRight w:val="225"/>
          <w:marTop w:val="0"/>
          <w:marBottom w:val="0"/>
          <w:divBdr>
            <w:top w:val="none" w:sz="0" w:space="0" w:color="auto"/>
            <w:left w:val="none" w:sz="0" w:space="0" w:color="auto"/>
            <w:bottom w:val="none" w:sz="0" w:space="0" w:color="auto"/>
            <w:right w:val="none" w:sz="0" w:space="0" w:color="auto"/>
          </w:divBdr>
          <w:divsChild>
            <w:div w:id="6673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29187">
      <w:bodyDiv w:val="1"/>
      <w:marLeft w:val="0"/>
      <w:marRight w:val="0"/>
      <w:marTop w:val="0"/>
      <w:marBottom w:val="0"/>
      <w:divBdr>
        <w:top w:val="none" w:sz="0" w:space="0" w:color="auto"/>
        <w:left w:val="none" w:sz="0" w:space="0" w:color="auto"/>
        <w:bottom w:val="none" w:sz="0" w:space="0" w:color="auto"/>
        <w:right w:val="none" w:sz="0" w:space="0" w:color="auto"/>
      </w:divBdr>
    </w:div>
    <w:div w:id="1145468221">
      <w:bodyDiv w:val="1"/>
      <w:marLeft w:val="0"/>
      <w:marRight w:val="0"/>
      <w:marTop w:val="0"/>
      <w:marBottom w:val="0"/>
      <w:divBdr>
        <w:top w:val="none" w:sz="0" w:space="0" w:color="auto"/>
        <w:left w:val="none" w:sz="0" w:space="0" w:color="auto"/>
        <w:bottom w:val="none" w:sz="0" w:space="0" w:color="auto"/>
        <w:right w:val="none" w:sz="0" w:space="0" w:color="auto"/>
      </w:divBdr>
    </w:div>
    <w:div w:id="1284924366">
      <w:bodyDiv w:val="1"/>
      <w:marLeft w:val="0"/>
      <w:marRight w:val="0"/>
      <w:marTop w:val="0"/>
      <w:marBottom w:val="0"/>
      <w:divBdr>
        <w:top w:val="none" w:sz="0" w:space="0" w:color="auto"/>
        <w:left w:val="none" w:sz="0" w:space="0" w:color="auto"/>
        <w:bottom w:val="none" w:sz="0" w:space="0" w:color="auto"/>
        <w:right w:val="none" w:sz="0" w:space="0" w:color="auto"/>
      </w:divBdr>
    </w:div>
    <w:div w:id="1289239795">
      <w:bodyDiv w:val="1"/>
      <w:marLeft w:val="0"/>
      <w:marRight w:val="0"/>
      <w:marTop w:val="0"/>
      <w:marBottom w:val="0"/>
      <w:divBdr>
        <w:top w:val="none" w:sz="0" w:space="0" w:color="auto"/>
        <w:left w:val="none" w:sz="0" w:space="0" w:color="auto"/>
        <w:bottom w:val="none" w:sz="0" w:space="0" w:color="auto"/>
        <w:right w:val="none" w:sz="0" w:space="0" w:color="auto"/>
      </w:divBdr>
    </w:div>
    <w:div w:id="1299216562">
      <w:bodyDiv w:val="1"/>
      <w:marLeft w:val="0"/>
      <w:marRight w:val="0"/>
      <w:marTop w:val="0"/>
      <w:marBottom w:val="0"/>
      <w:divBdr>
        <w:top w:val="none" w:sz="0" w:space="0" w:color="auto"/>
        <w:left w:val="none" w:sz="0" w:space="0" w:color="auto"/>
        <w:bottom w:val="none" w:sz="0" w:space="0" w:color="auto"/>
        <w:right w:val="none" w:sz="0" w:space="0" w:color="auto"/>
      </w:divBdr>
    </w:div>
    <w:div w:id="1342465078">
      <w:bodyDiv w:val="1"/>
      <w:marLeft w:val="0"/>
      <w:marRight w:val="0"/>
      <w:marTop w:val="0"/>
      <w:marBottom w:val="0"/>
      <w:divBdr>
        <w:top w:val="none" w:sz="0" w:space="0" w:color="auto"/>
        <w:left w:val="none" w:sz="0" w:space="0" w:color="auto"/>
        <w:bottom w:val="none" w:sz="0" w:space="0" w:color="auto"/>
        <w:right w:val="none" w:sz="0" w:space="0" w:color="auto"/>
      </w:divBdr>
      <w:divsChild>
        <w:div w:id="1186288497">
          <w:marLeft w:val="0"/>
          <w:marRight w:val="225"/>
          <w:marTop w:val="0"/>
          <w:marBottom w:val="0"/>
          <w:divBdr>
            <w:top w:val="none" w:sz="0" w:space="0" w:color="auto"/>
            <w:left w:val="none" w:sz="0" w:space="0" w:color="auto"/>
            <w:bottom w:val="none" w:sz="0" w:space="0" w:color="auto"/>
            <w:right w:val="none" w:sz="0" w:space="0" w:color="auto"/>
          </w:divBdr>
          <w:divsChild>
            <w:div w:id="8103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78718">
      <w:bodyDiv w:val="1"/>
      <w:marLeft w:val="0"/>
      <w:marRight w:val="0"/>
      <w:marTop w:val="0"/>
      <w:marBottom w:val="0"/>
      <w:divBdr>
        <w:top w:val="none" w:sz="0" w:space="0" w:color="auto"/>
        <w:left w:val="none" w:sz="0" w:space="0" w:color="auto"/>
        <w:bottom w:val="none" w:sz="0" w:space="0" w:color="auto"/>
        <w:right w:val="none" w:sz="0" w:space="0" w:color="auto"/>
      </w:divBdr>
    </w:div>
    <w:div w:id="1464426286">
      <w:bodyDiv w:val="1"/>
      <w:marLeft w:val="0"/>
      <w:marRight w:val="0"/>
      <w:marTop w:val="0"/>
      <w:marBottom w:val="0"/>
      <w:divBdr>
        <w:top w:val="none" w:sz="0" w:space="0" w:color="auto"/>
        <w:left w:val="none" w:sz="0" w:space="0" w:color="auto"/>
        <w:bottom w:val="none" w:sz="0" w:space="0" w:color="auto"/>
        <w:right w:val="none" w:sz="0" w:space="0" w:color="auto"/>
      </w:divBdr>
      <w:divsChild>
        <w:div w:id="1937052399">
          <w:marLeft w:val="0"/>
          <w:marRight w:val="225"/>
          <w:marTop w:val="0"/>
          <w:marBottom w:val="0"/>
          <w:divBdr>
            <w:top w:val="none" w:sz="0" w:space="0" w:color="auto"/>
            <w:left w:val="none" w:sz="0" w:space="0" w:color="auto"/>
            <w:bottom w:val="none" w:sz="0" w:space="0" w:color="auto"/>
            <w:right w:val="none" w:sz="0" w:space="0" w:color="auto"/>
          </w:divBdr>
          <w:divsChild>
            <w:div w:id="15026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666">
      <w:bodyDiv w:val="1"/>
      <w:marLeft w:val="0"/>
      <w:marRight w:val="0"/>
      <w:marTop w:val="0"/>
      <w:marBottom w:val="0"/>
      <w:divBdr>
        <w:top w:val="none" w:sz="0" w:space="0" w:color="auto"/>
        <w:left w:val="none" w:sz="0" w:space="0" w:color="auto"/>
        <w:bottom w:val="none" w:sz="0" w:space="0" w:color="auto"/>
        <w:right w:val="none" w:sz="0" w:space="0" w:color="auto"/>
      </w:divBdr>
    </w:div>
    <w:div w:id="1561135718">
      <w:bodyDiv w:val="1"/>
      <w:marLeft w:val="0"/>
      <w:marRight w:val="0"/>
      <w:marTop w:val="0"/>
      <w:marBottom w:val="0"/>
      <w:divBdr>
        <w:top w:val="none" w:sz="0" w:space="0" w:color="auto"/>
        <w:left w:val="none" w:sz="0" w:space="0" w:color="auto"/>
        <w:bottom w:val="none" w:sz="0" w:space="0" w:color="auto"/>
        <w:right w:val="none" w:sz="0" w:space="0" w:color="auto"/>
      </w:divBdr>
    </w:div>
    <w:div w:id="1722900996">
      <w:bodyDiv w:val="1"/>
      <w:marLeft w:val="0"/>
      <w:marRight w:val="0"/>
      <w:marTop w:val="0"/>
      <w:marBottom w:val="0"/>
      <w:divBdr>
        <w:top w:val="none" w:sz="0" w:space="0" w:color="auto"/>
        <w:left w:val="none" w:sz="0" w:space="0" w:color="auto"/>
        <w:bottom w:val="none" w:sz="0" w:space="0" w:color="auto"/>
        <w:right w:val="none" w:sz="0" w:space="0" w:color="auto"/>
      </w:divBdr>
    </w:div>
    <w:div w:id="1729837920">
      <w:bodyDiv w:val="1"/>
      <w:marLeft w:val="0"/>
      <w:marRight w:val="0"/>
      <w:marTop w:val="0"/>
      <w:marBottom w:val="0"/>
      <w:divBdr>
        <w:top w:val="none" w:sz="0" w:space="0" w:color="auto"/>
        <w:left w:val="none" w:sz="0" w:space="0" w:color="auto"/>
        <w:bottom w:val="none" w:sz="0" w:space="0" w:color="auto"/>
        <w:right w:val="none" w:sz="0" w:space="0" w:color="auto"/>
      </w:divBdr>
    </w:div>
    <w:div w:id="1776632463">
      <w:bodyDiv w:val="1"/>
      <w:marLeft w:val="0"/>
      <w:marRight w:val="0"/>
      <w:marTop w:val="0"/>
      <w:marBottom w:val="0"/>
      <w:divBdr>
        <w:top w:val="none" w:sz="0" w:space="0" w:color="auto"/>
        <w:left w:val="none" w:sz="0" w:space="0" w:color="auto"/>
        <w:bottom w:val="none" w:sz="0" w:space="0" w:color="auto"/>
        <w:right w:val="none" w:sz="0" w:space="0" w:color="auto"/>
      </w:divBdr>
    </w:div>
    <w:div w:id="1798335037">
      <w:bodyDiv w:val="1"/>
      <w:marLeft w:val="0"/>
      <w:marRight w:val="0"/>
      <w:marTop w:val="0"/>
      <w:marBottom w:val="0"/>
      <w:divBdr>
        <w:top w:val="none" w:sz="0" w:space="0" w:color="auto"/>
        <w:left w:val="none" w:sz="0" w:space="0" w:color="auto"/>
        <w:bottom w:val="none" w:sz="0" w:space="0" w:color="auto"/>
        <w:right w:val="none" w:sz="0" w:space="0" w:color="auto"/>
      </w:divBdr>
    </w:div>
    <w:div w:id="1801999616">
      <w:bodyDiv w:val="1"/>
      <w:marLeft w:val="0"/>
      <w:marRight w:val="0"/>
      <w:marTop w:val="0"/>
      <w:marBottom w:val="0"/>
      <w:divBdr>
        <w:top w:val="none" w:sz="0" w:space="0" w:color="auto"/>
        <w:left w:val="none" w:sz="0" w:space="0" w:color="auto"/>
        <w:bottom w:val="none" w:sz="0" w:space="0" w:color="auto"/>
        <w:right w:val="none" w:sz="0" w:space="0" w:color="auto"/>
      </w:divBdr>
    </w:div>
    <w:div w:id="1892424542">
      <w:bodyDiv w:val="1"/>
      <w:marLeft w:val="0"/>
      <w:marRight w:val="0"/>
      <w:marTop w:val="0"/>
      <w:marBottom w:val="0"/>
      <w:divBdr>
        <w:top w:val="none" w:sz="0" w:space="0" w:color="auto"/>
        <w:left w:val="none" w:sz="0" w:space="0" w:color="auto"/>
        <w:bottom w:val="none" w:sz="0" w:space="0" w:color="auto"/>
        <w:right w:val="none" w:sz="0" w:space="0" w:color="auto"/>
      </w:divBdr>
    </w:div>
    <w:div w:id="1899784151">
      <w:bodyDiv w:val="1"/>
      <w:marLeft w:val="0"/>
      <w:marRight w:val="0"/>
      <w:marTop w:val="0"/>
      <w:marBottom w:val="0"/>
      <w:divBdr>
        <w:top w:val="none" w:sz="0" w:space="0" w:color="auto"/>
        <w:left w:val="none" w:sz="0" w:space="0" w:color="auto"/>
        <w:bottom w:val="none" w:sz="0" w:space="0" w:color="auto"/>
        <w:right w:val="none" w:sz="0" w:space="0" w:color="auto"/>
      </w:divBdr>
    </w:div>
    <w:div w:id="1929578971">
      <w:bodyDiv w:val="1"/>
      <w:marLeft w:val="0"/>
      <w:marRight w:val="0"/>
      <w:marTop w:val="0"/>
      <w:marBottom w:val="0"/>
      <w:divBdr>
        <w:top w:val="none" w:sz="0" w:space="0" w:color="auto"/>
        <w:left w:val="none" w:sz="0" w:space="0" w:color="auto"/>
        <w:bottom w:val="none" w:sz="0" w:space="0" w:color="auto"/>
        <w:right w:val="none" w:sz="0" w:space="0" w:color="auto"/>
      </w:divBdr>
    </w:div>
    <w:div w:id="1988782931">
      <w:bodyDiv w:val="1"/>
      <w:marLeft w:val="0"/>
      <w:marRight w:val="0"/>
      <w:marTop w:val="0"/>
      <w:marBottom w:val="0"/>
      <w:divBdr>
        <w:top w:val="none" w:sz="0" w:space="0" w:color="auto"/>
        <w:left w:val="none" w:sz="0" w:space="0" w:color="auto"/>
        <w:bottom w:val="none" w:sz="0" w:space="0" w:color="auto"/>
        <w:right w:val="none" w:sz="0" w:space="0" w:color="auto"/>
      </w:divBdr>
    </w:div>
    <w:div w:id="1998528609">
      <w:bodyDiv w:val="1"/>
      <w:marLeft w:val="0"/>
      <w:marRight w:val="0"/>
      <w:marTop w:val="0"/>
      <w:marBottom w:val="0"/>
      <w:divBdr>
        <w:top w:val="none" w:sz="0" w:space="0" w:color="auto"/>
        <w:left w:val="none" w:sz="0" w:space="0" w:color="auto"/>
        <w:bottom w:val="none" w:sz="0" w:space="0" w:color="auto"/>
        <w:right w:val="none" w:sz="0" w:space="0" w:color="auto"/>
      </w:divBdr>
    </w:div>
    <w:div w:id="2019233773">
      <w:bodyDiv w:val="1"/>
      <w:marLeft w:val="0"/>
      <w:marRight w:val="0"/>
      <w:marTop w:val="0"/>
      <w:marBottom w:val="0"/>
      <w:divBdr>
        <w:top w:val="none" w:sz="0" w:space="0" w:color="auto"/>
        <w:left w:val="none" w:sz="0" w:space="0" w:color="auto"/>
        <w:bottom w:val="none" w:sz="0" w:space="0" w:color="auto"/>
        <w:right w:val="none" w:sz="0" w:space="0" w:color="auto"/>
      </w:divBdr>
    </w:div>
    <w:div w:id="2030108866">
      <w:bodyDiv w:val="1"/>
      <w:marLeft w:val="0"/>
      <w:marRight w:val="0"/>
      <w:marTop w:val="0"/>
      <w:marBottom w:val="0"/>
      <w:divBdr>
        <w:top w:val="none" w:sz="0" w:space="0" w:color="auto"/>
        <w:left w:val="none" w:sz="0" w:space="0" w:color="auto"/>
        <w:bottom w:val="none" w:sz="0" w:space="0" w:color="auto"/>
        <w:right w:val="none" w:sz="0" w:space="0" w:color="auto"/>
      </w:divBdr>
    </w:div>
    <w:div w:id="209508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chart" Target="charts/chart1.xml"/><Relationship Id="rId63" Type="http://schemas.openxmlformats.org/officeDocument/2006/relationships/chart" Target="charts/chart9.xml"/><Relationship Id="rId68" Type="http://schemas.openxmlformats.org/officeDocument/2006/relationships/image" Target="media/image46.png"/><Relationship Id="rId76" Type="http://schemas.openxmlformats.org/officeDocument/2006/relationships/chart" Target="charts/chart14.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upport.steampowered.com/steamvr/HTC_Vive/" TargetMode="Externa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chart" Target="charts/chart4.xml"/><Relationship Id="rId66" Type="http://schemas.openxmlformats.org/officeDocument/2006/relationships/image" Target="media/image44.png"/><Relationship Id="rId74" Type="http://schemas.openxmlformats.org/officeDocument/2006/relationships/chart" Target="charts/chart12.xm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chart" Target="charts/chart7.xml"/><Relationship Id="rId82" Type="http://schemas.openxmlformats.org/officeDocument/2006/relationships/header" Target="header3.xm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chart" Target="charts/chart2.xml"/><Relationship Id="rId64" Type="http://schemas.openxmlformats.org/officeDocument/2006/relationships/chart" Target="charts/chart10.xml"/><Relationship Id="rId69" Type="http://schemas.openxmlformats.org/officeDocument/2006/relationships/image" Target="media/image47.png"/><Relationship Id="rId77" Type="http://schemas.openxmlformats.org/officeDocument/2006/relationships/chart" Target="charts/chart15.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docs.unity3d.com/Manual/RenderingStatistics.html" TargetMode="External"/><Relationship Id="rId80" Type="http://schemas.openxmlformats.org/officeDocument/2006/relationships/footer" Target="footer1.xm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hart" Target="charts/chart5.xml"/><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chart" Target="charts/chart8.xml"/><Relationship Id="rId70" Type="http://schemas.openxmlformats.org/officeDocument/2006/relationships/hyperlink" Target="https://developer.leapmotion.com/unity" TargetMode="External"/><Relationship Id="rId75" Type="http://schemas.openxmlformats.org/officeDocument/2006/relationships/chart" Target="charts/chart13.xm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https://library.Vuforia.com/articles/Training/Multi-Target-Guide"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chart" Target="charts/chart3.xml"/><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chart" Target="charts/chart6.xml"/><Relationship Id="rId65" Type="http://schemas.openxmlformats.org/officeDocument/2006/relationships/chart" Target="charts/chart11.xml"/><Relationship Id="rId73" Type="http://schemas.openxmlformats.org/officeDocument/2006/relationships/hyperlink" Target="https://developer.vuforia.com/forum/digital-eyewear/htc-vive-support" TargetMode="External"/><Relationship Id="rId78" Type="http://schemas.openxmlformats.org/officeDocument/2006/relationships/header" Target="header1.xml"/><Relationship Id="rId81" Type="http://schemas.openxmlformats.org/officeDocument/2006/relationships/footer" Target="footer2.xm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developer.vuforia.com/downloads/sdk?d=windows-30-16-4815&amp;retU" TargetMode="External"/><Relationship Id="rId2" Type="http://schemas.openxmlformats.org/officeDocument/2006/relationships/hyperlink" Target="https://support.steampowered.com/steamvr/HTC_Vive/" TargetMode="External"/><Relationship Id="rId1" Type="http://schemas.openxmlformats.org/officeDocument/2006/relationships/hyperlink" Target="https://developer.leapmotion.com/unity" TargetMode="External"/><Relationship Id="rId5" Type="http://schemas.openxmlformats.org/officeDocument/2006/relationships/hyperlink" Target="https://docs.unity3d.com/Manual/RenderingStatistics.html" TargetMode="External"/><Relationship Id="rId4" Type="http://schemas.openxmlformats.org/officeDocument/2006/relationships/hyperlink" Target="https://developer.vuforia.com/forum/digital-eyewear/htc-vive-support"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st_\Downloads\249_Vorlage_Deckblatt%20Thesi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chnu\Desktop\Thesis%20Schriftliches\FPS_Messung\FPS_Messung_50_EmptySzen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Mappe2"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Mappe2"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chnu\Desktop\Thesis%20Schriftliches\FPS_Messung\FPS_Messung_50_EmptySze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Thesis_GitClone\MixReality_App\Thesis_Schriftliches\FPS_Messung\FPS_Messung_50_EmptySze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chnu\Desktop\Thesis%20Schriftliches\FPS_Messung\FPS_Messung_50_EmptySze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Thesis_GitClone\MixReality_App\Thesis_Schriftliches\FPS_Messung\FPS_Messung_50_EmptySzene.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chnu\Desktop\Thesis%20Schriftliches\FPS_Messung\FPS_Messung_50_EmptySzen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chnu\Desktop\Thesis%20Schriftliches\LatenzAuswertung\AuswertungLatenzzeit_Gesamt_Sortiert%20nachFP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Thesis_GitClone\MixReality_App\Thesis_Schriftliches\FPS_Messung\FPS_Messung_Gesamt_EmptySzen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Thesis_GitClone\MixReality_App\Thesis_Schriftliches\LatenzAuswertung\LatenzTabellen\AuswertungLatenzzeit_Gesamt_Sortiert%20nachFP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Thesis_GitClone\MixReality_App\Thesis_Schriftliches\FPS_Messung\FPS_Messung_Gesamt_EmptySzen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chnu\Desktop\Thesis%20Schriftliches\LatenzAuswertung\AuswertungLatenzzeit_Gesamt_Sortiert%20nachFP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chnu\Desktop\Thesis%20Schriftliches\LatenzAuswertung\AuswertungLatenzzeit_Gesamt_Sortiert%20nachFP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chnu\Desktop\Thesis%20Schriftliches\LatenzAuswertung\AuswertungLatenzzeit_Gesamt_Sortiert%20nachFP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baseline="0">
                <a:effectLst/>
                <a:latin typeface="Times New Roman" panose="02020603050405020304" pitchFamily="18" charset="0"/>
                <a:cs typeface="Times New Roman" panose="02020603050405020304" pitchFamily="18" charset="0"/>
              </a:rPr>
              <a:t>Messung der </a:t>
            </a:r>
            <a:r>
              <a:rPr lang="en-US" sz="1200" b="0" i="0" u="none" strike="noStrike" kern="1200" spc="0" baseline="0">
                <a:solidFill>
                  <a:sysClr val="windowText" lastClr="000000">
                    <a:lumMod val="65000"/>
                    <a:lumOff val="35000"/>
                  </a:sysClr>
                </a:solidFill>
                <a:effectLst/>
                <a:latin typeface="Times New Roman" panose="02020603050405020304" pitchFamily="18" charset="0"/>
                <a:ea typeface="+mn-ea"/>
                <a:cs typeface="Times New Roman" panose="02020603050405020304" pitchFamily="18" charset="0"/>
              </a:rPr>
              <a:t>fps </a:t>
            </a:r>
            <a:r>
              <a:rPr lang="en-US" sz="1200" b="0" i="0" baseline="0">
                <a:effectLst/>
                <a:latin typeface="Times New Roman" panose="02020603050405020304" pitchFamily="18" charset="0"/>
                <a:cs typeface="Times New Roman" panose="02020603050405020304" pitchFamily="18" charset="0"/>
              </a:rPr>
              <a:t>- Zahl einer leeren UnitySzene</a:t>
            </a:r>
            <a:endParaRPr lang="de-DE" sz="1200">
              <a:effectLst/>
              <a:latin typeface="Times New Roman" panose="02020603050405020304" pitchFamily="18" charset="0"/>
              <a:cs typeface="Times New Roman" panose="02020603050405020304" pitchFamily="18" charset="0"/>
            </a:endParaRPr>
          </a:p>
          <a:p>
            <a:pPr>
              <a:defRPr/>
            </a:pPr>
            <a:r>
              <a:rPr lang="de-DE" sz="1200" b="0" i="0" baseline="0">
                <a:effectLst/>
                <a:latin typeface="Times New Roman" panose="02020603050405020304" pitchFamily="18" charset="0"/>
                <a:cs typeface="Times New Roman" panose="02020603050405020304" pitchFamily="18" charset="0"/>
              </a:rPr>
              <a:t> (Mit Anfangsschwankungen)</a:t>
            </a:r>
            <a:endParaRPr lang="de-DE" sz="12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Tabelle1!$C$1</c:f>
              <c:strCache>
                <c:ptCount val="1"/>
                <c:pt idx="0">
                  <c:v>FPS_50</c:v>
                </c:pt>
              </c:strCache>
            </c:strRef>
          </c:tx>
          <c:spPr>
            <a:ln w="28575" cap="rnd">
              <a:solidFill>
                <a:schemeClr val="accent1"/>
              </a:solidFill>
              <a:round/>
            </a:ln>
            <a:effectLst/>
          </c:spPr>
          <c:marker>
            <c:symbol val="none"/>
          </c:marker>
          <c:val>
            <c:numRef>
              <c:f>Tabelle1!$C$2:$C$1000</c:f>
              <c:numCache>
                <c:formatCode>General</c:formatCode>
                <c:ptCount val="999"/>
                <c:pt idx="0">
                  <c:v>50</c:v>
                </c:pt>
                <c:pt idx="1">
                  <c:v>50</c:v>
                </c:pt>
                <c:pt idx="2">
                  <c:v>3</c:v>
                </c:pt>
                <c:pt idx="3">
                  <c:v>77</c:v>
                </c:pt>
                <c:pt idx="4">
                  <c:v>216</c:v>
                </c:pt>
                <c:pt idx="5">
                  <c:v>135</c:v>
                </c:pt>
                <c:pt idx="6">
                  <c:v>89</c:v>
                </c:pt>
                <c:pt idx="7">
                  <c:v>73</c:v>
                </c:pt>
                <c:pt idx="8">
                  <c:v>113</c:v>
                </c:pt>
                <c:pt idx="9">
                  <c:v>92</c:v>
                </c:pt>
                <c:pt idx="10">
                  <c:v>85</c:v>
                </c:pt>
                <c:pt idx="11">
                  <c:v>94</c:v>
                </c:pt>
                <c:pt idx="12">
                  <c:v>88</c:v>
                </c:pt>
                <c:pt idx="13">
                  <c:v>93</c:v>
                </c:pt>
                <c:pt idx="14">
                  <c:v>87</c:v>
                </c:pt>
                <c:pt idx="15">
                  <c:v>92</c:v>
                </c:pt>
                <c:pt idx="16">
                  <c:v>87</c:v>
                </c:pt>
                <c:pt idx="17">
                  <c:v>92</c:v>
                </c:pt>
                <c:pt idx="18">
                  <c:v>77</c:v>
                </c:pt>
                <c:pt idx="19">
                  <c:v>109</c:v>
                </c:pt>
                <c:pt idx="20">
                  <c:v>88</c:v>
                </c:pt>
                <c:pt idx="21">
                  <c:v>91</c:v>
                </c:pt>
                <c:pt idx="22">
                  <c:v>94</c:v>
                </c:pt>
                <c:pt idx="23">
                  <c:v>91</c:v>
                </c:pt>
                <c:pt idx="24">
                  <c:v>91</c:v>
                </c:pt>
                <c:pt idx="25">
                  <c:v>87</c:v>
                </c:pt>
                <c:pt idx="26">
                  <c:v>90</c:v>
                </c:pt>
                <c:pt idx="27">
                  <c:v>91</c:v>
                </c:pt>
                <c:pt idx="28">
                  <c:v>88</c:v>
                </c:pt>
                <c:pt idx="29">
                  <c:v>90</c:v>
                </c:pt>
                <c:pt idx="30">
                  <c:v>90</c:v>
                </c:pt>
                <c:pt idx="31">
                  <c:v>89</c:v>
                </c:pt>
                <c:pt idx="32">
                  <c:v>87</c:v>
                </c:pt>
                <c:pt idx="33">
                  <c:v>94</c:v>
                </c:pt>
                <c:pt idx="34">
                  <c:v>88</c:v>
                </c:pt>
                <c:pt idx="35">
                  <c:v>94</c:v>
                </c:pt>
                <c:pt idx="36">
                  <c:v>89</c:v>
                </c:pt>
                <c:pt idx="37">
                  <c:v>71</c:v>
                </c:pt>
                <c:pt idx="38">
                  <c:v>123</c:v>
                </c:pt>
                <c:pt idx="39">
                  <c:v>90</c:v>
                </c:pt>
                <c:pt idx="40">
                  <c:v>90</c:v>
                </c:pt>
                <c:pt idx="41">
                  <c:v>88</c:v>
                </c:pt>
                <c:pt idx="42">
                  <c:v>91</c:v>
                </c:pt>
                <c:pt idx="43">
                  <c:v>89</c:v>
                </c:pt>
                <c:pt idx="44">
                  <c:v>89</c:v>
                </c:pt>
                <c:pt idx="45">
                  <c:v>90</c:v>
                </c:pt>
                <c:pt idx="46">
                  <c:v>90</c:v>
                </c:pt>
                <c:pt idx="47">
                  <c:v>89</c:v>
                </c:pt>
                <c:pt idx="48">
                  <c:v>90</c:v>
                </c:pt>
                <c:pt idx="49">
                  <c:v>89</c:v>
                </c:pt>
                <c:pt idx="50">
                  <c:v>89</c:v>
                </c:pt>
                <c:pt idx="51">
                  <c:v>90</c:v>
                </c:pt>
                <c:pt idx="52">
                  <c:v>90</c:v>
                </c:pt>
                <c:pt idx="53">
                  <c:v>89</c:v>
                </c:pt>
                <c:pt idx="54">
                  <c:v>90</c:v>
                </c:pt>
                <c:pt idx="55">
                  <c:v>90</c:v>
                </c:pt>
                <c:pt idx="56">
                  <c:v>89</c:v>
                </c:pt>
                <c:pt idx="57">
                  <c:v>90</c:v>
                </c:pt>
                <c:pt idx="58">
                  <c:v>89</c:v>
                </c:pt>
                <c:pt idx="59">
                  <c:v>88</c:v>
                </c:pt>
                <c:pt idx="60">
                  <c:v>92</c:v>
                </c:pt>
                <c:pt idx="61">
                  <c:v>90</c:v>
                </c:pt>
                <c:pt idx="62">
                  <c:v>89</c:v>
                </c:pt>
                <c:pt idx="63">
                  <c:v>87</c:v>
                </c:pt>
                <c:pt idx="64">
                  <c:v>93</c:v>
                </c:pt>
                <c:pt idx="65">
                  <c:v>90</c:v>
                </c:pt>
                <c:pt idx="66">
                  <c:v>89</c:v>
                </c:pt>
                <c:pt idx="67">
                  <c:v>89</c:v>
                </c:pt>
                <c:pt idx="68">
                  <c:v>90</c:v>
                </c:pt>
                <c:pt idx="69">
                  <c:v>90</c:v>
                </c:pt>
                <c:pt idx="70">
                  <c:v>89</c:v>
                </c:pt>
                <c:pt idx="71">
                  <c:v>89</c:v>
                </c:pt>
                <c:pt idx="72">
                  <c:v>90</c:v>
                </c:pt>
                <c:pt idx="73">
                  <c:v>89</c:v>
                </c:pt>
                <c:pt idx="74">
                  <c:v>90</c:v>
                </c:pt>
                <c:pt idx="75">
                  <c:v>90</c:v>
                </c:pt>
                <c:pt idx="76">
                  <c:v>89</c:v>
                </c:pt>
                <c:pt idx="77">
                  <c:v>90</c:v>
                </c:pt>
                <c:pt idx="78">
                  <c:v>91</c:v>
                </c:pt>
                <c:pt idx="79">
                  <c:v>87</c:v>
                </c:pt>
                <c:pt idx="80">
                  <c:v>90</c:v>
                </c:pt>
                <c:pt idx="81">
                  <c:v>82</c:v>
                </c:pt>
                <c:pt idx="82">
                  <c:v>99</c:v>
                </c:pt>
                <c:pt idx="83">
                  <c:v>87</c:v>
                </c:pt>
                <c:pt idx="84">
                  <c:v>91</c:v>
                </c:pt>
                <c:pt idx="85">
                  <c:v>89</c:v>
                </c:pt>
                <c:pt idx="86">
                  <c:v>91</c:v>
                </c:pt>
                <c:pt idx="87">
                  <c:v>89</c:v>
                </c:pt>
                <c:pt idx="88">
                  <c:v>90</c:v>
                </c:pt>
                <c:pt idx="89">
                  <c:v>89</c:v>
                </c:pt>
                <c:pt idx="90">
                  <c:v>88</c:v>
                </c:pt>
                <c:pt idx="91">
                  <c:v>92</c:v>
                </c:pt>
                <c:pt idx="92">
                  <c:v>89</c:v>
                </c:pt>
                <c:pt idx="93">
                  <c:v>90</c:v>
                </c:pt>
                <c:pt idx="94">
                  <c:v>89</c:v>
                </c:pt>
                <c:pt idx="95">
                  <c:v>90</c:v>
                </c:pt>
                <c:pt idx="96">
                  <c:v>90</c:v>
                </c:pt>
                <c:pt idx="97">
                  <c:v>89</c:v>
                </c:pt>
                <c:pt idx="98">
                  <c:v>89</c:v>
                </c:pt>
                <c:pt idx="99">
                  <c:v>91</c:v>
                </c:pt>
                <c:pt idx="100">
                  <c:v>87</c:v>
                </c:pt>
                <c:pt idx="101">
                  <c:v>90</c:v>
                </c:pt>
                <c:pt idx="102">
                  <c:v>90</c:v>
                </c:pt>
                <c:pt idx="103">
                  <c:v>90</c:v>
                </c:pt>
                <c:pt idx="104">
                  <c:v>89</c:v>
                </c:pt>
                <c:pt idx="105">
                  <c:v>90</c:v>
                </c:pt>
                <c:pt idx="106">
                  <c:v>90</c:v>
                </c:pt>
                <c:pt idx="107">
                  <c:v>89</c:v>
                </c:pt>
                <c:pt idx="108">
                  <c:v>89</c:v>
                </c:pt>
                <c:pt idx="109">
                  <c:v>86</c:v>
                </c:pt>
                <c:pt idx="110">
                  <c:v>90</c:v>
                </c:pt>
                <c:pt idx="111">
                  <c:v>91</c:v>
                </c:pt>
                <c:pt idx="112">
                  <c:v>88</c:v>
                </c:pt>
                <c:pt idx="113">
                  <c:v>91</c:v>
                </c:pt>
                <c:pt idx="114">
                  <c:v>86</c:v>
                </c:pt>
                <c:pt idx="115">
                  <c:v>92</c:v>
                </c:pt>
                <c:pt idx="116">
                  <c:v>91</c:v>
                </c:pt>
                <c:pt idx="117">
                  <c:v>87</c:v>
                </c:pt>
                <c:pt idx="118">
                  <c:v>90</c:v>
                </c:pt>
                <c:pt idx="119">
                  <c:v>92</c:v>
                </c:pt>
                <c:pt idx="120">
                  <c:v>88</c:v>
                </c:pt>
                <c:pt idx="121">
                  <c:v>90</c:v>
                </c:pt>
                <c:pt idx="122">
                  <c:v>88</c:v>
                </c:pt>
                <c:pt idx="123">
                  <c:v>92</c:v>
                </c:pt>
                <c:pt idx="124">
                  <c:v>92</c:v>
                </c:pt>
                <c:pt idx="125">
                  <c:v>87</c:v>
                </c:pt>
                <c:pt idx="126">
                  <c:v>89</c:v>
                </c:pt>
                <c:pt idx="127">
                  <c:v>92</c:v>
                </c:pt>
                <c:pt idx="128">
                  <c:v>89</c:v>
                </c:pt>
                <c:pt idx="129">
                  <c:v>89</c:v>
                </c:pt>
                <c:pt idx="130">
                  <c:v>88</c:v>
                </c:pt>
                <c:pt idx="131">
                  <c:v>92</c:v>
                </c:pt>
                <c:pt idx="132">
                  <c:v>89</c:v>
                </c:pt>
                <c:pt idx="133">
                  <c:v>90</c:v>
                </c:pt>
                <c:pt idx="134">
                  <c:v>86</c:v>
                </c:pt>
                <c:pt idx="135">
                  <c:v>93</c:v>
                </c:pt>
                <c:pt idx="136">
                  <c:v>85</c:v>
                </c:pt>
                <c:pt idx="137">
                  <c:v>76</c:v>
                </c:pt>
                <c:pt idx="138">
                  <c:v>103</c:v>
                </c:pt>
                <c:pt idx="139">
                  <c:v>102</c:v>
                </c:pt>
                <c:pt idx="140">
                  <c:v>91</c:v>
                </c:pt>
                <c:pt idx="141">
                  <c:v>88</c:v>
                </c:pt>
                <c:pt idx="142">
                  <c:v>89</c:v>
                </c:pt>
                <c:pt idx="143">
                  <c:v>88</c:v>
                </c:pt>
                <c:pt idx="144">
                  <c:v>93</c:v>
                </c:pt>
                <c:pt idx="145">
                  <c:v>90</c:v>
                </c:pt>
                <c:pt idx="146">
                  <c:v>56</c:v>
                </c:pt>
                <c:pt idx="147">
                  <c:v>106</c:v>
                </c:pt>
                <c:pt idx="148">
                  <c:v>107</c:v>
                </c:pt>
                <c:pt idx="149">
                  <c:v>101</c:v>
                </c:pt>
                <c:pt idx="150">
                  <c:v>98</c:v>
                </c:pt>
                <c:pt idx="151">
                  <c:v>95</c:v>
                </c:pt>
                <c:pt idx="152">
                  <c:v>87</c:v>
                </c:pt>
                <c:pt idx="153">
                  <c:v>91</c:v>
                </c:pt>
                <c:pt idx="154">
                  <c:v>89</c:v>
                </c:pt>
                <c:pt idx="155">
                  <c:v>87</c:v>
                </c:pt>
                <c:pt idx="156">
                  <c:v>46</c:v>
                </c:pt>
                <c:pt idx="157">
                  <c:v>45</c:v>
                </c:pt>
                <c:pt idx="158">
                  <c:v>45</c:v>
                </c:pt>
                <c:pt idx="159">
                  <c:v>45</c:v>
                </c:pt>
                <c:pt idx="160">
                  <c:v>44</c:v>
                </c:pt>
                <c:pt idx="161">
                  <c:v>45</c:v>
                </c:pt>
                <c:pt idx="162">
                  <c:v>45</c:v>
                </c:pt>
                <c:pt idx="163">
                  <c:v>44</c:v>
                </c:pt>
                <c:pt idx="164">
                  <c:v>45</c:v>
                </c:pt>
                <c:pt idx="165">
                  <c:v>45</c:v>
                </c:pt>
                <c:pt idx="166">
                  <c:v>45</c:v>
                </c:pt>
                <c:pt idx="167">
                  <c:v>45</c:v>
                </c:pt>
                <c:pt idx="168">
                  <c:v>44</c:v>
                </c:pt>
                <c:pt idx="169">
                  <c:v>44</c:v>
                </c:pt>
                <c:pt idx="170">
                  <c:v>45</c:v>
                </c:pt>
                <c:pt idx="171">
                  <c:v>45</c:v>
                </c:pt>
                <c:pt idx="172">
                  <c:v>44</c:v>
                </c:pt>
                <c:pt idx="173">
                  <c:v>45</c:v>
                </c:pt>
                <c:pt idx="174">
                  <c:v>44</c:v>
                </c:pt>
                <c:pt idx="175">
                  <c:v>45</c:v>
                </c:pt>
                <c:pt idx="176">
                  <c:v>45</c:v>
                </c:pt>
                <c:pt idx="177">
                  <c:v>45</c:v>
                </c:pt>
                <c:pt idx="178">
                  <c:v>45</c:v>
                </c:pt>
                <c:pt idx="179">
                  <c:v>45</c:v>
                </c:pt>
                <c:pt idx="180">
                  <c:v>45</c:v>
                </c:pt>
                <c:pt idx="181">
                  <c:v>45</c:v>
                </c:pt>
                <c:pt idx="182">
                  <c:v>45</c:v>
                </c:pt>
                <c:pt idx="183">
                  <c:v>45</c:v>
                </c:pt>
                <c:pt idx="184">
                  <c:v>44</c:v>
                </c:pt>
                <c:pt idx="185">
                  <c:v>43</c:v>
                </c:pt>
                <c:pt idx="186">
                  <c:v>46</c:v>
                </c:pt>
                <c:pt idx="187">
                  <c:v>45</c:v>
                </c:pt>
                <c:pt idx="188">
                  <c:v>45</c:v>
                </c:pt>
                <c:pt idx="189">
                  <c:v>45</c:v>
                </c:pt>
                <c:pt idx="190">
                  <c:v>45</c:v>
                </c:pt>
                <c:pt idx="191">
                  <c:v>44</c:v>
                </c:pt>
                <c:pt idx="192">
                  <c:v>45</c:v>
                </c:pt>
                <c:pt idx="193">
                  <c:v>45</c:v>
                </c:pt>
                <c:pt idx="194">
                  <c:v>45</c:v>
                </c:pt>
                <c:pt idx="195">
                  <c:v>45</c:v>
                </c:pt>
                <c:pt idx="196">
                  <c:v>45</c:v>
                </c:pt>
                <c:pt idx="197">
                  <c:v>45</c:v>
                </c:pt>
                <c:pt idx="198">
                  <c:v>45</c:v>
                </c:pt>
                <c:pt idx="199">
                  <c:v>45</c:v>
                </c:pt>
                <c:pt idx="200">
                  <c:v>45</c:v>
                </c:pt>
                <c:pt idx="201">
                  <c:v>45</c:v>
                </c:pt>
                <c:pt idx="202">
                  <c:v>44</c:v>
                </c:pt>
                <c:pt idx="203">
                  <c:v>45</c:v>
                </c:pt>
                <c:pt idx="204">
                  <c:v>45</c:v>
                </c:pt>
                <c:pt idx="205">
                  <c:v>44</c:v>
                </c:pt>
                <c:pt idx="206">
                  <c:v>45</c:v>
                </c:pt>
                <c:pt idx="207">
                  <c:v>45</c:v>
                </c:pt>
                <c:pt idx="208">
                  <c:v>44</c:v>
                </c:pt>
                <c:pt idx="209">
                  <c:v>45</c:v>
                </c:pt>
                <c:pt idx="210">
                  <c:v>44</c:v>
                </c:pt>
                <c:pt idx="211">
                  <c:v>45</c:v>
                </c:pt>
                <c:pt idx="212">
                  <c:v>46</c:v>
                </c:pt>
                <c:pt idx="213">
                  <c:v>45</c:v>
                </c:pt>
                <c:pt idx="214">
                  <c:v>45</c:v>
                </c:pt>
                <c:pt idx="215">
                  <c:v>45</c:v>
                </c:pt>
                <c:pt idx="216">
                  <c:v>45</c:v>
                </c:pt>
                <c:pt idx="217">
                  <c:v>44</c:v>
                </c:pt>
                <c:pt idx="218">
                  <c:v>45</c:v>
                </c:pt>
                <c:pt idx="219">
                  <c:v>45</c:v>
                </c:pt>
                <c:pt idx="220">
                  <c:v>45</c:v>
                </c:pt>
                <c:pt idx="221">
                  <c:v>45</c:v>
                </c:pt>
                <c:pt idx="222">
                  <c:v>45</c:v>
                </c:pt>
                <c:pt idx="223">
                  <c:v>45</c:v>
                </c:pt>
                <c:pt idx="224">
                  <c:v>44</c:v>
                </c:pt>
                <c:pt idx="225">
                  <c:v>45</c:v>
                </c:pt>
                <c:pt idx="226">
                  <c:v>45</c:v>
                </c:pt>
                <c:pt idx="227">
                  <c:v>45</c:v>
                </c:pt>
                <c:pt idx="228">
                  <c:v>45</c:v>
                </c:pt>
                <c:pt idx="229">
                  <c:v>45</c:v>
                </c:pt>
                <c:pt idx="230">
                  <c:v>45</c:v>
                </c:pt>
                <c:pt idx="231">
                  <c:v>45</c:v>
                </c:pt>
                <c:pt idx="232">
                  <c:v>45</c:v>
                </c:pt>
                <c:pt idx="233">
                  <c:v>45</c:v>
                </c:pt>
                <c:pt idx="234">
                  <c:v>45</c:v>
                </c:pt>
                <c:pt idx="235">
                  <c:v>45</c:v>
                </c:pt>
                <c:pt idx="236">
                  <c:v>45</c:v>
                </c:pt>
                <c:pt idx="237">
                  <c:v>45</c:v>
                </c:pt>
                <c:pt idx="238">
                  <c:v>45</c:v>
                </c:pt>
                <c:pt idx="239">
                  <c:v>45</c:v>
                </c:pt>
                <c:pt idx="240">
                  <c:v>45</c:v>
                </c:pt>
                <c:pt idx="241">
                  <c:v>45</c:v>
                </c:pt>
                <c:pt idx="242">
                  <c:v>45</c:v>
                </c:pt>
                <c:pt idx="243">
                  <c:v>44</c:v>
                </c:pt>
                <c:pt idx="244">
                  <c:v>45</c:v>
                </c:pt>
                <c:pt idx="245">
                  <c:v>45</c:v>
                </c:pt>
                <c:pt idx="246">
                  <c:v>45</c:v>
                </c:pt>
                <c:pt idx="247">
                  <c:v>45</c:v>
                </c:pt>
                <c:pt idx="248">
                  <c:v>45</c:v>
                </c:pt>
                <c:pt idx="249">
                  <c:v>45</c:v>
                </c:pt>
                <c:pt idx="250">
                  <c:v>45</c:v>
                </c:pt>
                <c:pt idx="251">
                  <c:v>45</c:v>
                </c:pt>
                <c:pt idx="252">
                  <c:v>45</c:v>
                </c:pt>
                <c:pt idx="253">
                  <c:v>44</c:v>
                </c:pt>
                <c:pt idx="254">
                  <c:v>45</c:v>
                </c:pt>
                <c:pt idx="255">
                  <c:v>45</c:v>
                </c:pt>
                <c:pt idx="256">
                  <c:v>45</c:v>
                </c:pt>
                <c:pt idx="257">
                  <c:v>45</c:v>
                </c:pt>
                <c:pt idx="258">
                  <c:v>45</c:v>
                </c:pt>
                <c:pt idx="259">
                  <c:v>45</c:v>
                </c:pt>
                <c:pt idx="260">
                  <c:v>45</c:v>
                </c:pt>
                <c:pt idx="261">
                  <c:v>44</c:v>
                </c:pt>
                <c:pt idx="262">
                  <c:v>45</c:v>
                </c:pt>
                <c:pt idx="263">
                  <c:v>45</c:v>
                </c:pt>
                <c:pt idx="264">
                  <c:v>45</c:v>
                </c:pt>
                <c:pt idx="265">
                  <c:v>45</c:v>
                </c:pt>
                <c:pt idx="266">
                  <c:v>44</c:v>
                </c:pt>
                <c:pt idx="267">
                  <c:v>45</c:v>
                </c:pt>
                <c:pt idx="268">
                  <c:v>44</c:v>
                </c:pt>
                <c:pt idx="269">
                  <c:v>45</c:v>
                </c:pt>
                <c:pt idx="270">
                  <c:v>45</c:v>
                </c:pt>
                <c:pt idx="271">
                  <c:v>44</c:v>
                </c:pt>
                <c:pt idx="272">
                  <c:v>45</c:v>
                </c:pt>
                <c:pt idx="273">
                  <c:v>44</c:v>
                </c:pt>
                <c:pt idx="274">
                  <c:v>45</c:v>
                </c:pt>
                <c:pt idx="275">
                  <c:v>44</c:v>
                </c:pt>
                <c:pt idx="276">
                  <c:v>45</c:v>
                </c:pt>
                <c:pt idx="277">
                  <c:v>45</c:v>
                </c:pt>
                <c:pt idx="278">
                  <c:v>45</c:v>
                </c:pt>
                <c:pt idx="279">
                  <c:v>45</c:v>
                </c:pt>
                <c:pt idx="280">
                  <c:v>44</c:v>
                </c:pt>
                <c:pt idx="281">
                  <c:v>45</c:v>
                </c:pt>
                <c:pt idx="282">
                  <c:v>44</c:v>
                </c:pt>
                <c:pt idx="283">
                  <c:v>45</c:v>
                </c:pt>
                <c:pt idx="284">
                  <c:v>45</c:v>
                </c:pt>
                <c:pt idx="285">
                  <c:v>45</c:v>
                </c:pt>
                <c:pt idx="286">
                  <c:v>45</c:v>
                </c:pt>
                <c:pt idx="287">
                  <c:v>45</c:v>
                </c:pt>
                <c:pt idx="288">
                  <c:v>45</c:v>
                </c:pt>
                <c:pt idx="289">
                  <c:v>44</c:v>
                </c:pt>
                <c:pt idx="290">
                  <c:v>45</c:v>
                </c:pt>
                <c:pt idx="291">
                  <c:v>44</c:v>
                </c:pt>
                <c:pt idx="292">
                  <c:v>45</c:v>
                </c:pt>
                <c:pt idx="293">
                  <c:v>45</c:v>
                </c:pt>
                <c:pt idx="294">
                  <c:v>45</c:v>
                </c:pt>
                <c:pt idx="295">
                  <c:v>45</c:v>
                </c:pt>
                <c:pt idx="296">
                  <c:v>45</c:v>
                </c:pt>
                <c:pt idx="297">
                  <c:v>45</c:v>
                </c:pt>
                <c:pt idx="298">
                  <c:v>45</c:v>
                </c:pt>
                <c:pt idx="299">
                  <c:v>45</c:v>
                </c:pt>
                <c:pt idx="300">
                  <c:v>45</c:v>
                </c:pt>
                <c:pt idx="301">
                  <c:v>45</c:v>
                </c:pt>
                <c:pt idx="302">
                  <c:v>44</c:v>
                </c:pt>
                <c:pt idx="303">
                  <c:v>45</c:v>
                </c:pt>
                <c:pt idx="304">
                  <c:v>45</c:v>
                </c:pt>
                <c:pt idx="305">
                  <c:v>45</c:v>
                </c:pt>
                <c:pt idx="306">
                  <c:v>44</c:v>
                </c:pt>
                <c:pt idx="307">
                  <c:v>45</c:v>
                </c:pt>
                <c:pt idx="308">
                  <c:v>45</c:v>
                </c:pt>
                <c:pt idx="309">
                  <c:v>45</c:v>
                </c:pt>
                <c:pt idx="310">
                  <c:v>44</c:v>
                </c:pt>
                <c:pt idx="311">
                  <c:v>45</c:v>
                </c:pt>
                <c:pt idx="312">
                  <c:v>45</c:v>
                </c:pt>
                <c:pt idx="313">
                  <c:v>45</c:v>
                </c:pt>
                <c:pt idx="314">
                  <c:v>45</c:v>
                </c:pt>
                <c:pt idx="315">
                  <c:v>45</c:v>
                </c:pt>
                <c:pt idx="316">
                  <c:v>45</c:v>
                </c:pt>
                <c:pt idx="317">
                  <c:v>45</c:v>
                </c:pt>
                <c:pt idx="318">
                  <c:v>44</c:v>
                </c:pt>
                <c:pt idx="319">
                  <c:v>46</c:v>
                </c:pt>
                <c:pt idx="320">
                  <c:v>45</c:v>
                </c:pt>
                <c:pt idx="321">
                  <c:v>45</c:v>
                </c:pt>
                <c:pt idx="322">
                  <c:v>45</c:v>
                </c:pt>
                <c:pt idx="323">
                  <c:v>45</c:v>
                </c:pt>
                <c:pt idx="324">
                  <c:v>44</c:v>
                </c:pt>
                <c:pt idx="325">
                  <c:v>45</c:v>
                </c:pt>
                <c:pt idx="326">
                  <c:v>45</c:v>
                </c:pt>
                <c:pt idx="327">
                  <c:v>45</c:v>
                </c:pt>
                <c:pt idx="328">
                  <c:v>45</c:v>
                </c:pt>
                <c:pt idx="329">
                  <c:v>45</c:v>
                </c:pt>
                <c:pt idx="330">
                  <c:v>45</c:v>
                </c:pt>
                <c:pt idx="331">
                  <c:v>44</c:v>
                </c:pt>
                <c:pt idx="332">
                  <c:v>46</c:v>
                </c:pt>
                <c:pt idx="333">
                  <c:v>45</c:v>
                </c:pt>
                <c:pt idx="334">
                  <c:v>45</c:v>
                </c:pt>
                <c:pt idx="335">
                  <c:v>45</c:v>
                </c:pt>
                <c:pt idx="336">
                  <c:v>45</c:v>
                </c:pt>
                <c:pt idx="337">
                  <c:v>45</c:v>
                </c:pt>
                <c:pt idx="338">
                  <c:v>45</c:v>
                </c:pt>
                <c:pt idx="339">
                  <c:v>45</c:v>
                </c:pt>
                <c:pt idx="340">
                  <c:v>44</c:v>
                </c:pt>
                <c:pt idx="341">
                  <c:v>45</c:v>
                </c:pt>
                <c:pt idx="342">
                  <c:v>45</c:v>
                </c:pt>
                <c:pt idx="343">
                  <c:v>45</c:v>
                </c:pt>
                <c:pt idx="344">
                  <c:v>44</c:v>
                </c:pt>
                <c:pt idx="345">
                  <c:v>45</c:v>
                </c:pt>
                <c:pt idx="346">
                  <c:v>45</c:v>
                </c:pt>
                <c:pt idx="347">
                  <c:v>45</c:v>
                </c:pt>
                <c:pt idx="348">
                  <c:v>44</c:v>
                </c:pt>
                <c:pt idx="349">
                  <c:v>46</c:v>
                </c:pt>
                <c:pt idx="350">
                  <c:v>44</c:v>
                </c:pt>
                <c:pt idx="351">
                  <c:v>45</c:v>
                </c:pt>
                <c:pt idx="352">
                  <c:v>44</c:v>
                </c:pt>
                <c:pt idx="353">
                  <c:v>46</c:v>
                </c:pt>
                <c:pt idx="354">
                  <c:v>45</c:v>
                </c:pt>
                <c:pt idx="355">
                  <c:v>45</c:v>
                </c:pt>
                <c:pt idx="356">
                  <c:v>46</c:v>
                </c:pt>
                <c:pt idx="357">
                  <c:v>44</c:v>
                </c:pt>
                <c:pt idx="358">
                  <c:v>45</c:v>
                </c:pt>
                <c:pt idx="359">
                  <c:v>45</c:v>
                </c:pt>
                <c:pt idx="360">
                  <c:v>45</c:v>
                </c:pt>
                <c:pt idx="361">
                  <c:v>45</c:v>
                </c:pt>
                <c:pt idx="362">
                  <c:v>44</c:v>
                </c:pt>
                <c:pt idx="363">
                  <c:v>45</c:v>
                </c:pt>
                <c:pt idx="364">
                  <c:v>45</c:v>
                </c:pt>
                <c:pt idx="365">
                  <c:v>45</c:v>
                </c:pt>
                <c:pt idx="366">
                  <c:v>45</c:v>
                </c:pt>
                <c:pt idx="367">
                  <c:v>45</c:v>
                </c:pt>
                <c:pt idx="368">
                  <c:v>45</c:v>
                </c:pt>
                <c:pt idx="369">
                  <c:v>45</c:v>
                </c:pt>
                <c:pt idx="370">
                  <c:v>45</c:v>
                </c:pt>
                <c:pt idx="371">
                  <c:v>45</c:v>
                </c:pt>
                <c:pt idx="372">
                  <c:v>45</c:v>
                </c:pt>
                <c:pt idx="373">
                  <c:v>45</c:v>
                </c:pt>
                <c:pt idx="374">
                  <c:v>45</c:v>
                </c:pt>
                <c:pt idx="375">
                  <c:v>45</c:v>
                </c:pt>
                <c:pt idx="376">
                  <c:v>45</c:v>
                </c:pt>
                <c:pt idx="377">
                  <c:v>45</c:v>
                </c:pt>
                <c:pt idx="378">
                  <c:v>45</c:v>
                </c:pt>
                <c:pt idx="379">
                  <c:v>45</c:v>
                </c:pt>
                <c:pt idx="380">
                  <c:v>45</c:v>
                </c:pt>
                <c:pt idx="381">
                  <c:v>45</c:v>
                </c:pt>
                <c:pt idx="382">
                  <c:v>45</c:v>
                </c:pt>
                <c:pt idx="383">
                  <c:v>45</c:v>
                </c:pt>
                <c:pt idx="384">
                  <c:v>45</c:v>
                </c:pt>
                <c:pt idx="385">
                  <c:v>45</c:v>
                </c:pt>
                <c:pt idx="386">
                  <c:v>45</c:v>
                </c:pt>
                <c:pt idx="387">
                  <c:v>44</c:v>
                </c:pt>
                <c:pt idx="388">
                  <c:v>45</c:v>
                </c:pt>
                <c:pt idx="389">
                  <c:v>45</c:v>
                </c:pt>
                <c:pt idx="390">
                  <c:v>45</c:v>
                </c:pt>
                <c:pt idx="391">
                  <c:v>45</c:v>
                </c:pt>
                <c:pt idx="392">
                  <c:v>45</c:v>
                </c:pt>
                <c:pt idx="393">
                  <c:v>45</c:v>
                </c:pt>
                <c:pt idx="394">
                  <c:v>45</c:v>
                </c:pt>
                <c:pt idx="395">
                  <c:v>45</c:v>
                </c:pt>
                <c:pt idx="396">
                  <c:v>32</c:v>
                </c:pt>
                <c:pt idx="397">
                  <c:v>72</c:v>
                </c:pt>
                <c:pt idx="398">
                  <c:v>45</c:v>
                </c:pt>
                <c:pt idx="399">
                  <c:v>45</c:v>
                </c:pt>
                <c:pt idx="400">
                  <c:v>45</c:v>
                </c:pt>
                <c:pt idx="401">
                  <c:v>44</c:v>
                </c:pt>
                <c:pt idx="402">
                  <c:v>45</c:v>
                </c:pt>
                <c:pt idx="403">
                  <c:v>45</c:v>
                </c:pt>
                <c:pt idx="404">
                  <c:v>45</c:v>
                </c:pt>
                <c:pt idx="405">
                  <c:v>45</c:v>
                </c:pt>
                <c:pt idx="406">
                  <c:v>45</c:v>
                </c:pt>
                <c:pt idx="407">
                  <c:v>45</c:v>
                </c:pt>
                <c:pt idx="408">
                  <c:v>44</c:v>
                </c:pt>
                <c:pt idx="409">
                  <c:v>44</c:v>
                </c:pt>
                <c:pt idx="410">
                  <c:v>46</c:v>
                </c:pt>
                <c:pt idx="411">
                  <c:v>44</c:v>
                </c:pt>
                <c:pt idx="412">
                  <c:v>45</c:v>
                </c:pt>
                <c:pt idx="413">
                  <c:v>45</c:v>
                </c:pt>
                <c:pt idx="414">
                  <c:v>45</c:v>
                </c:pt>
                <c:pt idx="415">
                  <c:v>45</c:v>
                </c:pt>
                <c:pt idx="416">
                  <c:v>45</c:v>
                </c:pt>
                <c:pt idx="417">
                  <c:v>44</c:v>
                </c:pt>
                <c:pt idx="418">
                  <c:v>44</c:v>
                </c:pt>
                <c:pt idx="419">
                  <c:v>46</c:v>
                </c:pt>
                <c:pt idx="420">
                  <c:v>45</c:v>
                </c:pt>
                <c:pt idx="421">
                  <c:v>45</c:v>
                </c:pt>
                <c:pt idx="422">
                  <c:v>43</c:v>
                </c:pt>
                <c:pt idx="423">
                  <c:v>48</c:v>
                </c:pt>
                <c:pt idx="424">
                  <c:v>45</c:v>
                </c:pt>
                <c:pt idx="425">
                  <c:v>45</c:v>
                </c:pt>
                <c:pt idx="426">
                  <c:v>44</c:v>
                </c:pt>
                <c:pt idx="427">
                  <c:v>45</c:v>
                </c:pt>
                <c:pt idx="428">
                  <c:v>45</c:v>
                </c:pt>
                <c:pt idx="429">
                  <c:v>45</c:v>
                </c:pt>
                <c:pt idx="430">
                  <c:v>45</c:v>
                </c:pt>
                <c:pt idx="431">
                  <c:v>45</c:v>
                </c:pt>
                <c:pt idx="432">
                  <c:v>45</c:v>
                </c:pt>
                <c:pt idx="433">
                  <c:v>45</c:v>
                </c:pt>
                <c:pt idx="434">
                  <c:v>45</c:v>
                </c:pt>
                <c:pt idx="435">
                  <c:v>45</c:v>
                </c:pt>
                <c:pt idx="436">
                  <c:v>45</c:v>
                </c:pt>
                <c:pt idx="437">
                  <c:v>45</c:v>
                </c:pt>
                <c:pt idx="438">
                  <c:v>45</c:v>
                </c:pt>
                <c:pt idx="439">
                  <c:v>45</c:v>
                </c:pt>
                <c:pt idx="440">
                  <c:v>45</c:v>
                </c:pt>
                <c:pt idx="441">
                  <c:v>44</c:v>
                </c:pt>
                <c:pt idx="442">
                  <c:v>46</c:v>
                </c:pt>
                <c:pt idx="443">
                  <c:v>44</c:v>
                </c:pt>
                <c:pt idx="444">
                  <c:v>45</c:v>
                </c:pt>
                <c:pt idx="445">
                  <c:v>45</c:v>
                </c:pt>
                <c:pt idx="446">
                  <c:v>45</c:v>
                </c:pt>
                <c:pt idx="447">
                  <c:v>45</c:v>
                </c:pt>
                <c:pt idx="448">
                  <c:v>45</c:v>
                </c:pt>
                <c:pt idx="449">
                  <c:v>45</c:v>
                </c:pt>
                <c:pt idx="450">
                  <c:v>45</c:v>
                </c:pt>
                <c:pt idx="451">
                  <c:v>45</c:v>
                </c:pt>
                <c:pt idx="452">
                  <c:v>45</c:v>
                </c:pt>
                <c:pt idx="453">
                  <c:v>45</c:v>
                </c:pt>
                <c:pt idx="454">
                  <c:v>45</c:v>
                </c:pt>
                <c:pt idx="455">
                  <c:v>45</c:v>
                </c:pt>
                <c:pt idx="456">
                  <c:v>44</c:v>
                </c:pt>
                <c:pt idx="457">
                  <c:v>45</c:v>
                </c:pt>
                <c:pt idx="458">
                  <c:v>45</c:v>
                </c:pt>
                <c:pt idx="459">
                  <c:v>45</c:v>
                </c:pt>
                <c:pt idx="460">
                  <c:v>45</c:v>
                </c:pt>
                <c:pt idx="461">
                  <c:v>45</c:v>
                </c:pt>
                <c:pt idx="462">
                  <c:v>44</c:v>
                </c:pt>
                <c:pt idx="463">
                  <c:v>44</c:v>
                </c:pt>
                <c:pt idx="464">
                  <c:v>45</c:v>
                </c:pt>
                <c:pt idx="465">
                  <c:v>45</c:v>
                </c:pt>
                <c:pt idx="466">
                  <c:v>45</c:v>
                </c:pt>
                <c:pt idx="467">
                  <c:v>45</c:v>
                </c:pt>
                <c:pt idx="468">
                  <c:v>45</c:v>
                </c:pt>
                <c:pt idx="469">
                  <c:v>44</c:v>
                </c:pt>
                <c:pt idx="470">
                  <c:v>45</c:v>
                </c:pt>
                <c:pt idx="471">
                  <c:v>44</c:v>
                </c:pt>
                <c:pt idx="472">
                  <c:v>45</c:v>
                </c:pt>
                <c:pt idx="473">
                  <c:v>45</c:v>
                </c:pt>
                <c:pt idx="474">
                  <c:v>44</c:v>
                </c:pt>
                <c:pt idx="475">
                  <c:v>45</c:v>
                </c:pt>
                <c:pt idx="476">
                  <c:v>45</c:v>
                </c:pt>
                <c:pt idx="477">
                  <c:v>44</c:v>
                </c:pt>
                <c:pt idx="478">
                  <c:v>44</c:v>
                </c:pt>
                <c:pt idx="479">
                  <c:v>45</c:v>
                </c:pt>
                <c:pt idx="480">
                  <c:v>45</c:v>
                </c:pt>
                <c:pt idx="481">
                  <c:v>45</c:v>
                </c:pt>
                <c:pt idx="482">
                  <c:v>45</c:v>
                </c:pt>
                <c:pt idx="483">
                  <c:v>44</c:v>
                </c:pt>
                <c:pt idx="484">
                  <c:v>45</c:v>
                </c:pt>
                <c:pt idx="485">
                  <c:v>45</c:v>
                </c:pt>
                <c:pt idx="486">
                  <c:v>44</c:v>
                </c:pt>
                <c:pt idx="487">
                  <c:v>46</c:v>
                </c:pt>
                <c:pt idx="488">
                  <c:v>45</c:v>
                </c:pt>
                <c:pt idx="489">
                  <c:v>45</c:v>
                </c:pt>
                <c:pt idx="490">
                  <c:v>45</c:v>
                </c:pt>
                <c:pt idx="491">
                  <c:v>45</c:v>
                </c:pt>
                <c:pt idx="492">
                  <c:v>43</c:v>
                </c:pt>
                <c:pt idx="493">
                  <c:v>48</c:v>
                </c:pt>
                <c:pt idx="494">
                  <c:v>45</c:v>
                </c:pt>
                <c:pt idx="495">
                  <c:v>45</c:v>
                </c:pt>
                <c:pt idx="496">
                  <c:v>44</c:v>
                </c:pt>
                <c:pt idx="497">
                  <c:v>45</c:v>
                </c:pt>
                <c:pt idx="498">
                  <c:v>45</c:v>
                </c:pt>
                <c:pt idx="499">
                  <c:v>44</c:v>
                </c:pt>
                <c:pt idx="500">
                  <c:v>45</c:v>
                </c:pt>
                <c:pt idx="501">
                  <c:v>44</c:v>
                </c:pt>
                <c:pt idx="502">
                  <c:v>45</c:v>
                </c:pt>
                <c:pt idx="503">
                  <c:v>45</c:v>
                </c:pt>
                <c:pt idx="504">
                  <c:v>45</c:v>
                </c:pt>
                <c:pt idx="505">
                  <c:v>45</c:v>
                </c:pt>
                <c:pt idx="506">
                  <c:v>45</c:v>
                </c:pt>
                <c:pt idx="507">
                  <c:v>45</c:v>
                </c:pt>
                <c:pt idx="508">
                  <c:v>45</c:v>
                </c:pt>
                <c:pt idx="509">
                  <c:v>45</c:v>
                </c:pt>
                <c:pt idx="510">
                  <c:v>45</c:v>
                </c:pt>
                <c:pt idx="511">
                  <c:v>45</c:v>
                </c:pt>
                <c:pt idx="512">
                  <c:v>45</c:v>
                </c:pt>
                <c:pt idx="513">
                  <c:v>44</c:v>
                </c:pt>
                <c:pt idx="514">
                  <c:v>45</c:v>
                </c:pt>
                <c:pt idx="515">
                  <c:v>45</c:v>
                </c:pt>
                <c:pt idx="516">
                  <c:v>44</c:v>
                </c:pt>
                <c:pt idx="517">
                  <c:v>45</c:v>
                </c:pt>
                <c:pt idx="518">
                  <c:v>45</c:v>
                </c:pt>
                <c:pt idx="519">
                  <c:v>45</c:v>
                </c:pt>
                <c:pt idx="520">
                  <c:v>45</c:v>
                </c:pt>
                <c:pt idx="521">
                  <c:v>45</c:v>
                </c:pt>
                <c:pt idx="522">
                  <c:v>45</c:v>
                </c:pt>
                <c:pt idx="523">
                  <c:v>45</c:v>
                </c:pt>
                <c:pt idx="524">
                  <c:v>45</c:v>
                </c:pt>
                <c:pt idx="525">
                  <c:v>45</c:v>
                </c:pt>
                <c:pt idx="526">
                  <c:v>45</c:v>
                </c:pt>
                <c:pt idx="527">
                  <c:v>45</c:v>
                </c:pt>
                <c:pt idx="528">
                  <c:v>44</c:v>
                </c:pt>
                <c:pt idx="529">
                  <c:v>45</c:v>
                </c:pt>
                <c:pt idx="530">
                  <c:v>44</c:v>
                </c:pt>
                <c:pt idx="531">
                  <c:v>45</c:v>
                </c:pt>
                <c:pt idx="532">
                  <c:v>45</c:v>
                </c:pt>
                <c:pt idx="533">
                  <c:v>45</c:v>
                </c:pt>
                <c:pt idx="534">
                  <c:v>45</c:v>
                </c:pt>
                <c:pt idx="535">
                  <c:v>45</c:v>
                </c:pt>
                <c:pt idx="536">
                  <c:v>45</c:v>
                </c:pt>
                <c:pt idx="537">
                  <c:v>45</c:v>
                </c:pt>
                <c:pt idx="538">
                  <c:v>45</c:v>
                </c:pt>
                <c:pt idx="539">
                  <c:v>45</c:v>
                </c:pt>
                <c:pt idx="540">
                  <c:v>45</c:v>
                </c:pt>
                <c:pt idx="541">
                  <c:v>45</c:v>
                </c:pt>
                <c:pt idx="542">
                  <c:v>45</c:v>
                </c:pt>
                <c:pt idx="543">
                  <c:v>44</c:v>
                </c:pt>
                <c:pt idx="544">
                  <c:v>45</c:v>
                </c:pt>
                <c:pt idx="545">
                  <c:v>44</c:v>
                </c:pt>
                <c:pt idx="546">
                  <c:v>46</c:v>
                </c:pt>
                <c:pt idx="547">
                  <c:v>45</c:v>
                </c:pt>
                <c:pt idx="548">
                  <c:v>44</c:v>
                </c:pt>
                <c:pt idx="549">
                  <c:v>45</c:v>
                </c:pt>
                <c:pt idx="550">
                  <c:v>44</c:v>
                </c:pt>
                <c:pt idx="551">
                  <c:v>45</c:v>
                </c:pt>
                <c:pt idx="552">
                  <c:v>44</c:v>
                </c:pt>
                <c:pt idx="553">
                  <c:v>45</c:v>
                </c:pt>
                <c:pt idx="554">
                  <c:v>45</c:v>
                </c:pt>
                <c:pt idx="555">
                  <c:v>45</c:v>
                </c:pt>
                <c:pt idx="556">
                  <c:v>45</c:v>
                </c:pt>
                <c:pt idx="557">
                  <c:v>45</c:v>
                </c:pt>
                <c:pt idx="558">
                  <c:v>45</c:v>
                </c:pt>
                <c:pt idx="559">
                  <c:v>45</c:v>
                </c:pt>
                <c:pt idx="560">
                  <c:v>45</c:v>
                </c:pt>
                <c:pt idx="561">
                  <c:v>45</c:v>
                </c:pt>
                <c:pt idx="562">
                  <c:v>45</c:v>
                </c:pt>
                <c:pt idx="563">
                  <c:v>45</c:v>
                </c:pt>
                <c:pt idx="564">
                  <c:v>45</c:v>
                </c:pt>
                <c:pt idx="565">
                  <c:v>45</c:v>
                </c:pt>
                <c:pt idx="566">
                  <c:v>44</c:v>
                </c:pt>
                <c:pt idx="567">
                  <c:v>45</c:v>
                </c:pt>
                <c:pt idx="568">
                  <c:v>45</c:v>
                </c:pt>
                <c:pt idx="569">
                  <c:v>44</c:v>
                </c:pt>
                <c:pt idx="570">
                  <c:v>45</c:v>
                </c:pt>
                <c:pt idx="571">
                  <c:v>45</c:v>
                </c:pt>
                <c:pt idx="572">
                  <c:v>45</c:v>
                </c:pt>
                <c:pt idx="573">
                  <c:v>45</c:v>
                </c:pt>
                <c:pt idx="574">
                  <c:v>45</c:v>
                </c:pt>
                <c:pt idx="575">
                  <c:v>44</c:v>
                </c:pt>
                <c:pt idx="576">
                  <c:v>45</c:v>
                </c:pt>
                <c:pt idx="577">
                  <c:v>45</c:v>
                </c:pt>
                <c:pt idx="578">
                  <c:v>45</c:v>
                </c:pt>
                <c:pt idx="579">
                  <c:v>44</c:v>
                </c:pt>
                <c:pt idx="580">
                  <c:v>45</c:v>
                </c:pt>
                <c:pt idx="581">
                  <c:v>45</c:v>
                </c:pt>
                <c:pt idx="582">
                  <c:v>45</c:v>
                </c:pt>
                <c:pt idx="583">
                  <c:v>44</c:v>
                </c:pt>
                <c:pt idx="584">
                  <c:v>45</c:v>
                </c:pt>
                <c:pt idx="585">
                  <c:v>45</c:v>
                </c:pt>
                <c:pt idx="586">
                  <c:v>45</c:v>
                </c:pt>
                <c:pt idx="587">
                  <c:v>45</c:v>
                </c:pt>
                <c:pt idx="588">
                  <c:v>45</c:v>
                </c:pt>
                <c:pt idx="589">
                  <c:v>45</c:v>
                </c:pt>
                <c:pt idx="590">
                  <c:v>45</c:v>
                </c:pt>
                <c:pt idx="591">
                  <c:v>45</c:v>
                </c:pt>
                <c:pt idx="592">
                  <c:v>45</c:v>
                </c:pt>
                <c:pt idx="593">
                  <c:v>45</c:v>
                </c:pt>
                <c:pt idx="594">
                  <c:v>45</c:v>
                </c:pt>
                <c:pt idx="595">
                  <c:v>45</c:v>
                </c:pt>
                <c:pt idx="596">
                  <c:v>45</c:v>
                </c:pt>
                <c:pt idx="597">
                  <c:v>45</c:v>
                </c:pt>
                <c:pt idx="598">
                  <c:v>45</c:v>
                </c:pt>
                <c:pt idx="599">
                  <c:v>45</c:v>
                </c:pt>
                <c:pt idx="600">
                  <c:v>45</c:v>
                </c:pt>
                <c:pt idx="601">
                  <c:v>44</c:v>
                </c:pt>
                <c:pt idx="602">
                  <c:v>45</c:v>
                </c:pt>
                <c:pt idx="603">
                  <c:v>45</c:v>
                </c:pt>
                <c:pt idx="604">
                  <c:v>45</c:v>
                </c:pt>
                <c:pt idx="605">
                  <c:v>45</c:v>
                </c:pt>
                <c:pt idx="606">
                  <c:v>44</c:v>
                </c:pt>
                <c:pt idx="607">
                  <c:v>45</c:v>
                </c:pt>
                <c:pt idx="608">
                  <c:v>45</c:v>
                </c:pt>
                <c:pt idx="609">
                  <c:v>45</c:v>
                </c:pt>
                <c:pt idx="610">
                  <c:v>45</c:v>
                </c:pt>
                <c:pt idx="611">
                  <c:v>44</c:v>
                </c:pt>
                <c:pt idx="612">
                  <c:v>45</c:v>
                </c:pt>
                <c:pt idx="613">
                  <c:v>45</c:v>
                </c:pt>
                <c:pt idx="614">
                  <c:v>45</c:v>
                </c:pt>
                <c:pt idx="615">
                  <c:v>44</c:v>
                </c:pt>
                <c:pt idx="616">
                  <c:v>45</c:v>
                </c:pt>
                <c:pt idx="617">
                  <c:v>45</c:v>
                </c:pt>
                <c:pt idx="618">
                  <c:v>45</c:v>
                </c:pt>
                <c:pt idx="619">
                  <c:v>44</c:v>
                </c:pt>
                <c:pt idx="620">
                  <c:v>44</c:v>
                </c:pt>
                <c:pt idx="621">
                  <c:v>46</c:v>
                </c:pt>
                <c:pt idx="622">
                  <c:v>45</c:v>
                </c:pt>
                <c:pt idx="623">
                  <c:v>45</c:v>
                </c:pt>
                <c:pt idx="624">
                  <c:v>45</c:v>
                </c:pt>
                <c:pt idx="625">
                  <c:v>45</c:v>
                </c:pt>
                <c:pt idx="626">
                  <c:v>45</c:v>
                </c:pt>
                <c:pt idx="627">
                  <c:v>44</c:v>
                </c:pt>
                <c:pt idx="628">
                  <c:v>45</c:v>
                </c:pt>
                <c:pt idx="629">
                  <c:v>45</c:v>
                </c:pt>
                <c:pt idx="630">
                  <c:v>44</c:v>
                </c:pt>
                <c:pt idx="631">
                  <c:v>46</c:v>
                </c:pt>
                <c:pt idx="632">
                  <c:v>45</c:v>
                </c:pt>
                <c:pt idx="633">
                  <c:v>45</c:v>
                </c:pt>
                <c:pt idx="634">
                  <c:v>45</c:v>
                </c:pt>
                <c:pt idx="635">
                  <c:v>45</c:v>
                </c:pt>
                <c:pt idx="636">
                  <c:v>44</c:v>
                </c:pt>
                <c:pt idx="637">
                  <c:v>45</c:v>
                </c:pt>
                <c:pt idx="638">
                  <c:v>45</c:v>
                </c:pt>
                <c:pt idx="639">
                  <c:v>44</c:v>
                </c:pt>
                <c:pt idx="640">
                  <c:v>45</c:v>
                </c:pt>
                <c:pt idx="641">
                  <c:v>45</c:v>
                </c:pt>
                <c:pt idx="642">
                  <c:v>45</c:v>
                </c:pt>
                <c:pt idx="643">
                  <c:v>45</c:v>
                </c:pt>
                <c:pt idx="644">
                  <c:v>45</c:v>
                </c:pt>
                <c:pt idx="645">
                  <c:v>45</c:v>
                </c:pt>
                <c:pt idx="646">
                  <c:v>43</c:v>
                </c:pt>
                <c:pt idx="647">
                  <c:v>46</c:v>
                </c:pt>
                <c:pt idx="648">
                  <c:v>45</c:v>
                </c:pt>
                <c:pt idx="649">
                  <c:v>45</c:v>
                </c:pt>
                <c:pt idx="650">
                  <c:v>45</c:v>
                </c:pt>
                <c:pt idx="651">
                  <c:v>45</c:v>
                </c:pt>
                <c:pt idx="652">
                  <c:v>45</c:v>
                </c:pt>
                <c:pt idx="653">
                  <c:v>45</c:v>
                </c:pt>
                <c:pt idx="654">
                  <c:v>45</c:v>
                </c:pt>
                <c:pt idx="655">
                  <c:v>45</c:v>
                </c:pt>
                <c:pt idx="656">
                  <c:v>45</c:v>
                </c:pt>
                <c:pt idx="657">
                  <c:v>45</c:v>
                </c:pt>
                <c:pt idx="658">
                  <c:v>45</c:v>
                </c:pt>
                <c:pt idx="659">
                  <c:v>45</c:v>
                </c:pt>
                <c:pt idx="660">
                  <c:v>45</c:v>
                </c:pt>
                <c:pt idx="661">
                  <c:v>45</c:v>
                </c:pt>
                <c:pt idx="662">
                  <c:v>45</c:v>
                </c:pt>
                <c:pt idx="663">
                  <c:v>45</c:v>
                </c:pt>
                <c:pt idx="664">
                  <c:v>45</c:v>
                </c:pt>
                <c:pt idx="665">
                  <c:v>44</c:v>
                </c:pt>
                <c:pt idx="666">
                  <c:v>44</c:v>
                </c:pt>
                <c:pt idx="667">
                  <c:v>45</c:v>
                </c:pt>
                <c:pt idx="668">
                  <c:v>45</c:v>
                </c:pt>
                <c:pt idx="669">
                  <c:v>45</c:v>
                </c:pt>
                <c:pt idx="670">
                  <c:v>45</c:v>
                </c:pt>
                <c:pt idx="671">
                  <c:v>45</c:v>
                </c:pt>
                <c:pt idx="672">
                  <c:v>45</c:v>
                </c:pt>
                <c:pt idx="673">
                  <c:v>45</c:v>
                </c:pt>
                <c:pt idx="674">
                  <c:v>45</c:v>
                </c:pt>
                <c:pt idx="675">
                  <c:v>45</c:v>
                </c:pt>
                <c:pt idx="676">
                  <c:v>45</c:v>
                </c:pt>
                <c:pt idx="677">
                  <c:v>45</c:v>
                </c:pt>
                <c:pt idx="678">
                  <c:v>44</c:v>
                </c:pt>
                <c:pt idx="679">
                  <c:v>45</c:v>
                </c:pt>
                <c:pt idx="680">
                  <c:v>44</c:v>
                </c:pt>
                <c:pt idx="681">
                  <c:v>45</c:v>
                </c:pt>
                <c:pt idx="682">
                  <c:v>45</c:v>
                </c:pt>
                <c:pt idx="683">
                  <c:v>45</c:v>
                </c:pt>
                <c:pt idx="684">
                  <c:v>45</c:v>
                </c:pt>
                <c:pt idx="685">
                  <c:v>44</c:v>
                </c:pt>
                <c:pt idx="686">
                  <c:v>45</c:v>
                </c:pt>
                <c:pt idx="687">
                  <c:v>45</c:v>
                </c:pt>
                <c:pt idx="688">
                  <c:v>45</c:v>
                </c:pt>
                <c:pt idx="689">
                  <c:v>45</c:v>
                </c:pt>
                <c:pt idx="690">
                  <c:v>45</c:v>
                </c:pt>
                <c:pt idx="691">
                  <c:v>45</c:v>
                </c:pt>
                <c:pt idx="692">
                  <c:v>45</c:v>
                </c:pt>
                <c:pt idx="693">
                  <c:v>45</c:v>
                </c:pt>
                <c:pt idx="694">
                  <c:v>45</c:v>
                </c:pt>
                <c:pt idx="695">
                  <c:v>44</c:v>
                </c:pt>
                <c:pt idx="696">
                  <c:v>44</c:v>
                </c:pt>
                <c:pt idx="697">
                  <c:v>45</c:v>
                </c:pt>
                <c:pt idx="698">
                  <c:v>45</c:v>
                </c:pt>
                <c:pt idx="699">
                  <c:v>45</c:v>
                </c:pt>
                <c:pt idx="700">
                  <c:v>45</c:v>
                </c:pt>
                <c:pt idx="701">
                  <c:v>44</c:v>
                </c:pt>
                <c:pt idx="702">
                  <c:v>45</c:v>
                </c:pt>
                <c:pt idx="703">
                  <c:v>45</c:v>
                </c:pt>
                <c:pt idx="704">
                  <c:v>45</c:v>
                </c:pt>
                <c:pt idx="705">
                  <c:v>45</c:v>
                </c:pt>
                <c:pt idx="706">
                  <c:v>45</c:v>
                </c:pt>
                <c:pt idx="707">
                  <c:v>45</c:v>
                </c:pt>
                <c:pt idx="708">
                  <c:v>44</c:v>
                </c:pt>
                <c:pt idx="709">
                  <c:v>45</c:v>
                </c:pt>
                <c:pt idx="710">
                  <c:v>45</c:v>
                </c:pt>
                <c:pt idx="711">
                  <c:v>45</c:v>
                </c:pt>
                <c:pt idx="712">
                  <c:v>45</c:v>
                </c:pt>
                <c:pt idx="713">
                  <c:v>45</c:v>
                </c:pt>
                <c:pt idx="714">
                  <c:v>44</c:v>
                </c:pt>
                <c:pt idx="715">
                  <c:v>45</c:v>
                </c:pt>
                <c:pt idx="716">
                  <c:v>45</c:v>
                </c:pt>
                <c:pt idx="717">
                  <c:v>45</c:v>
                </c:pt>
                <c:pt idx="718">
                  <c:v>45</c:v>
                </c:pt>
                <c:pt idx="719">
                  <c:v>44</c:v>
                </c:pt>
                <c:pt idx="720">
                  <c:v>45</c:v>
                </c:pt>
                <c:pt idx="721">
                  <c:v>45</c:v>
                </c:pt>
                <c:pt idx="722">
                  <c:v>44</c:v>
                </c:pt>
                <c:pt idx="723">
                  <c:v>44</c:v>
                </c:pt>
                <c:pt idx="724">
                  <c:v>46</c:v>
                </c:pt>
                <c:pt idx="725">
                  <c:v>45</c:v>
                </c:pt>
                <c:pt idx="726">
                  <c:v>44</c:v>
                </c:pt>
                <c:pt idx="727">
                  <c:v>45</c:v>
                </c:pt>
                <c:pt idx="728">
                  <c:v>45</c:v>
                </c:pt>
                <c:pt idx="729">
                  <c:v>45</c:v>
                </c:pt>
                <c:pt idx="730">
                  <c:v>45</c:v>
                </c:pt>
                <c:pt idx="731">
                  <c:v>45</c:v>
                </c:pt>
                <c:pt idx="732">
                  <c:v>45</c:v>
                </c:pt>
                <c:pt idx="733">
                  <c:v>45</c:v>
                </c:pt>
                <c:pt idx="734">
                  <c:v>45</c:v>
                </c:pt>
                <c:pt idx="735">
                  <c:v>45</c:v>
                </c:pt>
                <c:pt idx="736">
                  <c:v>45</c:v>
                </c:pt>
                <c:pt idx="737">
                  <c:v>45</c:v>
                </c:pt>
                <c:pt idx="738">
                  <c:v>45</c:v>
                </c:pt>
                <c:pt idx="739">
                  <c:v>45</c:v>
                </c:pt>
                <c:pt idx="740">
                  <c:v>45</c:v>
                </c:pt>
                <c:pt idx="741">
                  <c:v>44</c:v>
                </c:pt>
                <c:pt idx="742">
                  <c:v>45</c:v>
                </c:pt>
                <c:pt idx="743">
                  <c:v>45</c:v>
                </c:pt>
                <c:pt idx="744">
                  <c:v>45</c:v>
                </c:pt>
                <c:pt idx="745">
                  <c:v>45</c:v>
                </c:pt>
                <c:pt idx="746">
                  <c:v>45</c:v>
                </c:pt>
                <c:pt idx="747">
                  <c:v>45</c:v>
                </c:pt>
                <c:pt idx="748">
                  <c:v>45</c:v>
                </c:pt>
                <c:pt idx="749">
                  <c:v>45</c:v>
                </c:pt>
                <c:pt idx="750">
                  <c:v>44</c:v>
                </c:pt>
                <c:pt idx="751">
                  <c:v>44</c:v>
                </c:pt>
                <c:pt idx="752">
                  <c:v>45</c:v>
                </c:pt>
                <c:pt idx="753">
                  <c:v>45</c:v>
                </c:pt>
                <c:pt idx="754">
                  <c:v>44</c:v>
                </c:pt>
                <c:pt idx="755">
                  <c:v>44</c:v>
                </c:pt>
                <c:pt idx="756">
                  <c:v>45</c:v>
                </c:pt>
                <c:pt idx="757">
                  <c:v>45</c:v>
                </c:pt>
                <c:pt idx="758">
                  <c:v>44</c:v>
                </c:pt>
                <c:pt idx="759">
                  <c:v>45</c:v>
                </c:pt>
                <c:pt idx="760">
                  <c:v>45</c:v>
                </c:pt>
                <c:pt idx="761">
                  <c:v>45</c:v>
                </c:pt>
                <c:pt idx="762">
                  <c:v>45</c:v>
                </c:pt>
                <c:pt idx="763">
                  <c:v>45</c:v>
                </c:pt>
                <c:pt idx="764">
                  <c:v>45</c:v>
                </c:pt>
                <c:pt idx="765">
                  <c:v>45</c:v>
                </c:pt>
                <c:pt idx="766">
                  <c:v>45</c:v>
                </c:pt>
                <c:pt idx="767">
                  <c:v>45</c:v>
                </c:pt>
                <c:pt idx="768">
                  <c:v>45</c:v>
                </c:pt>
                <c:pt idx="769">
                  <c:v>45</c:v>
                </c:pt>
                <c:pt idx="770">
                  <c:v>45</c:v>
                </c:pt>
                <c:pt idx="771">
                  <c:v>44</c:v>
                </c:pt>
                <c:pt idx="772">
                  <c:v>45</c:v>
                </c:pt>
                <c:pt idx="773">
                  <c:v>45</c:v>
                </c:pt>
                <c:pt idx="774">
                  <c:v>44</c:v>
                </c:pt>
                <c:pt idx="775">
                  <c:v>45</c:v>
                </c:pt>
                <c:pt idx="776">
                  <c:v>45</c:v>
                </c:pt>
                <c:pt idx="777">
                  <c:v>45</c:v>
                </c:pt>
                <c:pt idx="778">
                  <c:v>44</c:v>
                </c:pt>
                <c:pt idx="779">
                  <c:v>46</c:v>
                </c:pt>
                <c:pt idx="780">
                  <c:v>44</c:v>
                </c:pt>
                <c:pt idx="781">
                  <c:v>44</c:v>
                </c:pt>
                <c:pt idx="782">
                  <c:v>45</c:v>
                </c:pt>
                <c:pt idx="783">
                  <c:v>45</c:v>
                </c:pt>
                <c:pt idx="784">
                  <c:v>45</c:v>
                </c:pt>
                <c:pt idx="785">
                  <c:v>45</c:v>
                </c:pt>
                <c:pt idx="786">
                  <c:v>45</c:v>
                </c:pt>
                <c:pt idx="787">
                  <c:v>45</c:v>
                </c:pt>
                <c:pt idx="788">
                  <c:v>45</c:v>
                </c:pt>
                <c:pt idx="789">
                  <c:v>44</c:v>
                </c:pt>
                <c:pt idx="790">
                  <c:v>44</c:v>
                </c:pt>
                <c:pt idx="791">
                  <c:v>45</c:v>
                </c:pt>
                <c:pt idx="792">
                  <c:v>45</c:v>
                </c:pt>
                <c:pt idx="793">
                  <c:v>44</c:v>
                </c:pt>
                <c:pt idx="794">
                  <c:v>45</c:v>
                </c:pt>
                <c:pt idx="795">
                  <c:v>45</c:v>
                </c:pt>
                <c:pt idx="796">
                  <c:v>45</c:v>
                </c:pt>
                <c:pt idx="797">
                  <c:v>45</c:v>
                </c:pt>
                <c:pt idx="798">
                  <c:v>45</c:v>
                </c:pt>
                <c:pt idx="799">
                  <c:v>44</c:v>
                </c:pt>
                <c:pt idx="800">
                  <c:v>45</c:v>
                </c:pt>
                <c:pt idx="801">
                  <c:v>45</c:v>
                </c:pt>
                <c:pt idx="802">
                  <c:v>45</c:v>
                </c:pt>
                <c:pt idx="803">
                  <c:v>45</c:v>
                </c:pt>
                <c:pt idx="804">
                  <c:v>45</c:v>
                </c:pt>
                <c:pt idx="805">
                  <c:v>45</c:v>
                </c:pt>
                <c:pt idx="806">
                  <c:v>45</c:v>
                </c:pt>
                <c:pt idx="807">
                  <c:v>45</c:v>
                </c:pt>
                <c:pt idx="808">
                  <c:v>45</c:v>
                </c:pt>
                <c:pt idx="809">
                  <c:v>45</c:v>
                </c:pt>
                <c:pt idx="810">
                  <c:v>45</c:v>
                </c:pt>
                <c:pt idx="811">
                  <c:v>45</c:v>
                </c:pt>
                <c:pt idx="812">
                  <c:v>45</c:v>
                </c:pt>
                <c:pt idx="813">
                  <c:v>45</c:v>
                </c:pt>
                <c:pt idx="814">
                  <c:v>45</c:v>
                </c:pt>
                <c:pt idx="815">
                  <c:v>45</c:v>
                </c:pt>
                <c:pt idx="816">
                  <c:v>45</c:v>
                </c:pt>
                <c:pt idx="817">
                  <c:v>45</c:v>
                </c:pt>
                <c:pt idx="818">
                  <c:v>45</c:v>
                </c:pt>
                <c:pt idx="819">
                  <c:v>45</c:v>
                </c:pt>
                <c:pt idx="820">
                  <c:v>45</c:v>
                </c:pt>
                <c:pt idx="821">
                  <c:v>44</c:v>
                </c:pt>
                <c:pt idx="822">
                  <c:v>45</c:v>
                </c:pt>
                <c:pt idx="823">
                  <c:v>44</c:v>
                </c:pt>
                <c:pt idx="824">
                  <c:v>45</c:v>
                </c:pt>
                <c:pt idx="825">
                  <c:v>43</c:v>
                </c:pt>
                <c:pt idx="826">
                  <c:v>46</c:v>
                </c:pt>
                <c:pt idx="827">
                  <c:v>45</c:v>
                </c:pt>
                <c:pt idx="828">
                  <c:v>44</c:v>
                </c:pt>
                <c:pt idx="829">
                  <c:v>45</c:v>
                </c:pt>
                <c:pt idx="830">
                  <c:v>45</c:v>
                </c:pt>
                <c:pt idx="831">
                  <c:v>44</c:v>
                </c:pt>
                <c:pt idx="832">
                  <c:v>45</c:v>
                </c:pt>
                <c:pt idx="833">
                  <c:v>45</c:v>
                </c:pt>
                <c:pt idx="834">
                  <c:v>45</c:v>
                </c:pt>
                <c:pt idx="835">
                  <c:v>44</c:v>
                </c:pt>
                <c:pt idx="836">
                  <c:v>45</c:v>
                </c:pt>
                <c:pt idx="837">
                  <c:v>45</c:v>
                </c:pt>
                <c:pt idx="838">
                  <c:v>45</c:v>
                </c:pt>
                <c:pt idx="839">
                  <c:v>45</c:v>
                </c:pt>
                <c:pt idx="840">
                  <c:v>45</c:v>
                </c:pt>
                <c:pt idx="841">
                  <c:v>45</c:v>
                </c:pt>
                <c:pt idx="842">
                  <c:v>44</c:v>
                </c:pt>
                <c:pt idx="843">
                  <c:v>45</c:v>
                </c:pt>
                <c:pt idx="844">
                  <c:v>44</c:v>
                </c:pt>
                <c:pt idx="845">
                  <c:v>45</c:v>
                </c:pt>
                <c:pt idx="846">
                  <c:v>45</c:v>
                </c:pt>
                <c:pt idx="847">
                  <c:v>45</c:v>
                </c:pt>
                <c:pt idx="848">
                  <c:v>45</c:v>
                </c:pt>
                <c:pt idx="849">
                  <c:v>45</c:v>
                </c:pt>
                <c:pt idx="850">
                  <c:v>45</c:v>
                </c:pt>
                <c:pt idx="851">
                  <c:v>45</c:v>
                </c:pt>
                <c:pt idx="852">
                  <c:v>45</c:v>
                </c:pt>
                <c:pt idx="853">
                  <c:v>45</c:v>
                </c:pt>
                <c:pt idx="854">
                  <c:v>45</c:v>
                </c:pt>
                <c:pt idx="855">
                  <c:v>45</c:v>
                </c:pt>
                <c:pt idx="856">
                  <c:v>45</c:v>
                </c:pt>
                <c:pt idx="857">
                  <c:v>45</c:v>
                </c:pt>
                <c:pt idx="858">
                  <c:v>45</c:v>
                </c:pt>
                <c:pt idx="859">
                  <c:v>45</c:v>
                </c:pt>
                <c:pt idx="860">
                  <c:v>45</c:v>
                </c:pt>
                <c:pt idx="861">
                  <c:v>45</c:v>
                </c:pt>
                <c:pt idx="862">
                  <c:v>45</c:v>
                </c:pt>
                <c:pt idx="863">
                  <c:v>45</c:v>
                </c:pt>
                <c:pt idx="864">
                  <c:v>45</c:v>
                </c:pt>
                <c:pt idx="865">
                  <c:v>45</c:v>
                </c:pt>
                <c:pt idx="866">
                  <c:v>45</c:v>
                </c:pt>
                <c:pt idx="867">
                  <c:v>45</c:v>
                </c:pt>
                <c:pt idx="868">
                  <c:v>44</c:v>
                </c:pt>
                <c:pt idx="869">
                  <c:v>45</c:v>
                </c:pt>
                <c:pt idx="870">
                  <c:v>45</c:v>
                </c:pt>
                <c:pt idx="871">
                  <c:v>45</c:v>
                </c:pt>
                <c:pt idx="872">
                  <c:v>45</c:v>
                </c:pt>
                <c:pt idx="873">
                  <c:v>45</c:v>
                </c:pt>
                <c:pt idx="874">
                  <c:v>45</c:v>
                </c:pt>
                <c:pt idx="875">
                  <c:v>45</c:v>
                </c:pt>
                <c:pt idx="876">
                  <c:v>44</c:v>
                </c:pt>
                <c:pt idx="877">
                  <c:v>45</c:v>
                </c:pt>
                <c:pt idx="878">
                  <c:v>45</c:v>
                </c:pt>
                <c:pt idx="879">
                  <c:v>45</c:v>
                </c:pt>
                <c:pt idx="880">
                  <c:v>45</c:v>
                </c:pt>
                <c:pt idx="881">
                  <c:v>45</c:v>
                </c:pt>
                <c:pt idx="882">
                  <c:v>45</c:v>
                </c:pt>
                <c:pt idx="883">
                  <c:v>45</c:v>
                </c:pt>
                <c:pt idx="884">
                  <c:v>45</c:v>
                </c:pt>
                <c:pt idx="885">
                  <c:v>45</c:v>
                </c:pt>
                <c:pt idx="886">
                  <c:v>45</c:v>
                </c:pt>
                <c:pt idx="887">
                  <c:v>45</c:v>
                </c:pt>
                <c:pt idx="888">
                  <c:v>45</c:v>
                </c:pt>
                <c:pt idx="889">
                  <c:v>44</c:v>
                </c:pt>
                <c:pt idx="890">
                  <c:v>45</c:v>
                </c:pt>
                <c:pt idx="891">
                  <c:v>45</c:v>
                </c:pt>
                <c:pt idx="892">
                  <c:v>45</c:v>
                </c:pt>
                <c:pt idx="893">
                  <c:v>44</c:v>
                </c:pt>
                <c:pt idx="894">
                  <c:v>45</c:v>
                </c:pt>
                <c:pt idx="895">
                  <c:v>45</c:v>
                </c:pt>
                <c:pt idx="896">
                  <c:v>45</c:v>
                </c:pt>
                <c:pt idx="897">
                  <c:v>45</c:v>
                </c:pt>
                <c:pt idx="898">
                  <c:v>41</c:v>
                </c:pt>
                <c:pt idx="899">
                  <c:v>48</c:v>
                </c:pt>
                <c:pt idx="900">
                  <c:v>45</c:v>
                </c:pt>
                <c:pt idx="901">
                  <c:v>45</c:v>
                </c:pt>
                <c:pt idx="902">
                  <c:v>45</c:v>
                </c:pt>
                <c:pt idx="903">
                  <c:v>45</c:v>
                </c:pt>
                <c:pt idx="904">
                  <c:v>44</c:v>
                </c:pt>
                <c:pt idx="905">
                  <c:v>46</c:v>
                </c:pt>
                <c:pt idx="906">
                  <c:v>44</c:v>
                </c:pt>
                <c:pt idx="907">
                  <c:v>45</c:v>
                </c:pt>
                <c:pt idx="908">
                  <c:v>45</c:v>
                </c:pt>
                <c:pt idx="909">
                  <c:v>44</c:v>
                </c:pt>
                <c:pt idx="910">
                  <c:v>45</c:v>
                </c:pt>
                <c:pt idx="911">
                  <c:v>45</c:v>
                </c:pt>
                <c:pt idx="912">
                  <c:v>44</c:v>
                </c:pt>
                <c:pt idx="913">
                  <c:v>46</c:v>
                </c:pt>
                <c:pt idx="914">
                  <c:v>45</c:v>
                </c:pt>
                <c:pt idx="915">
                  <c:v>45</c:v>
                </c:pt>
                <c:pt idx="916">
                  <c:v>44</c:v>
                </c:pt>
                <c:pt idx="917">
                  <c:v>46</c:v>
                </c:pt>
                <c:pt idx="918">
                  <c:v>45</c:v>
                </c:pt>
                <c:pt idx="919">
                  <c:v>44</c:v>
                </c:pt>
                <c:pt idx="920">
                  <c:v>45</c:v>
                </c:pt>
                <c:pt idx="921">
                  <c:v>44</c:v>
                </c:pt>
                <c:pt idx="922">
                  <c:v>45</c:v>
                </c:pt>
                <c:pt idx="923">
                  <c:v>45</c:v>
                </c:pt>
                <c:pt idx="924">
                  <c:v>45</c:v>
                </c:pt>
                <c:pt idx="925">
                  <c:v>44</c:v>
                </c:pt>
                <c:pt idx="926">
                  <c:v>45</c:v>
                </c:pt>
                <c:pt idx="927">
                  <c:v>45</c:v>
                </c:pt>
                <c:pt idx="928">
                  <c:v>45</c:v>
                </c:pt>
                <c:pt idx="929">
                  <c:v>44</c:v>
                </c:pt>
                <c:pt idx="930">
                  <c:v>45</c:v>
                </c:pt>
                <c:pt idx="931">
                  <c:v>45</c:v>
                </c:pt>
                <c:pt idx="932">
                  <c:v>45</c:v>
                </c:pt>
                <c:pt idx="933">
                  <c:v>44</c:v>
                </c:pt>
                <c:pt idx="934">
                  <c:v>45</c:v>
                </c:pt>
                <c:pt idx="935">
                  <c:v>44</c:v>
                </c:pt>
                <c:pt idx="936">
                  <c:v>46</c:v>
                </c:pt>
                <c:pt idx="937">
                  <c:v>45</c:v>
                </c:pt>
                <c:pt idx="938">
                  <c:v>45</c:v>
                </c:pt>
                <c:pt idx="939">
                  <c:v>45</c:v>
                </c:pt>
                <c:pt idx="940">
                  <c:v>45</c:v>
                </c:pt>
                <c:pt idx="941">
                  <c:v>45</c:v>
                </c:pt>
                <c:pt idx="942">
                  <c:v>45</c:v>
                </c:pt>
                <c:pt idx="943">
                  <c:v>45</c:v>
                </c:pt>
                <c:pt idx="944">
                  <c:v>45</c:v>
                </c:pt>
                <c:pt idx="945">
                  <c:v>45</c:v>
                </c:pt>
                <c:pt idx="946">
                  <c:v>45</c:v>
                </c:pt>
                <c:pt idx="947">
                  <c:v>44</c:v>
                </c:pt>
                <c:pt idx="948">
                  <c:v>45</c:v>
                </c:pt>
                <c:pt idx="949">
                  <c:v>45</c:v>
                </c:pt>
                <c:pt idx="950">
                  <c:v>45</c:v>
                </c:pt>
                <c:pt idx="951">
                  <c:v>45</c:v>
                </c:pt>
                <c:pt idx="952">
                  <c:v>45</c:v>
                </c:pt>
                <c:pt idx="953">
                  <c:v>45</c:v>
                </c:pt>
                <c:pt idx="954">
                  <c:v>44</c:v>
                </c:pt>
                <c:pt idx="955">
                  <c:v>45</c:v>
                </c:pt>
                <c:pt idx="956">
                  <c:v>45</c:v>
                </c:pt>
                <c:pt idx="957">
                  <c:v>45</c:v>
                </c:pt>
                <c:pt idx="958">
                  <c:v>45</c:v>
                </c:pt>
                <c:pt idx="959">
                  <c:v>45</c:v>
                </c:pt>
                <c:pt idx="960">
                  <c:v>45</c:v>
                </c:pt>
                <c:pt idx="961">
                  <c:v>45</c:v>
                </c:pt>
                <c:pt idx="962">
                  <c:v>45</c:v>
                </c:pt>
                <c:pt idx="963">
                  <c:v>44</c:v>
                </c:pt>
                <c:pt idx="964">
                  <c:v>45</c:v>
                </c:pt>
                <c:pt idx="965">
                  <c:v>44</c:v>
                </c:pt>
                <c:pt idx="966">
                  <c:v>45</c:v>
                </c:pt>
                <c:pt idx="967">
                  <c:v>45</c:v>
                </c:pt>
                <c:pt idx="968">
                  <c:v>45</c:v>
                </c:pt>
                <c:pt idx="969">
                  <c:v>44</c:v>
                </c:pt>
                <c:pt idx="970">
                  <c:v>46</c:v>
                </c:pt>
                <c:pt idx="971">
                  <c:v>45</c:v>
                </c:pt>
                <c:pt idx="972">
                  <c:v>45</c:v>
                </c:pt>
                <c:pt idx="973">
                  <c:v>44</c:v>
                </c:pt>
                <c:pt idx="974">
                  <c:v>45</c:v>
                </c:pt>
                <c:pt idx="975">
                  <c:v>45</c:v>
                </c:pt>
                <c:pt idx="976">
                  <c:v>45</c:v>
                </c:pt>
                <c:pt idx="977">
                  <c:v>45</c:v>
                </c:pt>
                <c:pt idx="978">
                  <c:v>44</c:v>
                </c:pt>
                <c:pt idx="979">
                  <c:v>45</c:v>
                </c:pt>
                <c:pt idx="980">
                  <c:v>45</c:v>
                </c:pt>
                <c:pt idx="981">
                  <c:v>44</c:v>
                </c:pt>
                <c:pt idx="982">
                  <c:v>44</c:v>
                </c:pt>
                <c:pt idx="983">
                  <c:v>45</c:v>
                </c:pt>
                <c:pt idx="984">
                  <c:v>45</c:v>
                </c:pt>
                <c:pt idx="985">
                  <c:v>45</c:v>
                </c:pt>
                <c:pt idx="986">
                  <c:v>45</c:v>
                </c:pt>
                <c:pt idx="987">
                  <c:v>45</c:v>
                </c:pt>
                <c:pt idx="988">
                  <c:v>45</c:v>
                </c:pt>
                <c:pt idx="989">
                  <c:v>44</c:v>
                </c:pt>
                <c:pt idx="990">
                  <c:v>45</c:v>
                </c:pt>
                <c:pt idx="991">
                  <c:v>45</c:v>
                </c:pt>
                <c:pt idx="992">
                  <c:v>45</c:v>
                </c:pt>
                <c:pt idx="993">
                  <c:v>45</c:v>
                </c:pt>
                <c:pt idx="994">
                  <c:v>45</c:v>
                </c:pt>
                <c:pt idx="995">
                  <c:v>45</c:v>
                </c:pt>
                <c:pt idx="996">
                  <c:v>45</c:v>
                </c:pt>
                <c:pt idx="997">
                  <c:v>45</c:v>
                </c:pt>
                <c:pt idx="998">
                  <c:v>45</c:v>
                </c:pt>
              </c:numCache>
            </c:numRef>
          </c:val>
          <c:smooth val="0"/>
          <c:extLst>
            <c:ext xmlns:c16="http://schemas.microsoft.com/office/drawing/2014/chart" uri="{C3380CC4-5D6E-409C-BE32-E72D297353CC}">
              <c16:uniqueId val="{00000000-3491-44EC-AF78-6E56FBF02226}"/>
            </c:ext>
          </c:extLst>
        </c:ser>
        <c:dLbls>
          <c:showLegendKey val="0"/>
          <c:showVal val="0"/>
          <c:showCatName val="0"/>
          <c:showSerName val="0"/>
          <c:showPercent val="0"/>
          <c:showBubbleSize val="0"/>
        </c:dLbls>
        <c:smooth val="0"/>
        <c:axId val="686991464"/>
        <c:axId val="686993432"/>
      </c:lineChart>
      <c:catAx>
        <c:axId val="686991464"/>
        <c:scaling>
          <c:orientation val="minMax"/>
        </c:scaling>
        <c:delete val="1"/>
        <c:axPos val="b"/>
        <c:numFmt formatCode="General" sourceLinked="1"/>
        <c:majorTickMark val="none"/>
        <c:minorTickMark val="none"/>
        <c:tickLblPos val="nextTo"/>
        <c:crossAx val="686993432"/>
        <c:crosses val="autoZero"/>
        <c:auto val="1"/>
        <c:lblAlgn val="ctr"/>
        <c:lblOffset val="100"/>
        <c:noMultiLvlLbl val="0"/>
      </c:catAx>
      <c:valAx>
        <c:axId val="686993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86991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sz="1100"/>
              <a:t>Hineinversetzen nach Geschlecht Versuch 1 - Versuch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title>
    <c:autoTitleDeleted val="0"/>
    <c:plotArea>
      <c:layout/>
      <c:lineChart>
        <c:grouping val="standard"/>
        <c:varyColors val="0"/>
        <c:ser>
          <c:idx val="0"/>
          <c:order val="0"/>
          <c:tx>
            <c:strRef>
              <c:f>Tabelle1!$A$2</c:f>
              <c:strCache>
                <c:ptCount val="1"/>
                <c:pt idx="0">
                  <c:v>Männlich</c:v>
                </c:pt>
              </c:strCache>
            </c:strRef>
          </c:tx>
          <c:spPr>
            <a:ln w="28575" cap="rnd">
              <a:solidFill>
                <a:schemeClr val="accent1"/>
              </a:solidFill>
              <a:round/>
            </a:ln>
            <a:effectLst/>
          </c:spPr>
          <c:marker>
            <c:symbol val="none"/>
          </c:marker>
          <c:cat>
            <c:strRef>
              <c:f>(Tabelle1!$B$1,Tabelle1!$D$1,Tabelle1!$F$1)</c:f>
              <c:strCache>
                <c:ptCount val="3"/>
                <c:pt idx="0">
                  <c:v>V1</c:v>
                </c:pt>
                <c:pt idx="1">
                  <c:v>V2</c:v>
                </c:pt>
                <c:pt idx="2">
                  <c:v>V3</c:v>
                </c:pt>
              </c:strCache>
            </c:strRef>
          </c:cat>
          <c:val>
            <c:numRef>
              <c:f>(Tabelle1!$B$2,Tabelle1!$D$2,Tabelle1!$F$2)</c:f>
              <c:numCache>
                <c:formatCode>General</c:formatCode>
                <c:ptCount val="3"/>
                <c:pt idx="0">
                  <c:v>2.17</c:v>
                </c:pt>
                <c:pt idx="1">
                  <c:v>1.83</c:v>
                </c:pt>
                <c:pt idx="2">
                  <c:v>1.88</c:v>
                </c:pt>
              </c:numCache>
            </c:numRef>
          </c:val>
          <c:smooth val="0"/>
          <c:extLst>
            <c:ext xmlns:c16="http://schemas.microsoft.com/office/drawing/2014/chart" uri="{C3380CC4-5D6E-409C-BE32-E72D297353CC}">
              <c16:uniqueId val="{00000000-E982-422E-AF48-57DBBDD8E0C2}"/>
            </c:ext>
          </c:extLst>
        </c:ser>
        <c:ser>
          <c:idx val="1"/>
          <c:order val="1"/>
          <c:tx>
            <c:strRef>
              <c:f>Tabelle1!$A$3</c:f>
              <c:strCache>
                <c:ptCount val="1"/>
                <c:pt idx="0">
                  <c:v>Weiblich</c:v>
                </c:pt>
              </c:strCache>
            </c:strRef>
          </c:tx>
          <c:spPr>
            <a:ln w="28575" cap="rnd">
              <a:solidFill>
                <a:schemeClr val="accent2"/>
              </a:solidFill>
              <a:round/>
            </a:ln>
            <a:effectLst/>
          </c:spPr>
          <c:marker>
            <c:symbol val="none"/>
          </c:marker>
          <c:cat>
            <c:strRef>
              <c:f>(Tabelle1!$B$1,Tabelle1!$D$1,Tabelle1!$F$1)</c:f>
              <c:strCache>
                <c:ptCount val="3"/>
                <c:pt idx="0">
                  <c:v>V1</c:v>
                </c:pt>
                <c:pt idx="1">
                  <c:v>V2</c:v>
                </c:pt>
                <c:pt idx="2">
                  <c:v>V3</c:v>
                </c:pt>
              </c:strCache>
            </c:strRef>
          </c:cat>
          <c:val>
            <c:numRef>
              <c:f>(Tabelle1!$B$3,Tabelle1!$D$3,Tabelle1!$F$3)</c:f>
              <c:numCache>
                <c:formatCode>General</c:formatCode>
                <c:ptCount val="3"/>
                <c:pt idx="0">
                  <c:v>2.5</c:v>
                </c:pt>
                <c:pt idx="1">
                  <c:v>1.93</c:v>
                </c:pt>
                <c:pt idx="2">
                  <c:v>2</c:v>
                </c:pt>
              </c:numCache>
            </c:numRef>
          </c:val>
          <c:smooth val="0"/>
          <c:extLst>
            <c:ext xmlns:c16="http://schemas.microsoft.com/office/drawing/2014/chart" uri="{C3380CC4-5D6E-409C-BE32-E72D297353CC}">
              <c16:uniqueId val="{00000001-E982-422E-AF48-57DBBDD8E0C2}"/>
            </c:ext>
          </c:extLst>
        </c:ser>
        <c:dLbls>
          <c:showLegendKey val="0"/>
          <c:showVal val="0"/>
          <c:showCatName val="0"/>
          <c:showSerName val="0"/>
          <c:showPercent val="0"/>
          <c:showBubbleSize val="0"/>
        </c:dLbls>
        <c:smooth val="0"/>
        <c:axId val="644535024"/>
        <c:axId val="644533056"/>
      </c:lineChart>
      <c:catAx>
        <c:axId val="644535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644533056"/>
        <c:crosses val="autoZero"/>
        <c:auto val="1"/>
        <c:lblAlgn val="ctr"/>
        <c:lblOffset val="100"/>
        <c:noMultiLvlLbl val="0"/>
      </c:catAx>
      <c:valAx>
        <c:axId val="644533056"/>
        <c:scaling>
          <c:orientation val="minMax"/>
          <c:min val="1.75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644535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sz="1200"/>
              <a:t>Vergessen nach Geschlecht Versuch 1 - Versuch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title>
    <c:autoTitleDeleted val="0"/>
    <c:plotArea>
      <c:layout/>
      <c:lineChart>
        <c:grouping val="standard"/>
        <c:varyColors val="0"/>
        <c:ser>
          <c:idx val="0"/>
          <c:order val="0"/>
          <c:tx>
            <c:strRef>
              <c:f>Tabelle1!$A$2</c:f>
              <c:strCache>
                <c:ptCount val="1"/>
                <c:pt idx="0">
                  <c:v>Männlich</c:v>
                </c:pt>
              </c:strCache>
            </c:strRef>
          </c:tx>
          <c:spPr>
            <a:ln w="28575" cap="rnd">
              <a:solidFill>
                <a:schemeClr val="accent1"/>
              </a:solidFill>
              <a:round/>
            </a:ln>
            <a:effectLst/>
          </c:spPr>
          <c:marker>
            <c:symbol val="none"/>
          </c:marker>
          <c:cat>
            <c:strRef>
              <c:f>(Tabelle1!$C$1,Tabelle1!$E$1,Tabelle1!$G$1)</c:f>
              <c:strCache>
                <c:ptCount val="3"/>
                <c:pt idx="0">
                  <c:v>V1</c:v>
                </c:pt>
                <c:pt idx="1">
                  <c:v>V2</c:v>
                </c:pt>
                <c:pt idx="2">
                  <c:v>V3</c:v>
                </c:pt>
              </c:strCache>
            </c:strRef>
          </c:cat>
          <c:val>
            <c:numRef>
              <c:f>(Tabelle1!$C$2,Tabelle1!$E$2,Tabelle1!$G$2)</c:f>
              <c:numCache>
                <c:formatCode>General</c:formatCode>
                <c:ptCount val="3"/>
                <c:pt idx="0">
                  <c:v>1.88</c:v>
                </c:pt>
                <c:pt idx="1">
                  <c:v>1.92</c:v>
                </c:pt>
                <c:pt idx="2">
                  <c:v>1.96</c:v>
                </c:pt>
              </c:numCache>
            </c:numRef>
          </c:val>
          <c:smooth val="0"/>
          <c:extLst>
            <c:ext xmlns:c16="http://schemas.microsoft.com/office/drawing/2014/chart" uri="{C3380CC4-5D6E-409C-BE32-E72D297353CC}">
              <c16:uniqueId val="{00000000-14E1-40B9-9A24-C0ECFBDB6B94}"/>
            </c:ext>
          </c:extLst>
        </c:ser>
        <c:ser>
          <c:idx val="1"/>
          <c:order val="1"/>
          <c:tx>
            <c:strRef>
              <c:f>Tabelle1!$A$3</c:f>
              <c:strCache>
                <c:ptCount val="1"/>
                <c:pt idx="0">
                  <c:v>Weiblich</c:v>
                </c:pt>
              </c:strCache>
            </c:strRef>
          </c:tx>
          <c:spPr>
            <a:ln w="28575" cap="rnd">
              <a:solidFill>
                <a:schemeClr val="accent2"/>
              </a:solidFill>
              <a:round/>
            </a:ln>
            <a:effectLst/>
          </c:spPr>
          <c:marker>
            <c:symbol val="none"/>
          </c:marker>
          <c:cat>
            <c:strRef>
              <c:f>(Tabelle1!$C$1,Tabelle1!$E$1,Tabelle1!$G$1)</c:f>
              <c:strCache>
                <c:ptCount val="3"/>
                <c:pt idx="0">
                  <c:v>V1</c:v>
                </c:pt>
                <c:pt idx="1">
                  <c:v>V2</c:v>
                </c:pt>
                <c:pt idx="2">
                  <c:v>V3</c:v>
                </c:pt>
              </c:strCache>
            </c:strRef>
          </c:cat>
          <c:val>
            <c:numRef>
              <c:f>(Tabelle1!$C$3,Tabelle1!$E$3,Tabelle1!$G$3)</c:f>
              <c:numCache>
                <c:formatCode>General</c:formatCode>
                <c:ptCount val="3"/>
                <c:pt idx="0">
                  <c:v>2.36</c:v>
                </c:pt>
                <c:pt idx="1">
                  <c:v>2.21</c:v>
                </c:pt>
                <c:pt idx="2">
                  <c:v>2</c:v>
                </c:pt>
              </c:numCache>
            </c:numRef>
          </c:val>
          <c:smooth val="0"/>
          <c:extLst>
            <c:ext xmlns:c16="http://schemas.microsoft.com/office/drawing/2014/chart" uri="{C3380CC4-5D6E-409C-BE32-E72D297353CC}">
              <c16:uniqueId val="{00000001-14E1-40B9-9A24-C0ECFBDB6B94}"/>
            </c:ext>
          </c:extLst>
        </c:ser>
        <c:dLbls>
          <c:showLegendKey val="0"/>
          <c:showVal val="0"/>
          <c:showCatName val="0"/>
          <c:showSerName val="0"/>
          <c:showPercent val="0"/>
          <c:showBubbleSize val="0"/>
        </c:dLbls>
        <c:smooth val="0"/>
        <c:axId val="649841488"/>
        <c:axId val="649841816"/>
      </c:lineChart>
      <c:catAx>
        <c:axId val="649841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649841816"/>
        <c:crosses val="autoZero"/>
        <c:auto val="1"/>
        <c:lblAlgn val="ctr"/>
        <c:lblOffset val="100"/>
        <c:noMultiLvlLbl val="0"/>
      </c:catAx>
      <c:valAx>
        <c:axId val="649841816"/>
        <c:scaling>
          <c:orientation val="minMax"/>
          <c:min val="1.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649841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200" b="0" i="0" baseline="0">
                <a:effectLst/>
                <a:latin typeface="Times New Roman" panose="02020603050405020304" pitchFamily="18" charset="0"/>
                <a:cs typeface="Times New Roman" panose="02020603050405020304" pitchFamily="18" charset="0"/>
              </a:rPr>
              <a:t>Messung der Latenzzeit im Versuch zur Latenzzeit mit 50</a:t>
            </a:r>
            <a:r>
              <a:rPr lang="de-DE" sz="1200" b="0" i="0" u="none" strike="noStrike" kern="1200" spc="0" baseline="0">
                <a:solidFill>
                  <a:sysClr val="windowText" lastClr="000000">
                    <a:lumMod val="65000"/>
                    <a:lumOff val="35000"/>
                  </a:sysClr>
                </a:solidFill>
                <a:effectLst/>
                <a:latin typeface="Times New Roman" panose="02020603050405020304" pitchFamily="18" charset="0"/>
                <a:ea typeface="+mn-ea"/>
                <a:cs typeface="Times New Roman" panose="02020603050405020304" pitchFamily="18" charset="0"/>
              </a:rPr>
              <a:t>fps</a:t>
            </a:r>
            <a:endParaRPr lang="de-DE" sz="16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spPr>
            <a:ln w="28575" cap="rnd">
              <a:solidFill>
                <a:schemeClr val="accent1"/>
              </a:solidFill>
              <a:round/>
            </a:ln>
            <a:effectLst/>
          </c:spPr>
          <c:marker>
            <c:symbol val="none"/>
          </c:marker>
          <c:val>
            <c:numRef>
              <c:f>'FpsMessung Volle SZene 50 Fps'!$A$1:$A$999</c:f>
              <c:numCache>
                <c:formatCode>General</c:formatCode>
                <c:ptCount val="999"/>
                <c:pt idx="0">
                  <c:v>50</c:v>
                </c:pt>
                <c:pt idx="1">
                  <c:v>50</c:v>
                </c:pt>
                <c:pt idx="2">
                  <c:v>3</c:v>
                </c:pt>
                <c:pt idx="3">
                  <c:v>33</c:v>
                </c:pt>
                <c:pt idx="4">
                  <c:v>64</c:v>
                </c:pt>
                <c:pt idx="5">
                  <c:v>63</c:v>
                </c:pt>
                <c:pt idx="6">
                  <c:v>105</c:v>
                </c:pt>
                <c:pt idx="7">
                  <c:v>82</c:v>
                </c:pt>
                <c:pt idx="8">
                  <c:v>25</c:v>
                </c:pt>
                <c:pt idx="9">
                  <c:v>73</c:v>
                </c:pt>
                <c:pt idx="10">
                  <c:v>30</c:v>
                </c:pt>
                <c:pt idx="11">
                  <c:v>90</c:v>
                </c:pt>
                <c:pt idx="12">
                  <c:v>30</c:v>
                </c:pt>
                <c:pt idx="13">
                  <c:v>73</c:v>
                </c:pt>
                <c:pt idx="14">
                  <c:v>32</c:v>
                </c:pt>
                <c:pt idx="15">
                  <c:v>89</c:v>
                </c:pt>
                <c:pt idx="16">
                  <c:v>30</c:v>
                </c:pt>
                <c:pt idx="17">
                  <c:v>83</c:v>
                </c:pt>
                <c:pt idx="18">
                  <c:v>25</c:v>
                </c:pt>
                <c:pt idx="19">
                  <c:v>39</c:v>
                </c:pt>
                <c:pt idx="20">
                  <c:v>83</c:v>
                </c:pt>
                <c:pt idx="21">
                  <c:v>30</c:v>
                </c:pt>
                <c:pt idx="22">
                  <c:v>78</c:v>
                </c:pt>
                <c:pt idx="23">
                  <c:v>31</c:v>
                </c:pt>
                <c:pt idx="24">
                  <c:v>82</c:v>
                </c:pt>
                <c:pt idx="25">
                  <c:v>31</c:v>
                </c:pt>
                <c:pt idx="26">
                  <c:v>82</c:v>
                </c:pt>
                <c:pt idx="27">
                  <c:v>30</c:v>
                </c:pt>
                <c:pt idx="28">
                  <c:v>53</c:v>
                </c:pt>
                <c:pt idx="29">
                  <c:v>73</c:v>
                </c:pt>
                <c:pt idx="30">
                  <c:v>30</c:v>
                </c:pt>
                <c:pt idx="31">
                  <c:v>80</c:v>
                </c:pt>
                <c:pt idx="32">
                  <c:v>31</c:v>
                </c:pt>
                <c:pt idx="33">
                  <c:v>79</c:v>
                </c:pt>
                <c:pt idx="34">
                  <c:v>38</c:v>
                </c:pt>
                <c:pt idx="35">
                  <c:v>33</c:v>
                </c:pt>
                <c:pt idx="36">
                  <c:v>30</c:v>
                </c:pt>
                <c:pt idx="37">
                  <c:v>30</c:v>
                </c:pt>
                <c:pt idx="38">
                  <c:v>23</c:v>
                </c:pt>
                <c:pt idx="39">
                  <c:v>67</c:v>
                </c:pt>
                <c:pt idx="40">
                  <c:v>32</c:v>
                </c:pt>
                <c:pt idx="41">
                  <c:v>31</c:v>
                </c:pt>
                <c:pt idx="42">
                  <c:v>79</c:v>
                </c:pt>
                <c:pt idx="43">
                  <c:v>38</c:v>
                </c:pt>
                <c:pt idx="44">
                  <c:v>34</c:v>
                </c:pt>
                <c:pt idx="45">
                  <c:v>32</c:v>
                </c:pt>
                <c:pt idx="46">
                  <c:v>89</c:v>
                </c:pt>
                <c:pt idx="47">
                  <c:v>31</c:v>
                </c:pt>
                <c:pt idx="48">
                  <c:v>49</c:v>
                </c:pt>
                <c:pt idx="49">
                  <c:v>39</c:v>
                </c:pt>
                <c:pt idx="50">
                  <c:v>89</c:v>
                </c:pt>
                <c:pt idx="51">
                  <c:v>36</c:v>
                </c:pt>
                <c:pt idx="52">
                  <c:v>34</c:v>
                </c:pt>
                <c:pt idx="53">
                  <c:v>87</c:v>
                </c:pt>
                <c:pt idx="54">
                  <c:v>32</c:v>
                </c:pt>
                <c:pt idx="55">
                  <c:v>87</c:v>
                </c:pt>
                <c:pt idx="56">
                  <c:v>91</c:v>
                </c:pt>
                <c:pt idx="57">
                  <c:v>36</c:v>
                </c:pt>
                <c:pt idx="58">
                  <c:v>27</c:v>
                </c:pt>
                <c:pt idx="59">
                  <c:v>39</c:v>
                </c:pt>
                <c:pt idx="60">
                  <c:v>88</c:v>
                </c:pt>
                <c:pt idx="61">
                  <c:v>86</c:v>
                </c:pt>
                <c:pt idx="62">
                  <c:v>32</c:v>
                </c:pt>
                <c:pt idx="63">
                  <c:v>90</c:v>
                </c:pt>
                <c:pt idx="64">
                  <c:v>30</c:v>
                </c:pt>
                <c:pt idx="65">
                  <c:v>89</c:v>
                </c:pt>
                <c:pt idx="66">
                  <c:v>30</c:v>
                </c:pt>
                <c:pt idx="67">
                  <c:v>46</c:v>
                </c:pt>
                <c:pt idx="68">
                  <c:v>82</c:v>
                </c:pt>
                <c:pt idx="69">
                  <c:v>30</c:v>
                </c:pt>
                <c:pt idx="70">
                  <c:v>95</c:v>
                </c:pt>
                <c:pt idx="71">
                  <c:v>34</c:v>
                </c:pt>
                <c:pt idx="72">
                  <c:v>37</c:v>
                </c:pt>
                <c:pt idx="73">
                  <c:v>93</c:v>
                </c:pt>
                <c:pt idx="74">
                  <c:v>34</c:v>
                </c:pt>
                <c:pt idx="75">
                  <c:v>62</c:v>
                </c:pt>
                <c:pt idx="76">
                  <c:v>89</c:v>
                </c:pt>
                <c:pt idx="77">
                  <c:v>49</c:v>
                </c:pt>
                <c:pt idx="78">
                  <c:v>75</c:v>
                </c:pt>
                <c:pt idx="79">
                  <c:v>31</c:v>
                </c:pt>
                <c:pt idx="80">
                  <c:v>91</c:v>
                </c:pt>
                <c:pt idx="81">
                  <c:v>30</c:v>
                </c:pt>
                <c:pt idx="82">
                  <c:v>86</c:v>
                </c:pt>
                <c:pt idx="83">
                  <c:v>31</c:v>
                </c:pt>
                <c:pt idx="84">
                  <c:v>85</c:v>
                </c:pt>
                <c:pt idx="85">
                  <c:v>30</c:v>
                </c:pt>
                <c:pt idx="86">
                  <c:v>49</c:v>
                </c:pt>
                <c:pt idx="87">
                  <c:v>40</c:v>
                </c:pt>
                <c:pt idx="88">
                  <c:v>87</c:v>
                </c:pt>
                <c:pt idx="89">
                  <c:v>31</c:v>
                </c:pt>
                <c:pt idx="90">
                  <c:v>88</c:v>
                </c:pt>
                <c:pt idx="91">
                  <c:v>30</c:v>
                </c:pt>
                <c:pt idx="92">
                  <c:v>90</c:v>
                </c:pt>
                <c:pt idx="93">
                  <c:v>30</c:v>
                </c:pt>
                <c:pt idx="94">
                  <c:v>91</c:v>
                </c:pt>
                <c:pt idx="95">
                  <c:v>35</c:v>
                </c:pt>
                <c:pt idx="96">
                  <c:v>27</c:v>
                </c:pt>
                <c:pt idx="97">
                  <c:v>40</c:v>
                </c:pt>
                <c:pt idx="98">
                  <c:v>89</c:v>
                </c:pt>
                <c:pt idx="99">
                  <c:v>86</c:v>
                </c:pt>
                <c:pt idx="100">
                  <c:v>87</c:v>
                </c:pt>
                <c:pt idx="101">
                  <c:v>31</c:v>
                </c:pt>
                <c:pt idx="102">
                  <c:v>89</c:v>
                </c:pt>
                <c:pt idx="103">
                  <c:v>29</c:v>
                </c:pt>
                <c:pt idx="104">
                  <c:v>75</c:v>
                </c:pt>
                <c:pt idx="105">
                  <c:v>24</c:v>
                </c:pt>
                <c:pt idx="106">
                  <c:v>73</c:v>
                </c:pt>
                <c:pt idx="107">
                  <c:v>30</c:v>
                </c:pt>
                <c:pt idx="108">
                  <c:v>33</c:v>
                </c:pt>
                <c:pt idx="109">
                  <c:v>74</c:v>
                </c:pt>
                <c:pt idx="110">
                  <c:v>32</c:v>
                </c:pt>
                <c:pt idx="111">
                  <c:v>75</c:v>
                </c:pt>
                <c:pt idx="112">
                  <c:v>31</c:v>
                </c:pt>
                <c:pt idx="113">
                  <c:v>30</c:v>
                </c:pt>
                <c:pt idx="114">
                  <c:v>46</c:v>
                </c:pt>
                <c:pt idx="115">
                  <c:v>76</c:v>
                </c:pt>
                <c:pt idx="116">
                  <c:v>34</c:v>
                </c:pt>
                <c:pt idx="117">
                  <c:v>89</c:v>
                </c:pt>
                <c:pt idx="118">
                  <c:v>30</c:v>
                </c:pt>
                <c:pt idx="119">
                  <c:v>88</c:v>
                </c:pt>
                <c:pt idx="120">
                  <c:v>30</c:v>
                </c:pt>
                <c:pt idx="121">
                  <c:v>85</c:v>
                </c:pt>
                <c:pt idx="122">
                  <c:v>31</c:v>
                </c:pt>
                <c:pt idx="123">
                  <c:v>52</c:v>
                </c:pt>
                <c:pt idx="124">
                  <c:v>38</c:v>
                </c:pt>
                <c:pt idx="125">
                  <c:v>90</c:v>
                </c:pt>
                <c:pt idx="126">
                  <c:v>94</c:v>
                </c:pt>
                <c:pt idx="127">
                  <c:v>30</c:v>
                </c:pt>
                <c:pt idx="128">
                  <c:v>90</c:v>
                </c:pt>
                <c:pt idx="129">
                  <c:v>30</c:v>
                </c:pt>
                <c:pt idx="130">
                  <c:v>88</c:v>
                </c:pt>
                <c:pt idx="131">
                  <c:v>30</c:v>
                </c:pt>
                <c:pt idx="132">
                  <c:v>52</c:v>
                </c:pt>
                <c:pt idx="133">
                  <c:v>38</c:v>
                </c:pt>
                <c:pt idx="134">
                  <c:v>82</c:v>
                </c:pt>
                <c:pt idx="135">
                  <c:v>31</c:v>
                </c:pt>
                <c:pt idx="136">
                  <c:v>97</c:v>
                </c:pt>
                <c:pt idx="137">
                  <c:v>35</c:v>
                </c:pt>
                <c:pt idx="138">
                  <c:v>37</c:v>
                </c:pt>
                <c:pt idx="139">
                  <c:v>92</c:v>
                </c:pt>
                <c:pt idx="140">
                  <c:v>34</c:v>
                </c:pt>
                <c:pt idx="141">
                  <c:v>63</c:v>
                </c:pt>
                <c:pt idx="142">
                  <c:v>52</c:v>
                </c:pt>
                <c:pt idx="143">
                  <c:v>71</c:v>
                </c:pt>
                <c:pt idx="144">
                  <c:v>78</c:v>
                </c:pt>
                <c:pt idx="145">
                  <c:v>31</c:v>
                </c:pt>
                <c:pt idx="146">
                  <c:v>93</c:v>
                </c:pt>
                <c:pt idx="147">
                  <c:v>35</c:v>
                </c:pt>
                <c:pt idx="148">
                  <c:v>36</c:v>
                </c:pt>
                <c:pt idx="149">
                  <c:v>94</c:v>
                </c:pt>
                <c:pt idx="150">
                  <c:v>89</c:v>
                </c:pt>
                <c:pt idx="151">
                  <c:v>86</c:v>
                </c:pt>
                <c:pt idx="152">
                  <c:v>52</c:v>
                </c:pt>
                <c:pt idx="153">
                  <c:v>71</c:v>
                </c:pt>
                <c:pt idx="154">
                  <c:v>90</c:v>
                </c:pt>
                <c:pt idx="155">
                  <c:v>30</c:v>
                </c:pt>
                <c:pt idx="156">
                  <c:v>85</c:v>
                </c:pt>
                <c:pt idx="157">
                  <c:v>33</c:v>
                </c:pt>
                <c:pt idx="158">
                  <c:v>40</c:v>
                </c:pt>
                <c:pt idx="159">
                  <c:v>95</c:v>
                </c:pt>
                <c:pt idx="160">
                  <c:v>145</c:v>
                </c:pt>
                <c:pt idx="161">
                  <c:v>62</c:v>
                </c:pt>
                <c:pt idx="162">
                  <c:v>52</c:v>
                </c:pt>
                <c:pt idx="163">
                  <c:v>71</c:v>
                </c:pt>
                <c:pt idx="164">
                  <c:v>93</c:v>
                </c:pt>
                <c:pt idx="165">
                  <c:v>34</c:v>
                </c:pt>
                <c:pt idx="166">
                  <c:v>37</c:v>
                </c:pt>
                <c:pt idx="167">
                  <c:v>81</c:v>
                </c:pt>
                <c:pt idx="168">
                  <c:v>97</c:v>
                </c:pt>
                <c:pt idx="169">
                  <c:v>87</c:v>
                </c:pt>
                <c:pt idx="170">
                  <c:v>86</c:v>
                </c:pt>
                <c:pt idx="171">
                  <c:v>90</c:v>
                </c:pt>
                <c:pt idx="172">
                  <c:v>53</c:v>
                </c:pt>
                <c:pt idx="173">
                  <c:v>72</c:v>
                </c:pt>
                <c:pt idx="174">
                  <c:v>87</c:v>
                </c:pt>
                <c:pt idx="175">
                  <c:v>87</c:v>
                </c:pt>
                <c:pt idx="176">
                  <c:v>92</c:v>
                </c:pt>
                <c:pt idx="177">
                  <c:v>30</c:v>
                </c:pt>
                <c:pt idx="178">
                  <c:v>89</c:v>
                </c:pt>
                <c:pt idx="179">
                  <c:v>83</c:v>
                </c:pt>
                <c:pt idx="180">
                  <c:v>86</c:v>
                </c:pt>
                <c:pt idx="181">
                  <c:v>47</c:v>
                </c:pt>
                <c:pt idx="182">
                  <c:v>71</c:v>
                </c:pt>
                <c:pt idx="183">
                  <c:v>29</c:v>
                </c:pt>
                <c:pt idx="184">
                  <c:v>32</c:v>
                </c:pt>
                <c:pt idx="185">
                  <c:v>76</c:v>
                </c:pt>
                <c:pt idx="186">
                  <c:v>31</c:v>
                </c:pt>
                <c:pt idx="187">
                  <c:v>81</c:v>
                </c:pt>
                <c:pt idx="188">
                  <c:v>31</c:v>
                </c:pt>
                <c:pt idx="189">
                  <c:v>76</c:v>
                </c:pt>
                <c:pt idx="190">
                  <c:v>24</c:v>
                </c:pt>
                <c:pt idx="191">
                  <c:v>70</c:v>
                </c:pt>
                <c:pt idx="192">
                  <c:v>30</c:v>
                </c:pt>
                <c:pt idx="193">
                  <c:v>32</c:v>
                </c:pt>
                <c:pt idx="194">
                  <c:v>81</c:v>
                </c:pt>
                <c:pt idx="195">
                  <c:v>33</c:v>
                </c:pt>
                <c:pt idx="196">
                  <c:v>89</c:v>
                </c:pt>
                <c:pt idx="197">
                  <c:v>29</c:v>
                </c:pt>
                <c:pt idx="198">
                  <c:v>90</c:v>
                </c:pt>
                <c:pt idx="199">
                  <c:v>25</c:v>
                </c:pt>
                <c:pt idx="200">
                  <c:v>37</c:v>
                </c:pt>
                <c:pt idx="201">
                  <c:v>89</c:v>
                </c:pt>
                <c:pt idx="202">
                  <c:v>31</c:v>
                </c:pt>
                <c:pt idx="203">
                  <c:v>86</c:v>
                </c:pt>
                <c:pt idx="204">
                  <c:v>30</c:v>
                </c:pt>
                <c:pt idx="205">
                  <c:v>92</c:v>
                </c:pt>
                <c:pt idx="206">
                  <c:v>30</c:v>
                </c:pt>
                <c:pt idx="207">
                  <c:v>91</c:v>
                </c:pt>
                <c:pt idx="208">
                  <c:v>34</c:v>
                </c:pt>
                <c:pt idx="209">
                  <c:v>40</c:v>
                </c:pt>
                <c:pt idx="210">
                  <c:v>75</c:v>
                </c:pt>
                <c:pt idx="211">
                  <c:v>93</c:v>
                </c:pt>
                <c:pt idx="212">
                  <c:v>166</c:v>
                </c:pt>
                <c:pt idx="213">
                  <c:v>61</c:v>
                </c:pt>
                <c:pt idx="214">
                  <c:v>81</c:v>
                </c:pt>
                <c:pt idx="215">
                  <c:v>31</c:v>
                </c:pt>
                <c:pt idx="216">
                  <c:v>78</c:v>
                </c:pt>
                <c:pt idx="217">
                  <c:v>32</c:v>
                </c:pt>
                <c:pt idx="218">
                  <c:v>82</c:v>
                </c:pt>
                <c:pt idx="219">
                  <c:v>36</c:v>
                </c:pt>
                <c:pt idx="220">
                  <c:v>27</c:v>
                </c:pt>
                <c:pt idx="221">
                  <c:v>71</c:v>
                </c:pt>
                <c:pt idx="222">
                  <c:v>31</c:v>
                </c:pt>
                <c:pt idx="223">
                  <c:v>77</c:v>
                </c:pt>
                <c:pt idx="224">
                  <c:v>31</c:v>
                </c:pt>
                <c:pt idx="225">
                  <c:v>76</c:v>
                </c:pt>
                <c:pt idx="226">
                  <c:v>32</c:v>
                </c:pt>
                <c:pt idx="227">
                  <c:v>78</c:v>
                </c:pt>
                <c:pt idx="228">
                  <c:v>31</c:v>
                </c:pt>
                <c:pt idx="229">
                  <c:v>46</c:v>
                </c:pt>
                <c:pt idx="230">
                  <c:v>80</c:v>
                </c:pt>
                <c:pt idx="231">
                  <c:v>31</c:v>
                </c:pt>
                <c:pt idx="232">
                  <c:v>77</c:v>
                </c:pt>
                <c:pt idx="233">
                  <c:v>32</c:v>
                </c:pt>
                <c:pt idx="234">
                  <c:v>74</c:v>
                </c:pt>
                <c:pt idx="235">
                  <c:v>32</c:v>
                </c:pt>
                <c:pt idx="236">
                  <c:v>79</c:v>
                </c:pt>
                <c:pt idx="237">
                  <c:v>31</c:v>
                </c:pt>
                <c:pt idx="238">
                  <c:v>46</c:v>
                </c:pt>
                <c:pt idx="239">
                  <c:v>81</c:v>
                </c:pt>
                <c:pt idx="240">
                  <c:v>30</c:v>
                </c:pt>
                <c:pt idx="241">
                  <c:v>79</c:v>
                </c:pt>
                <c:pt idx="242">
                  <c:v>31</c:v>
                </c:pt>
                <c:pt idx="243">
                  <c:v>78</c:v>
                </c:pt>
                <c:pt idx="244">
                  <c:v>32</c:v>
                </c:pt>
                <c:pt idx="245">
                  <c:v>77</c:v>
                </c:pt>
                <c:pt idx="246">
                  <c:v>32</c:v>
                </c:pt>
                <c:pt idx="247">
                  <c:v>45</c:v>
                </c:pt>
                <c:pt idx="248">
                  <c:v>82</c:v>
                </c:pt>
                <c:pt idx="249">
                  <c:v>30</c:v>
                </c:pt>
                <c:pt idx="250">
                  <c:v>65</c:v>
                </c:pt>
                <c:pt idx="251">
                  <c:v>32</c:v>
                </c:pt>
                <c:pt idx="252">
                  <c:v>30</c:v>
                </c:pt>
                <c:pt idx="253">
                  <c:v>29</c:v>
                </c:pt>
                <c:pt idx="254">
                  <c:v>30</c:v>
                </c:pt>
                <c:pt idx="255">
                  <c:v>29</c:v>
                </c:pt>
                <c:pt idx="256">
                  <c:v>23</c:v>
                </c:pt>
                <c:pt idx="257">
                  <c:v>67</c:v>
                </c:pt>
                <c:pt idx="258">
                  <c:v>33</c:v>
                </c:pt>
                <c:pt idx="259">
                  <c:v>29</c:v>
                </c:pt>
                <c:pt idx="260">
                  <c:v>32</c:v>
                </c:pt>
                <c:pt idx="261">
                  <c:v>78</c:v>
                </c:pt>
                <c:pt idx="262">
                  <c:v>31</c:v>
                </c:pt>
                <c:pt idx="263">
                  <c:v>84</c:v>
                </c:pt>
                <c:pt idx="264">
                  <c:v>31</c:v>
                </c:pt>
                <c:pt idx="265">
                  <c:v>47</c:v>
                </c:pt>
                <c:pt idx="266">
                  <c:v>75</c:v>
                </c:pt>
                <c:pt idx="267">
                  <c:v>31</c:v>
                </c:pt>
                <c:pt idx="268">
                  <c:v>75</c:v>
                </c:pt>
                <c:pt idx="269">
                  <c:v>32</c:v>
                </c:pt>
                <c:pt idx="270">
                  <c:v>77</c:v>
                </c:pt>
                <c:pt idx="271">
                  <c:v>31</c:v>
                </c:pt>
                <c:pt idx="272">
                  <c:v>83</c:v>
                </c:pt>
                <c:pt idx="273">
                  <c:v>31</c:v>
                </c:pt>
                <c:pt idx="274">
                  <c:v>48</c:v>
                </c:pt>
                <c:pt idx="275">
                  <c:v>78</c:v>
                </c:pt>
                <c:pt idx="276">
                  <c:v>30</c:v>
                </c:pt>
                <c:pt idx="277">
                  <c:v>78</c:v>
                </c:pt>
                <c:pt idx="278">
                  <c:v>33</c:v>
                </c:pt>
                <c:pt idx="279">
                  <c:v>84</c:v>
                </c:pt>
                <c:pt idx="280">
                  <c:v>34</c:v>
                </c:pt>
                <c:pt idx="281">
                  <c:v>37</c:v>
                </c:pt>
                <c:pt idx="282">
                  <c:v>91</c:v>
                </c:pt>
                <c:pt idx="283">
                  <c:v>36</c:v>
                </c:pt>
                <c:pt idx="284">
                  <c:v>29</c:v>
                </c:pt>
                <c:pt idx="285">
                  <c:v>68</c:v>
                </c:pt>
                <c:pt idx="286">
                  <c:v>30</c:v>
                </c:pt>
                <c:pt idx="287">
                  <c:v>78</c:v>
                </c:pt>
                <c:pt idx="288">
                  <c:v>32</c:v>
                </c:pt>
                <c:pt idx="289">
                  <c:v>78</c:v>
                </c:pt>
                <c:pt idx="290">
                  <c:v>30</c:v>
                </c:pt>
                <c:pt idx="291">
                  <c:v>84</c:v>
                </c:pt>
                <c:pt idx="292">
                  <c:v>32</c:v>
                </c:pt>
                <c:pt idx="293">
                  <c:v>48</c:v>
                </c:pt>
                <c:pt idx="294">
                  <c:v>79</c:v>
                </c:pt>
                <c:pt idx="295">
                  <c:v>30</c:v>
                </c:pt>
                <c:pt idx="296">
                  <c:v>78</c:v>
                </c:pt>
                <c:pt idx="297">
                  <c:v>31</c:v>
                </c:pt>
                <c:pt idx="298">
                  <c:v>75</c:v>
                </c:pt>
                <c:pt idx="299">
                  <c:v>31</c:v>
                </c:pt>
                <c:pt idx="300">
                  <c:v>85</c:v>
                </c:pt>
                <c:pt idx="301">
                  <c:v>33</c:v>
                </c:pt>
                <c:pt idx="302">
                  <c:v>48</c:v>
                </c:pt>
                <c:pt idx="303">
                  <c:v>76</c:v>
                </c:pt>
                <c:pt idx="304">
                  <c:v>30</c:v>
                </c:pt>
                <c:pt idx="305">
                  <c:v>77</c:v>
                </c:pt>
                <c:pt idx="306">
                  <c:v>32</c:v>
                </c:pt>
                <c:pt idx="307">
                  <c:v>76</c:v>
                </c:pt>
                <c:pt idx="308">
                  <c:v>32</c:v>
                </c:pt>
                <c:pt idx="309">
                  <c:v>71</c:v>
                </c:pt>
                <c:pt idx="310">
                  <c:v>32</c:v>
                </c:pt>
                <c:pt idx="311">
                  <c:v>48</c:v>
                </c:pt>
                <c:pt idx="312">
                  <c:v>75</c:v>
                </c:pt>
                <c:pt idx="313">
                  <c:v>31</c:v>
                </c:pt>
                <c:pt idx="314">
                  <c:v>77</c:v>
                </c:pt>
                <c:pt idx="315">
                  <c:v>29</c:v>
                </c:pt>
                <c:pt idx="316">
                  <c:v>31</c:v>
                </c:pt>
                <c:pt idx="317">
                  <c:v>29</c:v>
                </c:pt>
                <c:pt idx="318">
                  <c:v>29</c:v>
                </c:pt>
                <c:pt idx="319">
                  <c:v>30</c:v>
                </c:pt>
                <c:pt idx="320">
                  <c:v>24</c:v>
                </c:pt>
                <c:pt idx="321">
                  <c:v>61</c:v>
                </c:pt>
                <c:pt idx="322">
                  <c:v>35</c:v>
                </c:pt>
                <c:pt idx="323">
                  <c:v>65</c:v>
                </c:pt>
                <c:pt idx="324">
                  <c:v>32</c:v>
                </c:pt>
                <c:pt idx="325">
                  <c:v>31</c:v>
                </c:pt>
                <c:pt idx="326">
                  <c:v>82</c:v>
                </c:pt>
                <c:pt idx="327">
                  <c:v>34</c:v>
                </c:pt>
                <c:pt idx="328">
                  <c:v>76</c:v>
                </c:pt>
                <c:pt idx="329">
                  <c:v>25</c:v>
                </c:pt>
                <c:pt idx="330">
                  <c:v>38</c:v>
                </c:pt>
                <c:pt idx="331">
                  <c:v>75</c:v>
                </c:pt>
                <c:pt idx="332">
                  <c:v>32</c:v>
                </c:pt>
                <c:pt idx="333">
                  <c:v>75</c:v>
                </c:pt>
                <c:pt idx="334">
                  <c:v>30</c:v>
                </c:pt>
                <c:pt idx="335">
                  <c:v>84</c:v>
                </c:pt>
                <c:pt idx="336">
                  <c:v>32</c:v>
                </c:pt>
                <c:pt idx="337">
                  <c:v>75</c:v>
                </c:pt>
                <c:pt idx="338">
                  <c:v>26</c:v>
                </c:pt>
                <c:pt idx="339">
                  <c:v>39</c:v>
                </c:pt>
                <c:pt idx="340">
                  <c:v>75</c:v>
                </c:pt>
                <c:pt idx="341">
                  <c:v>32</c:v>
                </c:pt>
                <c:pt idx="342">
                  <c:v>74</c:v>
                </c:pt>
                <c:pt idx="343">
                  <c:v>31</c:v>
                </c:pt>
                <c:pt idx="344">
                  <c:v>81</c:v>
                </c:pt>
                <c:pt idx="345">
                  <c:v>32</c:v>
                </c:pt>
                <c:pt idx="346">
                  <c:v>77</c:v>
                </c:pt>
                <c:pt idx="347">
                  <c:v>25</c:v>
                </c:pt>
                <c:pt idx="348">
                  <c:v>39</c:v>
                </c:pt>
                <c:pt idx="349">
                  <c:v>76</c:v>
                </c:pt>
                <c:pt idx="350">
                  <c:v>32</c:v>
                </c:pt>
                <c:pt idx="351">
                  <c:v>78</c:v>
                </c:pt>
                <c:pt idx="352">
                  <c:v>30</c:v>
                </c:pt>
                <c:pt idx="353">
                  <c:v>86</c:v>
                </c:pt>
                <c:pt idx="354">
                  <c:v>32</c:v>
                </c:pt>
                <c:pt idx="355">
                  <c:v>76</c:v>
                </c:pt>
                <c:pt idx="356">
                  <c:v>25</c:v>
                </c:pt>
                <c:pt idx="357">
                  <c:v>39</c:v>
                </c:pt>
                <c:pt idx="358">
                  <c:v>78</c:v>
                </c:pt>
                <c:pt idx="359">
                  <c:v>31</c:v>
                </c:pt>
                <c:pt idx="360">
                  <c:v>74</c:v>
                </c:pt>
                <c:pt idx="361">
                  <c:v>30</c:v>
                </c:pt>
                <c:pt idx="362">
                  <c:v>86</c:v>
                </c:pt>
                <c:pt idx="363">
                  <c:v>32</c:v>
                </c:pt>
                <c:pt idx="364">
                  <c:v>81</c:v>
                </c:pt>
                <c:pt idx="365">
                  <c:v>36</c:v>
                </c:pt>
                <c:pt idx="366">
                  <c:v>29</c:v>
                </c:pt>
                <c:pt idx="367">
                  <c:v>38</c:v>
                </c:pt>
                <c:pt idx="368">
                  <c:v>76</c:v>
                </c:pt>
                <c:pt idx="369">
                  <c:v>32</c:v>
                </c:pt>
                <c:pt idx="370">
                  <c:v>70</c:v>
                </c:pt>
                <c:pt idx="371">
                  <c:v>32</c:v>
                </c:pt>
                <c:pt idx="372">
                  <c:v>77</c:v>
                </c:pt>
                <c:pt idx="373">
                  <c:v>32</c:v>
                </c:pt>
                <c:pt idx="374">
                  <c:v>82</c:v>
                </c:pt>
                <c:pt idx="375">
                  <c:v>25</c:v>
                </c:pt>
                <c:pt idx="376">
                  <c:v>38</c:v>
                </c:pt>
                <c:pt idx="377">
                  <c:v>67</c:v>
                </c:pt>
                <c:pt idx="378">
                  <c:v>32</c:v>
                </c:pt>
                <c:pt idx="379">
                  <c:v>28</c:v>
                </c:pt>
                <c:pt idx="380">
                  <c:v>30</c:v>
                </c:pt>
                <c:pt idx="381">
                  <c:v>31</c:v>
                </c:pt>
                <c:pt idx="382">
                  <c:v>29</c:v>
                </c:pt>
                <c:pt idx="383">
                  <c:v>30</c:v>
                </c:pt>
                <c:pt idx="384">
                  <c:v>23</c:v>
                </c:pt>
                <c:pt idx="385">
                  <c:v>58</c:v>
                </c:pt>
                <c:pt idx="386">
                  <c:v>33</c:v>
                </c:pt>
                <c:pt idx="387">
                  <c:v>34</c:v>
                </c:pt>
                <c:pt idx="388">
                  <c:v>73</c:v>
                </c:pt>
                <c:pt idx="389">
                  <c:v>33</c:v>
                </c:pt>
                <c:pt idx="390">
                  <c:v>76</c:v>
                </c:pt>
                <c:pt idx="391">
                  <c:v>32</c:v>
                </c:pt>
                <c:pt idx="392">
                  <c:v>75</c:v>
                </c:pt>
                <c:pt idx="393">
                  <c:v>26</c:v>
                </c:pt>
                <c:pt idx="394">
                  <c:v>37</c:v>
                </c:pt>
                <c:pt idx="395">
                  <c:v>76</c:v>
                </c:pt>
                <c:pt idx="396">
                  <c:v>32</c:v>
                </c:pt>
                <c:pt idx="397">
                  <c:v>80</c:v>
                </c:pt>
                <c:pt idx="398">
                  <c:v>32</c:v>
                </c:pt>
                <c:pt idx="399">
                  <c:v>78</c:v>
                </c:pt>
                <c:pt idx="400">
                  <c:v>31</c:v>
                </c:pt>
                <c:pt idx="401">
                  <c:v>77</c:v>
                </c:pt>
                <c:pt idx="402">
                  <c:v>25</c:v>
                </c:pt>
                <c:pt idx="403">
                  <c:v>37</c:v>
                </c:pt>
                <c:pt idx="404">
                  <c:v>83</c:v>
                </c:pt>
                <c:pt idx="405">
                  <c:v>31</c:v>
                </c:pt>
                <c:pt idx="406">
                  <c:v>74</c:v>
                </c:pt>
                <c:pt idx="407">
                  <c:v>33</c:v>
                </c:pt>
                <c:pt idx="408">
                  <c:v>76</c:v>
                </c:pt>
                <c:pt idx="409">
                  <c:v>32</c:v>
                </c:pt>
                <c:pt idx="410">
                  <c:v>78</c:v>
                </c:pt>
                <c:pt idx="411">
                  <c:v>25</c:v>
                </c:pt>
                <c:pt idx="412">
                  <c:v>37</c:v>
                </c:pt>
                <c:pt idx="413">
                  <c:v>83</c:v>
                </c:pt>
                <c:pt idx="414">
                  <c:v>32</c:v>
                </c:pt>
                <c:pt idx="415">
                  <c:v>79</c:v>
                </c:pt>
                <c:pt idx="416">
                  <c:v>31</c:v>
                </c:pt>
                <c:pt idx="417">
                  <c:v>77</c:v>
                </c:pt>
                <c:pt idx="418">
                  <c:v>32</c:v>
                </c:pt>
                <c:pt idx="419">
                  <c:v>77</c:v>
                </c:pt>
                <c:pt idx="420">
                  <c:v>25</c:v>
                </c:pt>
                <c:pt idx="421">
                  <c:v>62</c:v>
                </c:pt>
                <c:pt idx="422">
                  <c:v>30</c:v>
                </c:pt>
                <c:pt idx="423">
                  <c:v>74</c:v>
                </c:pt>
                <c:pt idx="424">
                  <c:v>33</c:v>
                </c:pt>
                <c:pt idx="425">
                  <c:v>73</c:v>
                </c:pt>
                <c:pt idx="426">
                  <c:v>32</c:v>
                </c:pt>
                <c:pt idx="427">
                  <c:v>77</c:v>
                </c:pt>
                <c:pt idx="428">
                  <c:v>32</c:v>
                </c:pt>
                <c:pt idx="429">
                  <c:v>48</c:v>
                </c:pt>
                <c:pt idx="430">
                  <c:v>73</c:v>
                </c:pt>
                <c:pt idx="431">
                  <c:v>30</c:v>
                </c:pt>
                <c:pt idx="432">
                  <c:v>79</c:v>
                </c:pt>
                <c:pt idx="433">
                  <c:v>32</c:v>
                </c:pt>
                <c:pt idx="434">
                  <c:v>80</c:v>
                </c:pt>
                <c:pt idx="435">
                  <c:v>36</c:v>
                </c:pt>
                <c:pt idx="436">
                  <c:v>37</c:v>
                </c:pt>
                <c:pt idx="437">
                  <c:v>82</c:v>
                </c:pt>
                <c:pt idx="438">
                  <c:v>36</c:v>
                </c:pt>
                <c:pt idx="439">
                  <c:v>28</c:v>
                </c:pt>
                <c:pt idx="440">
                  <c:v>53</c:v>
                </c:pt>
                <c:pt idx="441">
                  <c:v>31</c:v>
                </c:pt>
                <c:pt idx="442">
                  <c:v>32</c:v>
                </c:pt>
                <c:pt idx="443">
                  <c:v>30</c:v>
                </c:pt>
                <c:pt idx="444">
                  <c:v>31</c:v>
                </c:pt>
                <c:pt idx="445">
                  <c:v>30</c:v>
                </c:pt>
                <c:pt idx="446">
                  <c:v>29</c:v>
                </c:pt>
                <c:pt idx="447">
                  <c:v>29</c:v>
                </c:pt>
                <c:pt idx="448">
                  <c:v>23</c:v>
                </c:pt>
                <c:pt idx="449">
                  <c:v>31</c:v>
                </c:pt>
                <c:pt idx="450">
                  <c:v>78</c:v>
                </c:pt>
                <c:pt idx="451">
                  <c:v>32</c:v>
                </c:pt>
                <c:pt idx="452">
                  <c:v>78</c:v>
                </c:pt>
                <c:pt idx="453">
                  <c:v>31</c:v>
                </c:pt>
                <c:pt idx="454">
                  <c:v>76</c:v>
                </c:pt>
                <c:pt idx="455">
                  <c:v>31</c:v>
                </c:pt>
                <c:pt idx="456">
                  <c:v>84</c:v>
                </c:pt>
                <c:pt idx="457">
                  <c:v>25</c:v>
                </c:pt>
                <c:pt idx="458">
                  <c:v>69</c:v>
                </c:pt>
                <c:pt idx="459">
                  <c:v>29</c:v>
                </c:pt>
                <c:pt idx="460">
                  <c:v>75</c:v>
                </c:pt>
                <c:pt idx="461">
                  <c:v>32</c:v>
                </c:pt>
                <c:pt idx="462">
                  <c:v>75</c:v>
                </c:pt>
                <c:pt idx="463">
                  <c:v>33</c:v>
                </c:pt>
                <c:pt idx="464">
                  <c:v>71</c:v>
                </c:pt>
                <c:pt idx="465">
                  <c:v>31</c:v>
                </c:pt>
                <c:pt idx="466">
                  <c:v>44</c:v>
                </c:pt>
                <c:pt idx="467">
                  <c:v>75</c:v>
                </c:pt>
                <c:pt idx="468">
                  <c:v>33</c:v>
                </c:pt>
                <c:pt idx="469">
                  <c:v>76</c:v>
                </c:pt>
                <c:pt idx="470">
                  <c:v>32</c:v>
                </c:pt>
                <c:pt idx="471">
                  <c:v>77</c:v>
                </c:pt>
                <c:pt idx="472">
                  <c:v>32</c:v>
                </c:pt>
                <c:pt idx="473">
                  <c:v>71</c:v>
                </c:pt>
                <c:pt idx="474">
                  <c:v>32</c:v>
                </c:pt>
                <c:pt idx="475">
                  <c:v>48</c:v>
                </c:pt>
                <c:pt idx="476">
                  <c:v>80</c:v>
                </c:pt>
                <c:pt idx="477">
                  <c:v>30</c:v>
                </c:pt>
                <c:pt idx="478">
                  <c:v>78</c:v>
                </c:pt>
                <c:pt idx="479">
                  <c:v>31</c:v>
                </c:pt>
                <c:pt idx="480">
                  <c:v>77</c:v>
                </c:pt>
                <c:pt idx="481">
                  <c:v>32</c:v>
                </c:pt>
                <c:pt idx="482">
                  <c:v>72</c:v>
                </c:pt>
                <c:pt idx="483">
                  <c:v>32</c:v>
                </c:pt>
                <c:pt idx="484">
                  <c:v>49</c:v>
                </c:pt>
                <c:pt idx="485">
                  <c:v>74</c:v>
                </c:pt>
                <c:pt idx="486">
                  <c:v>31</c:v>
                </c:pt>
                <c:pt idx="487">
                  <c:v>77</c:v>
                </c:pt>
                <c:pt idx="488">
                  <c:v>31</c:v>
                </c:pt>
                <c:pt idx="489">
                  <c:v>74</c:v>
                </c:pt>
                <c:pt idx="490">
                  <c:v>32</c:v>
                </c:pt>
                <c:pt idx="491">
                  <c:v>71</c:v>
                </c:pt>
                <c:pt idx="492">
                  <c:v>32</c:v>
                </c:pt>
                <c:pt idx="493">
                  <c:v>47</c:v>
                </c:pt>
                <c:pt idx="494">
                  <c:v>81</c:v>
                </c:pt>
                <c:pt idx="495">
                  <c:v>36</c:v>
                </c:pt>
                <c:pt idx="496">
                  <c:v>37</c:v>
                </c:pt>
                <c:pt idx="497">
                  <c:v>80</c:v>
                </c:pt>
                <c:pt idx="498">
                  <c:v>31</c:v>
                </c:pt>
                <c:pt idx="499">
                  <c:v>74</c:v>
                </c:pt>
                <c:pt idx="500">
                  <c:v>32</c:v>
                </c:pt>
                <c:pt idx="501">
                  <c:v>71</c:v>
                </c:pt>
                <c:pt idx="502">
                  <c:v>31</c:v>
                </c:pt>
                <c:pt idx="503">
                  <c:v>45</c:v>
                </c:pt>
                <c:pt idx="504">
                  <c:v>62</c:v>
                </c:pt>
                <c:pt idx="505">
                  <c:v>33</c:v>
                </c:pt>
                <c:pt idx="506">
                  <c:v>30</c:v>
                </c:pt>
                <c:pt idx="507">
                  <c:v>30</c:v>
                </c:pt>
                <c:pt idx="508">
                  <c:v>65</c:v>
                </c:pt>
                <c:pt idx="509">
                  <c:v>32</c:v>
                </c:pt>
                <c:pt idx="510">
                  <c:v>30</c:v>
                </c:pt>
                <c:pt idx="511">
                  <c:v>29</c:v>
                </c:pt>
                <c:pt idx="512">
                  <c:v>25</c:v>
                </c:pt>
                <c:pt idx="513">
                  <c:v>66</c:v>
                </c:pt>
                <c:pt idx="514">
                  <c:v>31</c:v>
                </c:pt>
                <c:pt idx="515">
                  <c:v>32</c:v>
                </c:pt>
                <c:pt idx="516">
                  <c:v>77</c:v>
                </c:pt>
                <c:pt idx="517">
                  <c:v>32</c:v>
                </c:pt>
                <c:pt idx="518">
                  <c:v>70</c:v>
                </c:pt>
                <c:pt idx="519">
                  <c:v>31</c:v>
                </c:pt>
                <c:pt idx="520">
                  <c:v>78</c:v>
                </c:pt>
                <c:pt idx="521">
                  <c:v>26</c:v>
                </c:pt>
                <c:pt idx="522">
                  <c:v>38</c:v>
                </c:pt>
                <c:pt idx="523">
                  <c:v>74</c:v>
                </c:pt>
                <c:pt idx="524">
                  <c:v>32</c:v>
                </c:pt>
                <c:pt idx="525">
                  <c:v>77</c:v>
                </c:pt>
                <c:pt idx="526">
                  <c:v>31</c:v>
                </c:pt>
                <c:pt idx="527">
                  <c:v>75</c:v>
                </c:pt>
                <c:pt idx="528">
                  <c:v>36</c:v>
                </c:pt>
                <c:pt idx="529">
                  <c:v>70</c:v>
                </c:pt>
                <c:pt idx="530">
                  <c:v>30</c:v>
                </c:pt>
                <c:pt idx="531">
                  <c:v>49</c:v>
                </c:pt>
                <c:pt idx="532">
                  <c:v>77</c:v>
                </c:pt>
                <c:pt idx="533">
                  <c:v>30</c:v>
                </c:pt>
                <c:pt idx="534">
                  <c:v>81</c:v>
                </c:pt>
                <c:pt idx="535">
                  <c:v>31</c:v>
                </c:pt>
                <c:pt idx="536">
                  <c:v>70</c:v>
                </c:pt>
                <c:pt idx="537">
                  <c:v>32</c:v>
                </c:pt>
                <c:pt idx="538">
                  <c:v>77</c:v>
                </c:pt>
                <c:pt idx="539">
                  <c:v>33</c:v>
                </c:pt>
                <c:pt idx="540">
                  <c:v>48</c:v>
                </c:pt>
                <c:pt idx="541">
                  <c:v>77</c:v>
                </c:pt>
                <c:pt idx="542">
                  <c:v>30</c:v>
                </c:pt>
                <c:pt idx="543">
                  <c:v>79</c:v>
                </c:pt>
                <c:pt idx="544">
                  <c:v>31</c:v>
                </c:pt>
                <c:pt idx="545">
                  <c:v>72</c:v>
                </c:pt>
                <c:pt idx="546">
                  <c:v>31</c:v>
                </c:pt>
                <c:pt idx="547">
                  <c:v>80</c:v>
                </c:pt>
                <c:pt idx="548">
                  <c:v>32</c:v>
                </c:pt>
                <c:pt idx="549">
                  <c:v>49</c:v>
                </c:pt>
                <c:pt idx="550">
                  <c:v>78</c:v>
                </c:pt>
                <c:pt idx="551">
                  <c:v>29</c:v>
                </c:pt>
                <c:pt idx="552">
                  <c:v>30</c:v>
                </c:pt>
                <c:pt idx="553">
                  <c:v>29</c:v>
                </c:pt>
                <c:pt idx="554">
                  <c:v>63</c:v>
                </c:pt>
                <c:pt idx="555">
                  <c:v>32</c:v>
                </c:pt>
                <c:pt idx="556">
                  <c:v>33</c:v>
                </c:pt>
                <c:pt idx="557">
                  <c:v>51</c:v>
                </c:pt>
                <c:pt idx="558">
                  <c:v>76</c:v>
                </c:pt>
                <c:pt idx="559">
                  <c:v>30</c:v>
                </c:pt>
                <c:pt idx="560">
                  <c:v>77</c:v>
                </c:pt>
                <c:pt idx="561">
                  <c:v>31</c:v>
                </c:pt>
                <c:pt idx="562">
                  <c:v>70</c:v>
                </c:pt>
                <c:pt idx="563">
                  <c:v>31</c:v>
                </c:pt>
                <c:pt idx="564">
                  <c:v>90</c:v>
                </c:pt>
                <c:pt idx="565">
                  <c:v>32</c:v>
                </c:pt>
                <c:pt idx="566">
                  <c:v>43</c:v>
                </c:pt>
                <c:pt idx="567">
                  <c:v>74</c:v>
                </c:pt>
                <c:pt idx="568">
                  <c:v>29</c:v>
                </c:pt>
                <c:pt idx="569">
                  <c:v>31</c:v>
                </c:pt>
                <c:pt idx="570">
                  <c:v>30</c:v>
                </c:pt>
                <c:pt idx="571">
                  <c:v>62</c:v>
                </c:pt>
                <c:pt idx="572">
                  <c:v>32</c:v>
                </c:pt>
                <c:pt idx="573">
                  <c:v>33</c:v>
                </c:pt>
                <c:pt idx="574">
                  <c:v>29</c:v>
                </c:pt>
                <c:pt idx="575">
                  <c:v>24</c:v>
                </c:pt>
                <c:pt idx="576">
                  <c:v>65</c:v>
                </c:pt>
                <c:pt idx="577">
                  <c:v>32</c:v>
                </c:pt>
                <c:pt idx="578">
                  <c:v>30</c:v>
                </c:pt>
                <c:pt idx="579">
                  <c:v>81</c:v>
                </c:pt>
                <c:pt idx="580">
                  <c:v>33</c:v>
                </c:pt>
                <c:pt idx="581">
                  <c:v>75</c:v>
                </c:pt>
                <c:pt idx="582">
                  <c:v>32</c:v>
                </c:pt>
                <c:pt idx="583">
                  <c:v>76</c:v>
                </c:pt>
                <c:pt idx="584">
                  <c:v>25</c:v>
                </c:pt>
                <c:pt idx="585">
                  <c:v>69</c:v>
                </c:pt>
                <c:pt idx="586">
                  <c:v>30</c:v>
                </c:pt>
                <c:pt idx="587">
                  <c:v>74</c:v>
                </c:pt>
                <c:pt idx="588">
                  <c:v>36</c:v>
                </c:pt>
                <c:pt idx="589">
                  <c:v>70</c:v>
                </c:pt>
                <c:pt idx="590">
                  <c:v>29</c:v>
                </c:pt>
                <c:pt idx="591">
                  <c:v>80</c:v>
                </c:pt>
                <c:pt idx="592">
                  <c:v>32</c:v>
                </c:pt>
                <c:pt idx="593">
                  <c:v>76</c:v>
                </c:pt>
                <c:pt idx="594">
                  <c:v>25</c:v>
                </c:pt>
                <c:pt idx="595">
                  <c:v>69</c:v>
                </c:pt>
                <c:pt idx="596">
                  <c:v>29</c:v>
                </c:pt>
                <c:pt idx="597">
                  <c:v>80</c:v>
                </c:pt>
                <c:pt idx="598">
                  <c:v>32</c:v>
                </c:pt>
                <c:pt idx="599">
                  <c:v>67</c:v>
                </c:pt>
                <c:pt idx="600">
                  <c:v>32</c:v>
                </c:pt>
                <c:pt idx="601">
                  <c:v>66</c:v>
                </c:pt>
                <c:pt idx="602">
                  <c:v>32</c:v>
                </c:pt>
                <c:pt idx="603">
                  <c:v>26</c:v>
                </c:pt>
                <c:pt idx="604">
                  <c:v>67</c:v>
                </c:pt>
                <c:pt idx="605">
                  <c:v>30</c:v>
                </c:pt>
                <c:pt idx="606">
                  <c:v>74</c:v>
                </c:pt>
                <c:pt idx="607">
                  <c:v>33</c:v>
                </c:pt>
                <c:pt idx="608">
                  <c:v>69</c:v>
                </c:pt>
                <c:pt idx="609">
                  <c:v>33</c:v>
                </c:pt>
                <c:pt idx="610">
                  <c:v>81</c:v>
                </c:pt>
                <c:pt idx="611">
                  <c:v>32</c:v>
                </c:pt>
                <c:pt idx="612">
                  <c:v>47</c:v>
                </c:pt>
                <c:pt idx="613">
                  <c:v>69</c:v>
                </c:pt>
                <c:pt idx="614">
                  <c:v>31</c:v>
                </c:pt>
                <c:pt idx="615">
                  <c:v>78</c:v>
                </c:pt>
                <c:pt idx="616">
                  <c:v>32</c:v>
                </c:pt>
                <c:pt idx="617">
                  <c:v>81</c:v>
                </c:pt>
                <c:pt idx="618">
                  <c:v>36</c:v>
                </c:pt>
                <c:pt idx="619">
                  <c:v>37</c:v>
                </c:pt>
                <c:pt idx="620">
                  <c:v>81</c:v>
                </c:pt>
                <c:pt idx="621">
                  <c:v>30</c:v>
                </c:pt>
                <c:pt idx="622">
                  <c:v>44</c:v>
                </c:pt>
                <c:pt idx="623">
                  <c:v>83</c:v>
                </c:pt>
                <c:pt idx="624">
                  <c:v>31</c:v>
                </c:pt>
                <c:pt idx="625">
                  <c:v>73</c:v>
                </c:pt>
                <c:pt idx="626">
                  <c:v>32</c:v>
                </c:pt>
                <c:pt idx="627">
                  <c:v>77</c:v>
                </c:pt>
                <c:pt idx="628">
                  <c:v>31</c:v>
                </c:pt>
                <c:pt idx="629">
                  <c:v>78</c:v>
                </c:pt>
                <c:pt idx="630">
                  <c:v>31</c:v>
                </c:pt>
                <c:pt idx="631">
                  <c:v>36</c:v>
                </c:pt>
                <c:pt idx="632">
                  <c:v>32</c:v>
                </c:pt>
                <c:pt idx="633">
                  <c:v>31</c:v>
                </c:pt>
                <c:pt idx="634">
                  <c:v>30</c:v>
                </c:pt>
                <c:pt idx="635">
                  <c:v>30</c:v>
                </c:pt>
                <c:pt idx="636">
                  <c:v>30</c:v>
                </c:pt>
                <c:pt idx="637">
                  <c:v>30</c:v>
                </c:pt>
                <c:pt idx="638">
                  <c:v>28</c:v>
                </c:pt>
                <c:pt idx="639">
                  <c:v>29</c:v>
                </c:pt>
                <c:pt idx="640">
                  <c:v>26</c:v>
                </c:pt>
                <c:pt idx="641">
                  <c:v>76</c:v>
                </c:pt>
                <c:pt idx="642">
                  <c:v>30</c:v>
                </c:pt>
                <c:pt idx="643">
                  <c:v>76</c:v>
                </c:pt>
                <c:pt idx="644">
                  <c:v>31</c:v>
                </c:pt>
                <c:pt idx="645">
                  <c:v>73</c:v>
                </c:pt>
                <c:pt idx="646">
                  <c:v>30</c:v>
                </c:pt>
                <c:pt idx="647">
                  <c:v>86</c:v>
                </c:pt>
                <c:pt idx="648">
                  <c:v>32</c:v>
                </c:pt>
                <c:pt idx="649">
                  <c:v>47</c:v>
                </c:pt>
                <c:pt idx="650">
                  <c:v>77</c:v>
                </c:pt>
                <c:pt idx="651">
                  <c:v>30</c:v>
                </c:pt>
                <c:pt idx="652">
                  <c:v>76</c:v>
                </c:pt>
                <c:pt idx="653">
                  <c:v>33</c:v>
                </c:pt>
                <c:pt idx="654">
                  <c:v>78</c:v>
                </c:pt>
                <c:pt idx="655">
                  <c:v>31</c:v>
                </c:pt>
                <c:pt idx="656">
                  <c:v>70</c:v>
                </c:pt>
                <c:pt idx="657">
                  <c:v>32</c:v>
                </c:pt>
                <c:pt idx="658">
                  <c:v>46</c:v>
                </c:pt>
                <c:pt idx="659">
                  <c:v>78</c:v>
                </c:pt>
                <c:pt idx="660">
                  <c:v>31</c:v>
                </c:pt>
                <c:pt idx="661">
                  <c:v>77</c:v>
                </c:pt>
                <c:pt idx="662">
                  <c:v>32</c:v>
                </c:pt>
                <c:pt idx="663">
                  <c:v>73</c:v>
                </c:pt>
                <c:pt idx="664">
                  <c:v>32</c:v>
                </c:pt>
                <c:pt idx="665">
                  <c:v>68</c:v>
                </c:pt>
                <c:pt idx="666">
                  <c:v>33</c:v>
                </c:pt>
                <c:pt idx="667">
                  <c:v>48</c:v>
                </c:pt>
                <c:pt idx="668">
                  <c:v>77</c:v>
                </c:pt>
                <c:pt idx="669">
                  <c:v>31</c:v>
                </c:pt>
                <c:pt idx="670">
                  <c:v>74</c:v>
                </c:pt>
                <c:pt idx="671">
                  <c:v>32</c:v>
                </c:pt>
                <c:pt idx="672">
                  <c:v>80</c:v>
                </c:pt>
                <c:pt idx="673">
                  <c:v>31</c:v>
                </c:pt>
                <c:pt idx="674">
                  <c:v>69</c:v>
                </c:pt>
                <c:pt idx="675">
                  <c:v>32</c:v>
                </c:pt>
                <c:pt idx="676">
                  <c:v>49</c:v>
                </c:pt>
                <c:pt idx="677">
                  <c:v>76</c:v>
                </c:pt>
                <c:pt idx="678">
                  <c:v>31</c:v>
                </c:pt>
                <c:pt idx="679">
                  <c:v>79</c:v>
                </c:pt>
                <c:pt idx="680">
                  <c:v>31</c:v>
                </c:pt>
                <c:pt idx="681">
                  <c:v>76</c:v>
                </c:pt>
                <c:pt idx="682">
                  <c:v>32</c:v>
                </c:pt>
                <c:pt idx="683">
                  <c:v>73</c:v>
                </c:pt>
                <c:pt idx="684">
                  <c:v>36</c:v>
                </c:pt>
                <c:pt idx="685">
                  <c:v>70</c:v>
                </c:pt>
                <c:pt idx="686">
                  <c:v>24</c:v>
                </c:pt>
                <c:pt idx="687">
                  <c:v>67</c:v>
                </c:pt>
                <c:pt idx="688">
                  <c:v>30</c:v>
                </c:pt>
                <c:pt idx="689">
                  <c:v>78</c:v>
                </c:pt>
                <c:pt idx="690">
                  <c:v>32</c:v>
                </c:pt>
                <c:pt idx="691">
                  <c:v>74</c:v>
                </c:pt>
                <c:pt idx="692">
                  <c:v>31</c:v>
                </c:pt>
                <c:pt idx="693">
                  <c:v>84</c:v>
                </c:pt>
                <c:pt idx="694">
                  <c:v>31</c:v>
                </c:pt>
                <c:pt idx="695">
                  <c:v>39</c:v>
                </c:pt>
                <c:pt idx="696">
                  <c:v>30</c:v>
                </c:pt>
                <c:pt idx="697">
                  <c:v>29</c:v>
                </c:pt>
                <c:pt idx="698">
                  <c:v>31</c:v>
                </c:pt>
                <c:pt idx="699">
                  <c:v>29</c:v>
                </c:pt>
                <c:pt idx="700">
                  <c:v>29</c:v>
                </c:pt>
                <c:pt idx="701">
                  <c:v>32</c:v>
                </c:pt>
                <c:pt idx="702">
                  <c:v>29</c:v>
                </c:pt>
                <c:pt idx="703">
                  <c:v>31</c:v>
                </c:pt>
                <c:pt idx="704">
                  <c:v>24</c:v>
                </c:pt>
                <c:pt idx="705">
                  <c:v>70</c:v>
                </c:pt>
                <c:pt idx="706">
                  <c:v>32</c:v>
                </c:pt>
                <c:pt idx="707">
                  <c:v>74</c:v>
                </c:pt>
                <c:pt idx="708">
                  <c:v>32</c:v>
                </c:pt>
                <c:pt idx="709">
                  <c:v>67</c:v>
                </c:pt>
                <c:pt idx="710">
                  <c:v>34</c:v>
                </c:pt>
                <c:pt idx="711">
                  <c:v>76</c:v>
                </c:pt>
                <c:pt idx="712">
                  <c:v>32</c:v>
                </c:pt>
                <c:pt idx="713">
                  <c:v>46</c:v>
                </c:pt>
                <c:pt idx="714">
                  <c:v>70</c:v>
                </c:pt>
                <c:pt idx="715">
                  <c:v>31</c:v>
                </c:pt>
                <c:pt idx="716">
                  <c:v>77</c:v>
                </c:pt>
                <c:pt idx="717">
                  <c:v>33</c:v>
                </c:pt>
                <c:pt idx="718">
                  <c:v>78</c:v>
                </c:pt>
                <c:pt idx="719">
                  <c:v>31</c:v>
                </c:pt>
                <c:pt idx="720">
                  <c:v>72</c:v>
                </c:pt>
                <c:pt idx="721">
                  <c:v>32</c:v>
                </c:pt>
                <c:pt idx="722">
                  <c:v>46</c:v>
                </c:pt>
                <c:pt idx="723">
                  <c:v>67</c:v>
                </c:pt>
                <c:pt idx="724">
                  <c:v>32</c:v>
                </c:pt>
                <c:pt idx="725">
                  <c:v>75</c:v>
                </c:pt>
                <c:pt idx="726">
                  <c:v>32</c:v>
                </c:pt>
                <c:pt idx="727">
                  <c:v>75</c:v>
                </c:pt>
                <c:pt idx="728">
                  <c:v>32</c:v>
                </c:pt>
                <c:pt idx="729">
                  <c:v>77</c:v>
                </c:pt>
                <c:pt idx="730">
                  <c:v>32</c:v>
                </c:pt>
                <c:pt idx="731">
                  <c:v>47</c:v>
                </c:pt>
                <c:pt idx="732">
                  <c:v>72</c:v>
                </c:pt>
                <c:pt idx="733">
                  <c:v>30</c:v>
                </c:pt>
                <c:pt idx="734">
                  <c:v>32</c:v>
                </c:pt>
                <c:pt idx="735">
                  <c:v>74</c:v>
                </c:pt>
                <c:pt idx="736">
                  <c:v>32</c:v>
                </c:pt>
                <c:pt idx="737">
                  <c:v>77</c:v>
                </c:pt>
                <c:pt idx="738">
                  <c:v>32</c:v>
                </c:pt>
                <c:pt idx="739">
                  <c:v>76</c:v>
                </c:pt>
                <c:pt idx="740">
                  <c:v>25</c:v>
                </c:pt>
                <c:pt idx="741">
                  <c:v>37</c:v>
                </c:pt>
                <c:pt idx="742">
                  <c:v>83</c:v>
                </c:pt>
                <c:pt idx="743">
                  <c:v>32</c:v>
                </c:pt>
                <c:pt idx="744">
                  <c:v>74</c:v>
                </c:pt>
                <c:pt idx="745">
                  <c:v>32</c:v>
                </c:pt>
                <c:pt idx="746">
                  <c:v>77</c:v>
                </c:pt>
                <c:pt idx="747">
                  <c:v>32</c:v>
                </c:pt>
                <c:pt idx="748">
                  <c:v>75</c:v>
                </c:pt>
                <c:pt idx="749">
                  <c:v>25</c:v>
                </c:pt>
                <c:pt idx="750">
                  <c:v>38</c:v>
                </c:pt>
                <c:pt idx="751">
                  <c:v>84</c:v>
                </c:pt>
                <c:pt idx="752">
                  <c:v>32</c:v>
                </c:pt>
                <c:pt idx="753">
                  <c:v>73</c:v>
                </c:pt>
                <c:pt idx="754">
                  <c:v>32</c:v>
                </c:pt>
                <c:pt idx="755">
                  <c:v>74</c:v>
                </c:pt>
                <c:pt idx="756">
                  <c:v>30</c:v>
                </c:pt>
                <c:pt idx="757">
                  <c:v>29</c:v>
                </c:pt>
                <c:pt idx="758">
                  <c:v>24</c:v>
                </c:pt>
                <c:pt idx="759">
                  <c:v>59</c:v>
                </c:pt>
                <c:pt idx="760">
                  <c:v>31</c:v>
                </c:pt>
                <c:pt idx="761">
                  <c:v>31</c:v>
                </c:pt>
                <c:pt idx="762">
                  <c:v>30</c:v>
                </c:pt>
                <c:pt idx="763">
                  <c:v>29</c:v>
                </c:pt>
                <c:pt idx="764">
                  <c:v>31</c:v>
                </c:pt>
                <c:pt idx="765">
                  <c:v>29</c:v>
                </c:pt>
                <c:pt idx="766">
                  <c:v>29</c:v>
                </c:pt>
                <c:pt idx="767">
                  <c:v>26</c:v>
                </c:pt>
                <c:pt idx="768">
                  <c:v>76</c:v>
                </c:pt>
                <c:pt idx="769">
                  <c:v>30</c:v>
                </c:pt>
                <c:pt idx="770">
                  <c:v>81</c:v>
                </c:pt>
                <c:pt idx="771">
                  <c:v>36</c:v>
                </c:pt>
                <c:pt idx="772">
                  <c:v>37</c:v>
                </c:pt>
                <c:pt idx="773">
                  <c:v>79</c:v>
                </c:pt>
                <c:pt idx="774">
                  <c:v>36</c:v>
                </c:pt>
                <c:pt idx="775">
                  <c:v>35</c:v>
                </c:pt>
                <c:pt idx="776">
                  <c:v>71</c:v>
                </c:pt>
                <c:pt idx="777">
                  <c:v>26</c:v>
                </c:pt>
                <c:pt idx="778">
                  <c:v>69</c:v>
                </c:pt>
                <c:pt idx="779">
                  <c:v>30</c:v>
                </c:pt>
                <c:pt idx="780">
                  <c:v>69</c:v>
                </c:pt>
                <c:pt idx="781">
                  <c:v>33</c:v>
                </c:pt>
                <c:pt idx="782">
                  <c:v>81</c:v>
                </c:pt>
                <c:pt idx="783">
                  <c:v>32</c:v>
                </c:pt>
                <c:pt idx="784">
                  <c:v>73</c:v>
                </c:pt>
                <c:pt idx="785">
                  <c:v>36</c:v>
                </c:pt>
                <c:pt idx="786">
                  <c:v>69</c:v>
                </c:pt>
                <c:pt idx="787">
                  <c:v>24</c:v>
                </c:pt>
                <c:pt idx="788">
                  <c:v>63</c:v>
                </c:pt>
                <c:pt idx="789">
                  <c:v>31</c:v>
                </c:pt>
                <c:pt idx="790">
                  <c:v>82</c:v>
                </c:pt>
                <c:pt idx="791">
                  <c:v>31</c:v>
                </c:pt>
                <c:pt idx="792">
                  <c:v>83</c:v>
                </c:pt>
                <c:pt idx="793">
                  <c:v>34</c:v>
                </c:pt>
                <c:pt idx="794">
                  <c:v>37</c:v>
                </c:pt>
                <c:pt idx="795">
                  <c:v>32</c:v>
                </c:pt>
                <c:pt idx="796">
                  <c:v>73</c:v>
                </c:pt>
                <c:pt idx="797">
                  <c:v>25</c:v>
                </c:pt>
                <c:pt idx="798">
                  <c:v>69</c:v>
                </c:pt>
                <c:pt idx="799">
                  <c:v>30</c:v>
                </c:pt>
                <c:pt idx="800">
                  <c:v>75</c:v>
                </c:pt>
                <c:pt idx="801">
                  <c:v>31</c:v>
                </c:pt>
                <c:pt idx="802">
                  <c:v>78</c:v>
                </c:pt>
                <c:pt idx="803">
                  <c:v>33</c:v>
                </c:pt>
                <c:pt idx="804">
                  <c:v>74</c:v>
                </c:pt>
                <c:pt idx="805">
                  <c:v>32</c:v>
                </c:pt>
                <c:pt idx="806">
                  <c:v>49</c:v>
                </c:pt>
                <c:pt idx="807">
                  <c:v>73</c:v>
                </c:pt>
                <c:pt idx="808">
                  <c:v>30</c:v>
                </c:pt>
                <c:pt idx="809">
                  <c:v>76</c:v>
                </c:pt>
                <c:pt idx="810">
                  <c:v>31</c:v>
                </c:pt>
                <c:pt idx="811">
                  <c:v>88</c:v>
                </c:pt>
                <c:pt idx="812">
                  <c:v>36</c:v>
                </c:pt>
                <c:pt idx="813">
                  <c:v>36</c:v>
                </c:pt>
                <c:pt idx="814">
                  <c:v>86</c:v>
                </c:pt>
                <c:pt idx="815">
                  <c:v>35</c:v>
                </c:pt>
                <c:pt idx="816">
                  <c:v>27</c:v>
                </c:pt>
                <c:pt idx="817">
                  <c:v>69</c:v>
                </c:pt>
                <c:pt idx="818">
                  <c:v>30</c:v>
                </c:pt>
                <c:pt idx="819">
                  <c:v>27</c:v>
                </c:pt>
                <c:pt idx="820">
                  <c:v>30</c:v>
                </c:pt>
                <c:pt idx="821">
                  <c:v>34</c:v>
                </c:pt>
                <c:pt idx="822">
                  <c:v>29</c:v>
                </c:pt>
                <c:pt idx="823">
                  <c:v>31</c:v>
                </c:pt>
                <c:pt idx="824">
                  <c:v>30</c:v>
                </c:pt>
                <c:pt idx="825">
                  <c:v>23</c:v>
                </c:pt>
                <c:pt idx="826">
                  <c:v>56</c:v>
                </c:pt>
                <c:pt idx="827">
                  <c:v>33</c:v>
                </c:pt>
                <c:pt idx="828">
                  <c:v>32</c:v>
                </c:pt>
                <c:pt idx="829">
                  <c:v>32</c:v>
                </c:pt>
                <c:pt idx="830">
                  <c:v>74</c:v>
                </c:pt>
                <c:pt idx="831">
                  <c:v>32</c:v>
                </c:pt>
                <c:pt idx="832">
                  <c:v>74</c:v>
                </c:pt>
                <c:pt idx="833">
                  <c:v>33</c:v>
                </c:pt>
                <c:pt idx="834">
                  <c:v>48</c:v>
                </c:pt>
                <c:pt idx="835">
                  <c:v>70</c:v>
                </c:pt>
                <c:pt idx="836">
                  <c:v>29</c:v>
                </c:pt>
                <c:pt idx="837">
                  <c:v>32</c:v>
                </c:pt>
                <c:pt idx="838">
                  <c:v>74</c:v>
                </c:pt>
                <c:pt idx="839">
                  <c:v>32</c:v>
                </c:pt>
                <c:pt idx="840">
                  <c:v>73</c:v>
                </c:pt>
                <c:pt idx="841">
                  <c:v>33</c:v>
                </c:pt>
                <c:pt idx="842">
                  <c:v>81</c:v>
                </c:pt>
                <c:pt idx="843">
                  <c:v>36</c:v>
                </c:pt>
                <c:pt idx="844">
                  <c:v>28</c:v>
                </c:pt>
                <c:pt idx="845">
                  <c:v>72</c:v>
                </c:pt>
                <c:pt idx="846">
                  <c:v>30</c:v>
                </c:pt>
                <c:pt idx="847">
                  <c:v>75</c:v>
                </c:pt>
                <c:pt idx="848">
                  <c:v>32</c:v>
                </c:pt>
                <c:pt idx="849">
                  <c:v>79</c:v>
                </c:pt>
                <c:pt idx="850">
                  <c:v>32</c:v>
                </c:pt>
                <c:pt idx="851">
                  <c:v>72</c:v>
                </c:pt>
                <c:pt idx="852">
                  <c:v>32</c:v>
                </c:pt>
                <c:pt idx="853">
                  <c:v>45</c:v>
                </c:pt>
                <c:pt idx="854">
                  <c:v>80</c:v>
                </c:pt>
                <c:pt idx="855">
                  <c:v>31</c:v>
                </c:pt>
                <c:pt idx="856">
                  <c:v>71</c:v>
                </c:pt>
                <c:pt idx="857">
                  <c:v>33</c:v>
                </c:pt>
                <c:pt idx="858">
                  <c:v>77</c:v>
                </c:pt>
                <c:pt idx="859">
                  <c:v>32</c:v>
                </c:pt>
                <c:pt idx="860">
                  <c:v>77</c:v>
                </c:pt>
                <c:pt idx="861">
                  <c:v>31</c:v>
                </c:pt>
                <c:pt idx="862">
                  <c:v>45</c:v>
                </c:pt>
                <c:pt idx="863">
                  <c:v>82</c:v>
                </c:pt>
                <c:pt idx="864">
                  <c:v>31</c:v>
                </c:pt>
                <c:pt idx="865">
                  <c:v>78</c:v>
                </c:pt>
                <c:pt idx="866">
                  <c:v>31</c:v>
                </c:pt>
                <c:pt idx="867">
                  <c:v>82</c:v>
                </c:pt>
                <c:pt idx="868">
                  <c:v>36</c:v>
                </c:pt>
                <c:pt idx="869">
                  <c:v>37</c:v>
                </c:pt>
                <c:pt idx="870">
                  <c:v>78</c:v>
                </c:pt>
                <c:pt idx="871">
                  <c:v>31</c:v>
                </c:pt>
                <c:pt idx="872">
                  <c:v>45</c:v>
                </c:pt>
                <c:pt idx="873">
                  <c:v>86</c:v>
                </c:pt>
                <c:pt idx="874">
                  <c:v>31</c:v>
                </c:pt>
                <c:pt idx="875">
                  <c:v>76</c:v>
                </c:pt>
                <c:pt idx="876">
                  <c:v>31</c:v>
                </c:pt>
                <c:pt idx="877">
                  <c:v>76</c:v>
                </c:pt>
                <c:pt idx="878">
                  <c:v>32</c:v>
                </c:pt>
                <c:pt idx="879">
                  <c:v>76</c:v>
                </c:pt>
                <c:pt idx="880">
                  <c:v>32</c:v>
                </c:pt>
                <c:pt idx="881">
                  <c:v>43</c:v>
                </c:pt>
                <c:pt idx="882">
                  <c:v>76</c:v>
                </c:pt>
                <c:pt idx="883">
                  <c:v>30</c:v>
                </c:pt>
                <c:pt idx="884">
                  <c:v>30</c:v>
                </c:pt>
                <c:pt idx="885">
                  <c:v>30</c:v>
                </c:pt>
                <c:pt idx="886">
                  <c:v>30</c:v>
                </c:pt>
                <c:pt idx="887">
                  <c:v>30</c:v>
                </c:pt>
                <c:pt idx="888">
                  <c:v>29</c:v>
                </c:pt>
                <c:pt idx="889">
                  <c:v>29</c:v>
                </c:pt>
                <c:pt idx="890">
                  <c:v>25</c:v>
                </c:pt>
                <c:pt idx="891">
                  <c:v>62</c:v>
                </c:pt>
                <c:pt idx="892">
                  <c:v>32</c:v>
                </c:pt>
                <c:pt idx="893">
                  <c:v>31</c:v>
                </c:pt>
                <c:pt idx="894">
                  <c:v>80</c:v>
                </c:pt>
                <c:pt idx="895">
                  <c:v>35</c:v>
                </c:pt>
                <c:pt idx="896">
                  <c:v>38</c:v>
                </c:pt>
                <c:pt idx="897">
                  <c:v>76</c:v>
                </c:pt>
                <c:pt idx="898">
                  <c:v>32</c:v>
                </c:pt>
                <c:pt idx="899">
                  <c:v>74</c:v>
                </c:pt>
                <c:pt idx="900">
                  <c:v>26</c:v>
                </c:pt>
                <c:pt idx="901">
                  <c:v>72</c:v>
                </c:pt>
                <c:pt idx="902">
                  <c:v>30</c:v>
                </c:pt>
                <c:pt idx="903">
                  <c:v>79</c:v>
                </c:pt>
                <c:pt idx="904">
                  <c:v>30</c:v>
                </c:pt>
                <c:pt idx="905">
                  <c:v>79</c:v>
                </c:pt>
                <c:pt idx="906">
                  <c:v>32</c:v>
                </c:pt>
                <c:pt idx="907">
                  <c:v>75</c:v>
                </c:pt>
                <c:pt idx="908">
                  <c:v>32</c:v>
                </c:pt>
                <c:pt idx="909">
                  <c:v>47</c:v>
                </c:pt>
                <c:pt idx="910">
                  <c:v>76</c:v>
                </c:pt>
                <c:pt idx="911">
                  <c:v>30</c:v>
                </c:pt>
                <c:pt idx="912">
                  <c:v>77</c:v>
                </c:pt>
                <c:pt idx="913">
                  <c:v>31</c:v>
                </c:pt>
                <c:pt idx="914">
                  <c:v>81</c:v>
                </c:pt>
                <c:pt idx="915">
                  <c:v>32</c:v>
                </c:pt>
                <c:pt idx="916">
                  <c:v>69</c:v>
                </c:pt>
                <c:pt idx="917">
                  <c:v>32</c:v>
                </c:pt>
                <c:pt idx="918">
                  <c:v>45</c:v>
                </c:pt>
                <c:pt idx="919">
                  <c:v>69</c:v>
                </c:pt>
                <c:pt idx="920">
                  <c:v>33</c:v>
                </c:pt>
                <c:pt idx="921">
                  <c:v>64</c:v>
                </c:pt>
                <c:pt idx="922">
                  <c:v>32</c:v>
                </c:pt>
                <c:pt idx="923">
                  <c:v>30</c:v>
                </c:pt>
                <c:pt idx="924">
                  <c:v>32</c:v>
                </c:pt>
                <c:pt idx="925">
                  <c:v>70</c:v>
                </c:pt>
                <c:pt idx="926">
                  <c:v>33</c:v>
                </c:pt>
                <c:pt idx="927">
                  <c:v>45</c:v>
                </c:pt>
                <c:pt idx="928">
                  <c:v>71</c:v>
                </c:pt>
                <c:pt idx="929">
                  <c:v>32</c:v>
                </c:pt>
                <c:pt idx="930">
                  <c:v>29</c:v>
                </c:pt>
                <c:pt idx="931">
                  <c:v>76</c:v>
                </c:pt>
                <c:pt idx="932">
                  <c:v>34</c:v>
                </c:pt>
                <c:pt idx="933">
                  <c:v>69</c:v>
                </c:pt>
                <c:pt idx="934">
                  <c:v>34</c:v>
                </c:pt>
                <c:pt idx="935">
                  <c:v>77</c:v>
                </c:pt>
                <c:pt idx="936">
                  <c:v>26</c:v>
                </c:pt>
                <c:pt idx="937">
                  <c:v>66</c:v>
                </c:pt>
                <c:pt idx="938">
                  <c:v>30</c:v>
                </c:pt>
                <c:pt idx="939">
                  <c:v>71</c:v>
                </c:pt>
                <c:pt idx="940">
                  <c:v>32</c:v>
                </c:pt>
                <c:pt idx="941">
                  <c:v>69</c:v>
                </c:pt>
                <c:pt idx="942">
                  <c:v>33</c:v>
                </c:pt>
                <c:pt idx="943">
                  <c:v>80</c:v>
                </c:pt>
                <c:pt idx="944">
                  <c:v>29</c:v>
                </c:pt>
                <c:pt idx="945">
                  <c:v>24</c:v>
                </c:pt>
                <c:pt idx="946">
                  <c:v>66</c:v>
                </c:pt>
                <c:pt idx="947">
                  <c:v>32</c:v>
                </c:pt>
                <c:pt idx="948">
                  <c:v>29</c:v>
                </c:pt>
                <c:pt idx="949">
                  <c:v>28</c:v>
                </c:pt>
                <c:pt idx="950">
                  <c:v>33</c:v>
                </c:pt>
                <c:pt idx="951">
                  <c:v>30</c:v>
                </c:pt>
                <c:pt idx="952">
                  <c:v>30</c:v>
                </c:pt>
                <c:pt idx="953">
                  <c:v>28</c:v>
                </c:pt>
                <c:pt idx="954">
                  <c:v>26</c:v>
                </c:pt>
                <c:pt idx="955">
                  <c:v>70</c:v>
                </c:pt>
                <c:pt idx="956">
                  <c:v>33</c:v>
                </c:pt>
                <c:pt idx="957">
                  <c:v>74</c:v>
                </c:pt>
                <c:pt idx="958">
                  <c:v>32</c:v>
                </c:pt>
                <c:pt idx="959">
                  <c:v>66</c:v>
                </c:pt>
                <c:pt idx="960">
                  <c:v>32</c:v>
                </c:pt>
                <c:pt idx="961">
                  <c:v>30</c:v>
                </c:pt>
                <c:pt idx="962">
                  <c:v>31</c:v>
                </c:pt>
                <c:pt idx="963">
                  <c:v>50</c:v>
                </c:pt>
                <c:pt idx="964">
                  <c:v>76</c:v>
                </c:pt>
                <c:pt idx="965">
                  <c:v>30</c:v>
                </c:pt>
                <c:pt idx="966">
                  <c:v>73</c:v>
                </c:pt>
                <c:pt idx="967">
                  <c:v>32</c:v>
                </c:pt>
                <c:pt idx="968">
                  <c:v>80</c:v>
                </c:pt>
                <c:pt idx="969">
                  <c:v>32</c:v>
                </c:pt>
                <c:pt idx="970">
                  <c:v>75</c:v>
                </c:pt>
                <c:pt idx="971">
                  <c:v>30</c:v>
                </c:pt>
                <c:pt idx="972">
                  <c:v>48</c:v>
                </c:pt>
                <c:pt idx="973">
                  <c:v>77</c:v>
                </c:pt>
                <c:pt idx="974">
                  <c:v>31</c:v>
                </c:pt>
                <c:pt idx="975">
                  <c:v>73</c:v>
                </c:pt>
                <c:pt idx="976">
                  <c:v>33</c:v>
                </c:pt>
                <c:pt idx="977">
                  <c:v>75</c:v>
                </c:pt>
                <c:pt idx="978">
                  <c:v>32</c:v>
                </c:pt>
                <c:pt idx="979">
                  <c:v>73</c:v>
                </c:pt>
                <c:pt idx="980">
                  <c:v>31</c:v>
                </c:pt>
                <c:pt idx="981">
                  <c:v>50</c:v>
                </c:pt>
                <c:pt idx="982">
                  <c:v>75</c:v>
                </c:pt>
                <c:pt idx="983">
                  <c:v>31</c:v>
                </c:pt>
                <c:pt idx="984">
                  <c:v>77</c:v>
                </c:pt>
                <c:pt idx="985">
                  <c:v>32</c:v>
                </c:pt>
                <c:pt idx="986">
                  <c:v>75</c:v>
                </c:pt>
                <c:pt idx="987">
                  <c:v>32</c:v>
                </c:pt>
                <c:pt idx="988">
                  <c:v>75</c:v>
                </c:pt>
                <c:pt idx="989">
                  <c:v>30</c:v>
                </c:pt>
                <c:pt idx="990">
                  <c:v>52</c:v>
                </c:pt>
                <c:pt idx="991">
                  <c:v>77</c:v>
                </c:pt>
                <c:pt idx="992">
                  <c:v>30</c:v>
                </c:pt>
                <c:pt idx="993">
                  <c:v>78</c:v>
                </c:pt>
                <c:pt idx="994">
                  <c:v>31</c:v>
                </c:pt>
                <c:pt idx="995">
                  <c:v>76</c:v>
                </c:pt>
                <c:pt idx="996">
                  <c:v>32</c:v>
                </c:pt>
                <c:pt idx="997">
                  <c:v>76</c:v>
                </c:pt>
                <c:pt idx="998">
                  <c:v>30</c:v>
                </c:pt>
              </c:numCache>
            </c:numRef>
          </c:val>
          <c:smooth val="0"/>
          <c:extLst>
            <c:ext xmlns:c16="http://schemas.microsoft.com/office/drawing/2014/chart" uri="{C3380CC4-5D6E-409C-BE32-E72D297353CC}">
              <c16:uniqueId val="{00000000-1E32-45B4-AF00-108A19BE207B}"/>
            </c:ext>
          </c:extLst>
        </c:ser>
        <c:dLbls>
          <c:showLegendKey val="0"/>
          <c:showVal val="0"/>
          <c:showCatName val="0"/>
          <c:showSerName val="0"/>
          <c:showPercent val="0"/>
          <c:showBubbleSize val="0"/>
        </c:dLbls>
        <c:smooth val="0"/>
        <c:axId val="1224398608"/>
        <c:axId val="1224395984"/>
      </c:lineChart>
      <c:catAx>
        <c:axId val="122439860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24395984"/>
        <c:crosses val="autoZero"/>
        <c:auto val="1"/>
        <c:lblAlgn val="ctr"/>
        <c:lblOffset val="100"/>
        <c:tickLblSkip val="100"/>
        <c:noMultiLvlLbl val="0"/>
      </c:catAx>
      <c:valAx>
        <c:axId val="122439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24398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200">
                <a:latin typeface="Times New Roman" panose="02020603050405020304" pitchFamily="18" charset="0"/>
                <a:cs typeface="Times New Roman" panose="02020603050405020304" pitchFamily="18" charset="0"/>
              </a:rPr>
              <a:t>Bereinigte Daten 50</a:t>
            </a:r>
            <a:r>
              <a:rPr lang="de-DE" sz="1200" b="0" i="0" u="none" strike="noStrike" kern="1200" spc="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rPr>
              <a:t>fps</a:t>
            </a:r>
            <a:endParaRPr lang="de-DE" sz="1200">
              <a:latin typeface="Times New Roman" panose="02020603050405020304" pitchFamily="18" charset="0"/>
              <a:cs typeface="Times New Roman" panose="02020603050405020304" pitchFamily="18" charset="0"/>
            </a:endParaRPr>
          </a:p>
        </c:rich>
      </c:tx>
      <c:layout>
        <c:manualLayout>
          <c:xMode val="edge"/>
          <c:yMode val="edge"/>
          <c:x val="0.31179155730533681"/>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spPr>
            <a:ln w="28575" cap="rnd">
              <a:solidFill>
                <a:schemeClr val="accent1"/>
              </a:solidFill>
              <a:round/>
            </a:ln>
            <a:effectLst/>
          </c:spPr>
          <c:marker>
            <c:symbol val="none"/>
          </c:marker>
          <c:val>
            <c:numRef>
              <c:f>'FpsMessung Volle SZene 50 Fps'!$B$1:$B$999</c:f>
              <c:numCache>
                <c:formatCode>General</c:formatCode>
                <c:ptCount val="999"/>
                <c:pt idx="0">
                  <c:v>50</c:v>
                </c:pt>
                <c:pt idx="1">
                  <c:v>50</c:v>
                </c:pt>
                <c:pt idx="2">
                  <c:v>33</c:v>
                </c:pt>
                <c:pt idx="3">
                  <c:v>64</c:v>
                </c:pt>
                <c:pt idx="4">
                  <c:v>63</c:v>
                </c:pt>
                <c:pt idx="5">
                  <c:v>82</c:v>
                </c:pt>
                <c:pt idx="6">
                  <c:v>25</c:v>
                </c:pt>
                <c:pt idx="7">
                  <c:v>73</c:v>
                </c:pt>
                <c:pt idx="8">
                  <c:v>30</c:v>
                </c:pt>
                <c:pt idx="9">
                  <c:v>90</c:v>
                </c:pt>
                <c:pt idx="10">
                  <c:v>30</c:v>
                </c:pt>
                <c:pt idx="11">
                  <c:v>73</c:v>
                </c:pt>
                <c:pt idx="12">
                  <c:v>32</c:v>
                </c:pt>
                <c:pt idx="13">
                  <c:v>89</c:v>
                </c:pt>
                <c:pt idx="14">
                  <c:v>30</c:v>
                </c:pt>
                <c:pt idx="15">
                  <c:v>83</c:v>
                </c:pt>
                <c:pt idx="16">
                  <c:v>25</c:v>
                </c:pt>
                <c:pt idx="17">
                  <c:v>39</c:v>
                </c:pt>
                <c:pt idx="18">
                  <c:v>83</c:v>
                </c:pt>
                <c:pt idx="19">
                  <c:v>30</c:v>
                </c:pt>
                <c:pt idx="20">
                  <c:v>78</c:v>
                </c:pt>
                <c:pt idx="21">
                  <c:v>31</c:v>
                </c:pt>
                <c:pt idx="22">
                  <c:v>82</c:v>
                </c:pt>
                <c:pt idx="23">
                  <c:v>31</c:v>
                </c:pt>
                <c:pt idx="24">
                  <c:v>82</c:v>
                </c:pt>
                <c:pt idx="25">
                  <c:v>30</c:v>
                </c:pt>
                <c:pt idx="26">
                  <c:v>53</c:v>
                </c:pt>
                <c:pt idx="27">
                  <c:v>73</c:v>
                </c:pt>
                <c:pt idx="28">
                  <c:v>30</c:v>
                </c:pt>
                <c:pt idx="29">
                  <c:v>80</c:v>
                </c:pt>
                <c:pt idx="30">
                  <c:v>31</c:v>
                </c:pt>
                <c:pt idx="31">
                  <c:v>79</c:v>
                </c:pt>
                <c:pt idx="32">
                  <c:v>38</c:v>
                </c:pt>
                <c:pt idx="33">
                  <c:v>33</c:v>
                </c:pt>
                <c:pt idx="34">
                  <c:v>30</c:v>
                </c:pt>
                <c:pt idx="35">
                  <c:v>30</c:v>
                </c:pt>
                <c:pt idx="36">
                  <c:v>23</c:v>
                </c:pt>
                <c:pt idx="37">
                  <c:v>67</c:v>
                </c:pt>
                <c:pt idx="38">
                  <c:v>32</c:v>
                </c:pt>
                <c:pt idx="39">
                  <c:v>31</c:v>
                </c:pt>
                <c:pt idx="40">
                  <c:v>79</c:v>
                </c:pt>
                <c:pt idx="41">
                  <c:v>38</c:v>
                </c:pt>
                <c:pt idx="42">
                  <c:v>34</c:v>
                </c:pt>
                <c:pt idx="43">
                  <c:v>32</c:v>
                </c:pt>
                <c:pt idx="44">
                  <c:v>89</c:v>
                </c:pt>
                <c:pt idx="45">
                  <c:v>31</c:v>
                </c:pt>
                <c:pt idx="46">
                  <c:v>49</c:v>
                </c:pt>
                <c:pt idx="47">
                  <c:v>39</c:v>
                </c:pt>
                <c:pt idx="48">
                  <c:v>89</c:v>
                </c:pt>
                <c:pt idx="49">
                  <c:v>36</c:v>
                </c:pt>
                <c:pt idx="50">
                  <c:v>34</c:v>
                </c:pt>
                <c:pt idx="51">
                  <c:v>87</c:v>
                </c:pt>
                <c:pt idx="52">
                  <c:v>32</c:v>
                </c:pt>
                <c:pt idx="53">
                  <c:v>87</c:v>
                </c:pt>
                <c:pt idx="54">
                  <c:v>91</c:v>
                </c:pt>
                <c:pt idx="55">
                  <c:v>36</c:v>
                </c:pt>
                <c:pt idx="56">
                  <c:v>27</c:v>
                </c:pt>
                <c:pt idx="57">
                  <c:v>39</c:v>
                </c:pt>
                <c:pt idx="58">
                  <c:v>88</c:v>
                </c:pt>
                <c:pt idx="59">
                  <c:v>86</c:v>
                </c:pt>
                <c:pt idx="60">
                  <c:v>32</c:v>
                </c:pt>
                <c:pt idx="61">
                  <c:v>90</c:v>
                </c:pt>
                <c:pt idx="62">
                  <c:v>30</c:v>
                </c:pt>
                <c:pt idx="63">
                  <c:v>89</c:v>
                </c:pt>
                <c:pt idx="64">
                  <c:v>30</c:v>
                </c:pt>
                <c:pt idx="65">
                  <c:v>46</c:v>
                </c:pt>
                <c:pt idx="66">
                  <c:v>82</c:v>
                </c:pt>
                <c:pt idx="67">
                  <c:v>30</c:v>
                </c:pt>
                <c:pt idx="68">
                  <c:v>95</c:v>
                </c:pt>
                <c:pt idx="69">
                  <c:v>34</c:v>
                </c:pt>
                <c:pt idx="70">
                  <c:v>37</c:v>
                </c:pt>
                <c:pt idx="71">
                  <c:v>93</c:v>
                </c:pt>
                <c:pt idx="72">
                  <c:v>34</c:v>
                </c:pt>
                <c:pt idx="73">
                  <c:v>62</c:v>
                </c:pt>
                <c:pt idx="74">
                  <c:v>89</c:v>
                </c:pt>
                <c:pt idx="75">
                  <c:v>49</c:v>
                </c:pt>
                <c:pt idx="76">
                  <c:v>75</c:v>
                </c:pt>
                <c:pt idx="77">
                  <c:v>31</c:v>
                </c:pt>
                <c:pt idx="78">
                  <c:v>91</c:v>
                </c:pt>
                <c:pt idx="79">
                  <c:v>30</c:v>
                </c:pt>
                <c:pt idx="80">
                  <c:v>86</c:v>
                </c:pt>
                <c:pt idx="81">
                  <c:v>31</c:v>
                </c:pt>
                <c:pt idx="82">
                  <c:v>85</c:v>
                </c:pt>
                <c:pt idx="83">
                  <c:v>30</c:v>
                </c:pt>
                <c:pt idx="84">
                  <c:v>49</c:v>
                </c:pt>
                <c:pt idx="85">
                  <c:v>40</c:v>
                </c:pt>
                <c:pt idx="86">
                  <c:v>87</c:v>
                </c:pt>
                <c:pt idx="87">
                  <c:v>31</c:v>
                </c:pt>
                <c:pt idx="88">
                  <c:v>88</c:v>
                </c:pt>
                <c:pt idx="89">
                  <c:v>30</c:v>
                </c:pt>
                <c:pt idx="90">
                  <c:v>90</c:v>
                </c:pt>
                <c:pt idx="91">
                  <c:v>30</c:v>
                </c:pt>
                <c:pt idx="92">
                  <c:v>91</c:v>
                </c:pt>
                <c:pt idx="93">
                  <c:v>35</c:v>
                </c:pt>
                <c:pt idx="94">
                  <c:v>27</c:v>
                </c:pt>
                <c:pt idx="95">
                  <c:v>40</c:v>
                </c:pt>
                <c:pt idx="96">
                  <c:v>89</c:v>
                </c:pt>
                <c:pt idx="97">
                  <c:v>86</c:v>
                </c:pt>
                <c:pt idx="98">
                  <c:v>87</c:v>
                </c:pt>
                <c:pt idx="99">
                  <c:v>31</c:v>
                </c:pt>
                <c:pt idx="100">
                  <c:v>89</c:v>
                </c:pt>
                <c:pt idx="101">
                  <c:v>29</c:v>
                </c:pt>
                <c:pt idx="102">
                  <c:v>75</c:v>
                </c:pt>
                <c:pt idx="103">
                  <c:v>24</c:v>
                </c:pt>
                <c:pt idx="104">
                  <c:v>73</c:v>
                </c:pt>
                <c:pt idx="105">
                  <c:v>30</c:v>
                </c:pt>
                <c:pt idx="106">
                  <c:v>33</c:v>
                </c:pt>
                <c:pt idx="107">
                  <c:v>74</c:v>
                </c:pt>
                <c:pt idx="108">
                  <c:v>32</c:v>
                </c:pt>
                <c:pt idx="109">
                  <c:v>75</c:v>
                </c:pt>
                <c:pt idx="110">
                  <c:v>31</c:v>
                </c:pt>
                <c:pt idx="111">
                  <c:v>30</c:v>
                </c:pt>
                <c:pt idx="112">
                  <c:v>46</c:v>
                </c:pt>
                <c:pt idx="113">
                  <c:v>76</c:v>
                </c:pt>
                <c:pt idx="114">
                  <c:v>34</c:v>
                </c:pt>
                <c:pt idx="115">
                  <c:v>89</c:v>
                </c:pt>
                <c:pt idx="116">
                  <c:v>30</c:v>
                </c:pt>
                <c:pt idx="117">
                  <c:v>88</c:v>
                </c:pt>
                <c:pt idx="118">
                  <c:v>30</c:v>
                </c:pt>
                <c:pt idx="119">
                  <c:v>85</c:v>
                </c:pt>
                <c:pt idx="120">
                  <c:v>31</c:v>
                </c:pt>
                <c:pt idx="121">
                  <c:v>52</c:v>
                </c:pt>
                <c:pt idx="122">
                  <c:v>38</c:v>
                </c:pt>
                <c:pt idx="123">
                  <c:v>90</c:v>
                </c:pt>
                <c:pt idx="124">
                  <c:v>94</c:v>
                </c:pt>
                <c:pt idx="125">
                  <c:v>30</c:v>
                </c:pt>
                <c:pt idx="126">
                  <c:v>90</c:v>
                </c:pt>
                <c:pt idx="127">
                  <c:v>30</c:v>
                </c:pt>
                <c:pt idx="128">
                  <c:v>88</c:v>
                </c:pt>
                <c:pt idx="129">
                  <c:v>30</c:v>
                </c:pt>
                <c:pt idx="130">
                  <c:v>52</c:v>
                </c:pt>
                <c:pt idx="131">
                  <c:v>38</c:v>
                </c:pt>
                <c:pt idx="132">
                  <c:v>82</c:v>
                </c:pt>
                <c:pt idx="133">
                  <c:v>31</c:v>
                </c:pt>
                <c:pt idx="134">
                  <c:v>97</c:v>
                </c:pt>
                <c:pt idx="135">
                  <c:v>35</c:v>
                </c:pt>
                <c:pt idx="136">
                  <c:v>37</c:v>
                </c:pt>
                <c:pt idx="137">
                  <c:v>92</c:v>
                </c:pt>
                <c:pt idx="138">
                  <c:v>34</c:v>
                </c:pt>
                <c:pt idx="139">
                  <c:v>63</c:v>
                </c:pt>
                <c:pt idx="140">
                  <c:v>52</c:v>
                </c:pt>
                <c:pt idx="141">
                  <c:v>71</c:v>
                </c:pt>
                <c:pt idx="142">
                  <c:v>78</c:v>
                </c:pt>
                <c:pt idx="143">
                  <c:v>31</c:v>
                </c:pt>
                <c:pt idx="144">
                  <c:v>93</c:v>
                </c:pt>
                <c:pt idx="145">
                  <c:v>35</c:v>
                </c:pt>
                <c:pt idx="146">
                  <c:v>36</c:v>
                </c:pt>
                <c:pt idx="147">
                  <c:v>94</c:v>
                </c:pt>
                <c:pt idx="148">
                  <c:v>89</c:v>
                </c:pt>
                <c:pt idx="149">
                  <c:v>86</c:v>
                </c:pt>
                <c:pt idx="150">
                  <c:v>52</c:v>
                </c:pt>
                <c:pt idx="151">
                  <c:v>71</c:v>
                </c:pt>
                <c:pt idx="152">
                  <c:v>90</c:v>
                </c:pt>
                <c:pt idx="153">
                  <c:v>30</c:v>
                </c:pt>
                <c:pt idx="154">
                  <c:v>85</c:v>
                </c:pt>
                <c:pt idx="155">
                  <c:v>33</c:v>
                </c:pt>
                <c:pt idx="156">
                  <c:v>40</c:v>
                </c:pt>
                <c:pt idx="157">
                  <c:v>95</c:v>
                </c:pt>
                <c:pt idx="161">
                  <c:v>62</c:v>
                </c:pt>
                <c:pt idx="162">
                  <c:v>52</c:v>
                </c:pt>
                <c:pt idx="163">
                  <c:v>71</c:v>
                </c:pt>
                <c:pt idx="164">
                  <c:v>93</c:v>
                </c:pt>
                <c:pt idx="165">
                  <c:v>34</c:v>
                </c:pt>
                <c:pt idx="166">
                  <c:v>37</c:v>
                </c:pt>
                <c:pt idx="167">
                  <c:v>81</c:v>
                </c:pt>
                <c:pt idx="168">
                  <c:v>97</c:v>
                </c:pt>
                <c:pt idx="169">
                  <c:v>87</c:v>
                </c:pt>
                <c:pt idx="170">
                  <c:v>86</c:v>
                </c:pt>
                <c:pt idx="171">
                  <c:v>90</c:v>
                </c:pt>
                <c:pt idx="172">
                  <c:v>53</c:v>
                </c:pt>
                <c:pt idx="173">
                  <c:v>72</c:v>
                </c:pt>
                <c:pt idx="174">
                  <c:v>87</c:v>
                </c:pt>
                <c:pt idx="175">
                  <c:v>87</c:v>
                </c:pt>
                <c:pt idx="176">
                  <c:v>92</c:v>
                </c:pt>
                <c:pt idx="177">
                  <c:v>30</c:v>
                </c:pt>
                <c:pt idx="178">
                  <c:v>89</c:v>
                </c:pt>
                <c:pt idx="179">
                  <c:v>83</c:v>
                </c:pt>
                <c:pt idx="180">
                  <c:v>86</c:v>
                </c:pt>
                <c:pt idx="181">
                  <c:v>47</c:v>
                </c:pt>
                <c:pt idx="182">
                  <c:v>71</c:v>
                </c:pt>
                <c:pt idx="183">
                  <c:v>29</c:v>
                </c:pt>
                <c:pt idx="184">
                  <c:v>32</c:v>
                </c:pt>
                <c:pt idx="185">
                  <c:v>76</c:v>
                </c:pt>
                <c:pt idx="186">
                  <c:v>31</c:v>
                </c:pt>
                <c:pt idx="187">
                  <c:v>81</c:v>
                </c:pt>
                <c:pt idx="188">
                  <c:v>31</c:v>
                </c:pt>
                <c:pt idx="189">
                  <c:v>76</c:v>
                </c:pt>
                <c:pt idx="190">
                  <c:v>24</c:v>
                </c:pt>
                <c:pt idx="191">
                  <c:v>70</c:v>
                </c:pt>
                <c:pt idx="192">
                  <c:v>30</c:v>
                </c:pt>
                <c:pt idx="193">
                  <c:v>32</c:v>
                </c:pt>
                <c:pt idx="194">
                  <c:v>81</c:v>
                </c:pt>
                <c:pt idx="195">
                  <c:v>33</c:v>
                </c:pt>
                <c:pt idx="196">
                  <c:v>89</c:v>
                </c:pt>
                <c:pt idx="197">
                  <c:v>29</c:v>
                </c:pt>
                <c:pt idx="198">
                  <c:v>90</c:v>
                </c:pt>
                <c:pt idx="199">
                  <c:v>25</c:v>
                </c:pt>
                <c:pt idx="200">
                  <c:v>37</c:v>
                </c:pt>
                <c:pt idx="201">
                  <c:v>89</c:v>
                </c:pt>
                <c:pt idx="202">
                  <c:v>31</c:v>
                </c:pt>
                <c:pt idx="203">
                  <c:v>86</c:v>
                </c:pt>
                <c:pt idx="204">
                  <c:v>30</c:v>
                </c:pt>
                <c:pt idx="205">
                  <c:v>92</c:v>
                </c:pt>
                <c:pt idx="206">
                  <c:v>30</c:v>
                </c:pt>
                <c:pt idx="207">
                  <c:v>91</c:v>
                </c:pt>
                <c:pt idx="208">
                  <c:v>34</c:v>
                </c:pt>
                <c:pt idx="209">
                  <c:v>40</c:v>
                </c:pt>
                <c:pt idx="210">
                  <c:v>75</c:v>
                </c:pt>
                <c:pt idx="211">
                  <c:v>93</c:v>
                </c:pt>
                <c:pt idx="212">
                  <c:v>61</c:v>
                </c:pt>
                <c:pt idx="213">
                  <c:v>81</c:v>
                </c:pt>
                <c:pt idx="214">
                  <c:v>31</c:v>
                </c:pt>
                <c:pt idx="215">
                  <c:v>78</c:v>
                </c:pt>
                <c:pt idx="216">
                  <c:v>32</c:v>
                </c:pt>
                <c:pt idx="217">
                  <c:v>82</c:v>
                </c:pt>
                <c:pt idx="218">
                  <c:v>36</c:v>
                </c:pt>
                <c:pt idx="219">
                  <c:v>27</c:v>
                </c:pt>
                <c:pt idx="220">
                  <c:v>71</c:v>
                </c:pt>
                <c:pt idx="221">
                  <c:v>31</c:v>
                </c:pt>
                <c:pt idx="222">
                  <c:v>77</c:v>
                </c:pt>
                <c:pt idx="223">
                  <c:v>31</c:v>
                </c:pt>
                <c:pt idx="224">
                  <c:v>76</c:v>
                </c:pt>
                <c:pt idx="225">
                  <c:v>32</c:v>
                </c:pt>
                <c:pt idx="226">
                  <c:v>78</c:v>
                </c:pt>
                <c:pt idx="227">
                  <c:v>31</c:v>
                </c:pt>
                <c:pt idx="228">
                  <c:v>46</c:v>
                </c:pt>
                <c:pt idx="229">
                  <c:v>80</c:v>
                </c:pt>
                <c:pt idx="230">
                  <c:v>31</c:v>
                </c:pt>
                <c:pt idx="231">
                  <c:v>77</c:v>
                </c:pt>
                <c:pt idx="232">
                  <c:v>32</c:v>
                </c:pt>
                <c:pt idx="233">
                  <c:v>74</c:v>
                </c:pt>
                <c:pt idx="234">
                  <c:v>32</c:v>
                </c:pt>
                <c:pt idx="235">
                  <c:v>79</c:v>
                </c:pt>
                <c:pt idx="236">
                  <c:v>31</c:v>
                </c:pt>
                <c:pt idx="237">
                  <c:v>46</c:v>
                </c:pt>
                <c:pt idx="238">
                  <c:v>81</c:v>
                </c:pt>
                <c:pt idx="239">
                  <c:v>30</c:v>
                </c:pt>
                <c:pt idx="240">
                  <c:v>79</c:v>
                </c:pt>
                <c:pt idx="241">
                  <c:v>31</c:v>
                </c:pt>
                <c:pt idx="242">
                  <c:v>78</c:v>
                </c:pt>
                <c:pt idx="243">
                  <c:v>32</c:v>
                </c:pt>
                <c:pt idx="244">
                  <c:v>77</c:v>
                </c:pt>
                <c:pt idx="245">
                  <c:v>32</c:v>
                </c:pt>
                <c:pt idx="246">
                  <c:v>45</c:v>
                </c:pt>
                <c:pt idx="247">
                  <c:v>82</c:v>
                </c:pt>
                <c:pt idx="248">
                  <c:v>30</c:v>
                </c:pt>
                <c:pt idx="249">
                  <c:v>65</c:v>
                </c:pt>
                <c:pt idx="250">
                  <c:v>32</c:v>
                </c:pt>
                <c:pt idx="251">
                  <c:v>30</c:v>
                </c:pt>
                <c:pt idx="252">
                  <c:v>29</c:v>
                </c:pt>
                <c:pt idx="253">
                  <c:v>30</c:v>
                </c:pt>
                <c:pt idx="254">
                  <c:v>29</c:v>
                </c:pt>
                <c:pt idx="255">
                  <c:v>23</c:v>
                </c:pt>
                <c:pt idx="256">
                  <c:v>67</c:v>
                </c:pt>
                <c:pt idx="257">
                  <c:v>33</c:v>
                </c:pt>
                <c:pt idx="258">
                  <c:v>29</c:v>
                </c:pt>
                <c:pt idx="259">
                  <c:v>32</c:v>
                </c:pt>
                <c:pt idx="260">
                  <c:v>78</c:v>
                </c:pt>
                <c:pt idx="261">
                  <c:v>31</c:v>
                </c:pt>
                <c:pt idx="262">
                  <c:v>84</c:v>
                </c:pt>
                <c:pt idx="263">
                  <c:v>31</c:v>
                </c:pt>
                <c:pt idx="264">
                  <c:v>47</c:v>
                </c:pt>
                <c:pt idx="265">
                  <c:v>75</c:v>
                </c:pt>
                <c:pt idx="266">
                  <c:v>31</c:v>
                </c:pt>
                <c:pt idx="267">
                  <c:v>75</c:v>
                </c:pt>
                <c:pt idx="268">
                  <c:v>32</c:v>
                </c:pt>
                <c:pt idx="269">
                  <c:v>77</c:v>
                </c:pt>
                <c:pt idx="270">
                  <c:v>31</c:v>
                </c:pt>
                <c:pt idx="271">
                  <c:v>83</c:v>
                </c:pt>
                <c:pt idx="272">
                  <c:v>31</c:v>
                </c:pt>
                <c:pt idx="273">
                  <c:v>48</c:v>
                </c:pt>
                <c:pt idx="274">
                  <c:v>78</c:v>
                </c:pt>
                <c:pt idx="275">
                  <c:v>30</c:v>
                </c:pt>
                <c:pt idx="276">
                  <c:v>78</c:v>
                </c:pt>
                <c:pt idx="277">
                  <c:v>33</c:v>
                </c:pt>
                <c:pt idx="278">
                  <c:v>84</c:v>
                </c:pt>
                <c:pt idx="279">
                  <c:v>34</c:v>
                </c:pt>
                <c:pt idx="280">
                  <c:v>37</c:v>
                </c:pt>
                <c:pt idx="281">
                  <c:v>91</c:v>
                </c:pt>
                <c:pt idx="282">
                  <c:v>36</c:v>
                </c:pt>
                <c:pt idx="283">
                  <c:v>29</c:v>
                </c:pt>
                <c:pt idx="284">
                  <c:v>68</c:v>
                </c:pt>
                <c:pt idx="285">
                  <c:v>30</c:v>
                </c:pt>
                <c:pt idx="286">
                  <c:v>78</c:v>
                </c:pt>
                <c:pt idx="287">
                  <c:v>32</c:v>
                </c:pt>
                <c:pt idx="288">
                  <c:v>78</c:v>
                </c:pt>
                <c:pt idx="289">
                  <c:v>30</c:v>
                </c:pt>
                <c:pt idx="290">
                  <c:v>84</c:v>
                </c:pt>
                <c:pt idx="291">
                  <c:v>32</c:v>
                </c:pt>
                <c:pt idx="292">
                  <c:v>48</c:v>
                </c:pt>
                <c:pt idx="293">
                  <c:v>79</c:v>
                </c:pt>
                <c:pt idx="294">
                  <c:v>30</c:v>
                </c:pt>
                <c:pt idx="295">
                  <c:v>78</c:v>
                </c:pt>
                <c:pt idx="296">
                  <c:v>31</c:v>
                </c:pt>
                <c:pt idx="297">
                  <c:v>75</c:v>
                </c:pt>
                <c:pt idx="298">
                  <c:v>31</c:v>
                </c:pt>
                <c:pt idx="299">
                  <c:v>85</c:v>
                </c:pt>
                <c:pt idx="300">
                  <c:v>33</c:v>
                </c:pt>
                <c:pt idx="301">
                  <c:v>48</c:v>
                </c:pt>
                <c:pt idx="302">
                  <c:v>76</c:v>
                </c:pt>
                <c:pt idx="303">
                  <c:v>30</c:v>
                </c:pt>
                <c:pt idx="304">
                  <c:v>77</c:v>
                </c:pt>
                <c:pt idx="305">
                  <c:v>32</c:v>
                </c:pt>
                <c:pt idx="306">
                  <c:v>76</c:v>
                </c:pt>
                <c:pt idx="307">
                  <c:v>32</c:v>
                </c:pt>
                <c:pt idx="308">
                  <c:v>71</c:v>
                </c:pt>
                <c:pt idx="309">
                  <c:v>32</c:v>
                </c:pt>
                <c:pt idx="310">
                  <c:v>48</c:v>
                </c:pt>
                <c:pt idx="311">
                  <c:v>75</c:v>
                </c:pt>
                <c:pt idx="312">
                  <c:v>31</c:v>
                </c:pt>
                <c:pt idx="313">
                  <c:v>77</c:v>
                </c:pt>
                <c:pt idx="314">
                  <c:v>29</c:v>
                </c:pt>
                <c:pt idx="315">
                  <c:v>31</c:v>
                </c:pt>
                <c:pt idx="316">
                  <c:v>29</c:v>
                </c:pt>
                <c:pt idx="317">
                  <c:v>29</c:v>
                </c:pt>
                <c:pt idx="318">
                  <c:v>30</c:v>
                </c:pt>
                <c:pt idx="319">
                  <c:v>24</c:v>
                </c:pt>
                <c:pt idx="320">
                  <c:v>61</c:v>
                </c:pt>
                <c:pt idx="321">
                  <c:v>35</c:v>
                </c:pt>
                <c:pt idx="322">
                  <c:v>65</c:v>
                </c:pt>
                <c:pt idx="323">
                  <c:v>32</c:v>
                </c:pt>
                <c:pt idx="324">
                  <c:v>31</c:v>
                </c:pt>
                <c:pt idx="325">
                  <c:v>82</c:v>
                </c:pt>
                <c:pt idx="326">
                  <c:v>34</c:v>
                </c:pt>
                <c:pt idx="327">
                  <c:v>76</c:v>
                </c:pt>
                <c:pt idx="328">
                  <c:v>25</c:v>
                </c:pt>
                <c:pt idx="329">
                  <c:v>38</c:v>
                </c:pt>
                <c:pt idx="330">
                  <c:v>75</c:v>
                </c:pt>
                <c:pt idx="331">
                  <c:v>32</c:v>
                </c:pt>
                <c:pt idx="332">
                  <c:v>75</c:v>
                </c:pt>
                <c:pt idx="333">
                  <c:v>30</c:v>
                </c:pt>
                <c:pt idx="334">
                  <c:v>84</c:v>
                </c:pt>
                <c:pt idx="335">
                  <c:v>32</c:v>
                </c:pt>
                <c:pt idx="336">
                  <c:v>75</c:v>
                </c:pt>
                <c:pt idx="337">
                  <c:v>26</c:v>
                </c:pt>
                <c:pt idx="338">
                  <c:v>39</c:v>
                </c:pt>
                <c:pt idx="339">
                  <c:v>75</c:v>
                </c:pt>
                <c:pt idx="340">
                  <c:v>32</c:v>
                </c:pt>
                <c:pt idx="341">
                  <c:v>74</c:v>
                </c:pt>
                <c:pt idx="342">
                  <c:v>31</c:v>
                </c:pt>
                <c:pt idx="343">
                  <c:v>81</c:v>
                </c:pt>
                <c:pt idx="344">
                  <c:v>32</c:v>
                </c:pt>
                <c:pt idx="345">
                  <c:v>77</c:v>
                </c:pt>
                <c:pt idx="346">
                  <c:v>25</c:v>
                </c:pt>
                <c:pt idx="347">
                  <c:v>39</c:v>
                </c:pt>
                <c:pt idx="348">
                  <c:v>76</c:v>
                </c:pt>
                <c:pt idx="349">
                  <c:v>32</c:v>
                </c:pt>
                <c:pt idx="350">
                  <c:v>78</c:v>
                </c:pt>
                <c:pt idx="351">
                  <c:v>30</c:v>
                </c:pt>
                <c:pt idx="352">
                  <c:v>86</c:v>
                </c:pt>
                <c:pt idx="353">
                  <c:v>32</c:v>
                </c:pt>
                <c:pt idx="354">
                  <c:v>76</c:v>
                </c:pt>
                <c:pt idx="355">
                  <c:v>25</c:v>
                </c:pt>
                <c:pt idx="356">
                  <c:v>39</c:v>
                </c:pt>
                <c:pt idx="357">
                  <c:v>78</c:v>
                </c:pt>
                <c:pt idx="358">
                  <c:v>31</c:v>
                </c:pt>
                <c:pt idx="359">
                  <c:v>74</c:v>
                </c:pt>
                <c:pt idx="360">
                  <c:v>30</c:v>
                </c:pt>
                <c:pt idx="361">
                  <c:v>86</c:v>
                </c:pt>
                <c:pt idx="362">
                  <c:v>32</c:v>
                </c:pt>
                <c:pt idx="363">
                  <c:v>81</c:v>
                </c:pt>
                <c:pt idx="364">
                  <c:v>36</c:v>
                </c:pt>
                <c:pt idx="365">
                  <c:v>29</c:v>
                </c:pt>
                <c:pt idx="366">
                  <c:v>38</c:v>
                </c:pt>
                <c:pt idx="367">
                  <c:v>76</c:v>
                </c:pt>
                <c:pt idx="368">
                  <c:v>32</c:v>
                </c:pt>
                <c:pt idx="369">
                  <c:v>70</c:v>
                </c:pt>
                <c:pt idx="370">
                  <c:v>32</c:v>
                </c:pt>
                <c:pt idx="371">
                  <c:v>77</c:v>
                </c:pt>
                <c:pt idx="372">
                  <c:v>32</c:v>
                </c:pt>
                <c:pt idx="373">
                  <c:v>82</c:v>
                </c:pt>
                <c:pt idx="374">
                  <c:v>25</c:v>
                </c:pt>
                <c:pt idx="375">
                  <c:v>38</c:v>
                </c:pt>
                <c:pt idx="376">
                  <c:v>67</c:v>
                </c:pt>
                <c:pt idx="377">
                  <c:v>32</c:v>
                </c:pt>
                <c:pt idx="378">
                  <c:v>28</c:v>
                </c:pt>
                <c:pt idx="379">
                  <c:v>30</c:v>
                </c:pt>
                <c:pt idx="380">
                  <c:v>31</c:v>
                </c:pt>
                <c:pt idx="381">
                  <c:v>29</c:v>
                </c:pt>
                <c:pt idx="382">
                  <c:v>30</c:v>
                </c:pt>
                <c:pt idx="383">
                  <c:v>23</c:v>
                </c:pt>
                <c:pt idx="384">
                  <c:v>58</c:v>
                </c:pt>
                <c:pt idx="385">
                  <c:v>33</c:v>
                </c:pt>
                <c:pt idx="386">
                  <c:v>34</c:v>
                </c:pt>
                <c:pt idx="387">
                  <c:v>73</c:v>
                </c:pt>
                <c:pt idx="388">
                  <c:v>33</c:v>
                </c:pt>
                <c:pt idx="389">
                  <c:v>76</c:v>
                </c:pt>
                <c:pt idx="390">
                  <c:v>32</c:v>
                </c:pt>
                <c:pt idx="391">
                  <c:v>75</c:v>
                </c:pt>
                <c:pt idx="392">
                  <c:v>26</c:v>
                </c:pt>
                <c:pt idx="393">
                  <c:v>37</c:v>
                </c:pt>
                <c:pt idx="394">
                  <c:v>76</c:v>
                </c:pt>
                <c:pt idx="395">
                  <c:v>32</c:v>
                </c:pt>
                <c:pt idx="396">
                  <c:v>80</c:v>
                </c:pt>
                <c:pt idx="397">
                  <c:v>32</c:v>
                </c:pt>
                <c:pt idx="398">
                  <c:v>78</c:v>
                </c:pt>
                <c:pt idx="399">
                  <c:v>31</c:v>
                </c:pt>
                <c:pt idx="400">
                  <c:v>77</c:v>
                </c:pt>
                <c:pt idx="401">
                  <c:v>25</c:v>
                </c:pt>
                <c:pt idx="402">
                  <c:v>37</c:v>
                </c:pt>
                <c:pt idx="403">
                  <c:v>83</c:v>
                </c:pt>
                <c:pt idx="404">
                  <c:v>31</c:v>
                </c:pt>
                <c:pt idx="405">
                  <c:v>74</c:v>
                </c:pt>
                <c:pt idx="406">
                  <c:v>33</c:v>
                </c:pt>
                <c:pt idx="407">
                  <c:v>76</c:v>
                </c:pt>
                <c:pt idx="408">
                  <c:v>32</c:v>
                </c:pt>
                <c:pt idx="409">
                  <c:v>78</c:v>
                </c:pt>
                <c:pt idx="410">
                  <c:v>25</c:v>
                </c:pt>
                <c:pt idx="411">
                  <c:v>37</c:v>
                </c:pt>
                <c:pt idx="412">
                  <c:v>83</c:v>
                </c:pt>
                <c:pt idx="413">
                  <c:v>32</c:v>
                </c:pt>
                <c:pt idx="414">
                  <c:v>79</c:v>
                </c:pt>
                <c:pt idx="415">
                  <c:v>31</c:v>
                </c:pt>
                <c:pt idx="416">
                  <c:v>77</c:v>
                </c:pt>
                <c:pt idx="417">
                  <c:v>32</c:v>
                </c:pt>
                <c:pt idx="418">
                  <c:v>77</c:v>
                </c:pt>
                <c:pt idx="419">
                  <c:v>25</c:v>
                </c:pt>
                <c:pt idx="420">
                  <c:v>62</c:v>
                </c:pt>
                <c:pt idx="421">
                  <c:v>30</c:v>
                </c:pt>
                <c:pt idx="422">
                  <c:v>74</c:v>
                </c:pt>
                <c:pt idx="423">
                  <c:v>33</c:v>
                </c:pt>
                <c:pt idx="424">
                  <c:v>73</c:v>
                </c:pt>
                <c:pt idx="425">
                  <c:v>32</c:v>
                </c:pt>
                <c:pt idx="426">
                  <c:v>77</c:v>
                </c:pt>
                <c:pt idx="427">
                  <c:v>32</c:v>
                </c:pt>
                <c:pt idx="428">
                  <c:v>48</c:v>
                </c:pt>
                <c:pt idx="429">
                  <c:v>73</c:v>
                </c:pt>
                <c:pt idx="430">
                  <c:v>30</c:v>
                </c:pt>
                <c:pt idx="431">
                  <c:v>79</c:v>
                </c:pt>
                <c:pt idx="432">
                  <c:v>32</c:v>
                </c:pt>
                <c:pt idx="433">
                  <c:v>80</c:v>
                </c:pt>
                <c:pt idx="434">
                  <c:v>36</c:v>
                </c:pt>
                <c:pt idx="435">
                  <c:v>37</c:v>
                </c:pt>
                <c:pt idx="436">
                  <c:v>82</c:v>
                </c:pt>
                <c:pt idx="437">
                  <c:v>36</c:v>
                </c:pt>
                <c:pt idx="438">
                  <c:v>28</c:v>
                </c:pt>
                <c:pt idx="439">
                  <c:v>53</c:v>
                </c:pt>
                <c:pt idx="440">
                  <c:v>31</c:v>
                </c:pt>
                <c:pt idx="441">
                  <c:v>32</c:v>
                </c:pt>
                <c:pt idx="442">
                  <c:v>30</c:v>
                </c:pt>
                <c:pt idx="443">
                  <c:v>31</c:v>
                </c:pt>
                <c:pt idx="444">
                  <c:v>30</c:v>
                </c:pt>
                <c:pt idx="445">
                  <c:v>29</c:v>
                </c:pt>
                <c:pt idx="446">
                  <c:v>29</c:v>
                </c:pt>
                <c:pt idx="447">
                  <c:v>23</c:v>
                </c:pt>
                <c:pt idx="448">
                  <c:v>31</c:v>
                </c:pt>
                <c:pt idx="449">
                  <c:v>78</c:v>
                </c:pt>
                <c:pt idx="450">
                  <c:v>32</c:v>
                </c:pt>
                <c:pt idx="451">
                  <c:v>78</c:v>
                </c:pt>
                <c:pt idx="452">
                  <c:v>31</c:v>
                </c:pt>
                <c:pt idx="453">
                  <c:v>76</c:v>
                </c:pt>
                <c:pt idx="454">
                  <c:v>31</c:v>
                </c:pt>
                <c:pt idx="455">
                  <c:v>84</c:v>
                </c:pt>
                <c:pt idx="456">
                  <c:v>25</c:v>
                </c:pt>
                <c:pt idx="457">
                  <c:v>69</c:v>
                </c:pt>
                <c:pt idx="458">
                  <c:v>29</c:v>
                </c:pt>
                <c:pt idx="459">
                  <c:v>75</c:v>
                </c:pt>
                <c:pt idx="460">
                  <c:v>32</c:v>
                </c:pt>
                <c:pt idx="461">
                  <c:v>75</c:v>
                </c:pt>
                <c:pt idx="462">
                  <c:v>33</c:v>
                </c:pt>
                <c:pt idx="463">
                  <c:v>71</c:v>
                </c:pt>
                <c:pt idx="464">
                  <c:v>31</c:v>
                </c:pt>
                <c:pt idx="465">
                  <c:v>44</c:v>
                </c:pt>
                <c:pt idx="466">
                  <c:v>75</c:v>
                </c:pt>
                <c:pt idx="467">
                  <c:v>33</c:v>
                </c:pt>
                <c:pt idx="468">
                  <c:v>76</c:v>
                </c:pt>
                <c:pt idx="469">
                  <c:v>32</c:v>
                </c:pt>
                <c:pt idx="470">
                  <c:v>77</c:v>
                </c:pt>
                <c:pt idx="471">
                  <c:v>32</c:v>
                </c:pt>
                <c:pt idx="472">
                  <c:v>71</c:v>
                </c:pt>
                <c:pt idx="473">
                  <c:v>32</c:v>
                </c:pt>
                <c:pt idx="474">
                  <c:v>48</c:v>
                </c:pt>
                <c:pt idx="475">
                  <c:v>80</c:v>
                </c:pt>
                <c:pt idx="476">
                  <c:v>30</c:v>
                </c:pt>
                <c:pt idx="477">
                  <c:v>78</c:v>
                </c:pt>
                <c:pt idx="478">
                  <c:v>31</c:v>
                </c:pt>
                <c:pt idx="479">
                  <c:v>77</c:v>
                </c:pt>
                <c:pt idx="480">
                  <c:v>32</c:v>
                </c:pt>
                <c:pt idx="481">
                  <c:v>72</c:v>
                </c:pt>
                <c:pt idx="482">
                  <c:v>32</c:v>
                </c:pt>
                <c:pt idx="483">
                  <c:v>49</c:v>
                </c:pt>
                <c:pt idx="484">
                  <c:v>74</c:v>
                </c:pt>
                <c:pt idx="485">
                  <c:v>31</c:v>
                </c:pt>
                <c:pt idx="486">
                  <c:v>77</c:v>
                </c:pt>
                <c:pt idx="487">
                  <c:v>31</c:v>
                </c:pt>
                <c:pt idx="488">
                  <c:v>74</c:v>
                </c:pt>
                <c:pt idx="489">
                  <c:v>32</c:v>
                </c:pt>
                <c:pt idx="490">
                  <c:v>71</c:v>
                </c:pt>
                <c:pt idx="491">
                  <c:v>32</c:v>
                </c:pt>
                <c:pt idx="492">
                  <c:v>47</c:v>
                </c:pt>
                <c:pt idx="493">
                  <c:v>81</c:v>
                </c:pt>
                <c:pt idx="494">
                  <c:v>36</c:v>
                </c:pt>
                <c:pt idx="495">
                  <c:v>37</c:v>
                </c:pt>
                <c:pt idx="496">
                  <c:v>80</c:v>
                </c:pt>
                <c:pt idx="497">
                  <c:v>31</c:v>
                </c:pt>
                <c:pt idx="498">
                  <c:v>74</c:v>
                </c:pt>
                <c:pt idx="499">
                  <c:v>32</c:v>
                </c:pt>
                <c:pt idx="500">
                  <c:v>71</c:v>
                </c:pt>
                <c:pt idx="501">
                  <c:v>31</c:v>
                </c:pt>
                <c:pt idx="502">
                  <c:v>45</c:v>
                </c:pt>
                <c:pt idx="503">
                  <c:v>62</c:v>
                </c:pt>
                <c:pt idx="504">
                  <c:v>33</c:v>
                </c:pt>
                <c:pt idx="505">
                  <c:v>30</c:v>
                </c:pt>
                <c:pt idx="506">
                  <c:v>30</c:v>
                </c:pt>
                <c:pt idx="507">
                  <c:v>65</c:v>
                </c:pt>
                <c:pt idx="508">
                  <c:v>32</c:v>
                </c:pt>
                <c:pt idx="509">
                  <c:v>30</c:v>
                </c:pt>
                <c:pt idx="510">
                  <c:v>29</c:v>
                </c:pt>
                <c:pt idx="511">
                  <c:v>25</c:v>
                </c:pt>
                <c:pt idx="512">
                  <c:v>66</c:v>
                </c:pt>
                <c:pt idx="513">
                  <c:v>31</c:v>
                </c:pt>
                <c:pt idx="514">
                  <c:v>32</c:v>
                </c:pt>
                <c:pt idx="515">
                  <c:v>77</c:v>
                </c:pt>
                <c:pt idx="516">
                  <c:v>32</c:v>
                </c:pt>
                <c:pt idx="517">
                  <c:v>70</c:v>
                </c:pt>
                <c:pt idx="518">
                  <c:v>31</c:v>
                </c:pt>
                <c:pt idx="519">
                  <c:v>78</c:v>
                </c:pt>
                <c:pt idx="520">
                  <c:v>26</c:v>
                </c:pt>
                <c:pt idx="521">
                  <c:v>38</c:v>
                </c:pt>
                <c:pt idx="522">
                  <c:v>74</c:v>
                </c:pt>
                <c:pt idx="523">
                  <c:v>32</c:v>
                </c:pt>
                <c:pt idx="524">
                  <c:v>77</c:v>
                </c:pt>
                <c:pt idx="525">
                  <c:v>31</c:v>
                </c:pt>
                <c:pt idx="526">
                  <c:v>75</c:v>
                </c:pt>
                <c:pt idx="527">
                  <c:v>36</c:v>
                </c:pt>
                <c:pt idx="528">
                  <c:v>70</c:v>
                </c:pt>
                <c:pt idx="529">
                  <c:v>30</c:v>
                </c:pt>
                <c:pt idx="530">
                  <c:v>49</c:v>
                </c:pt>
                <c:pt idx="531">
                  <c:v>77</c:v>
                </c:pt>
                <c:pt idx="532">
                  <c:v>30</c:v>
                </c:pt>
                <c:pt idx="533">
                  <c:v>81</c:v>
                </c:pt>
                <c:pt idx="534">
                  <c:v>31</c:v>
                </c:pt>
                <c:pt idx="535">
                  <c:v>70</c:v>
                </c:pt>
                <c:pt idx="536">
                  <c:v>32</c:v>
                </c:pt>
                <c:pt idx="537">
                  <c:v>77</c:v>
                </c:pt>
                <c:pt idx="538">
                  <c:v>33</c:v>
                </c:pt>
                <c:pt idx="539">
                  <c:v>48</c:v>
                </c:pt>
                <c:pt idx="540">
                  <c:v>77</c:v>
                </c:pt>
                <c:pt idx="541">
                  <c:v>30</c:v>
                </c:pt>
                <c:pt idx="542">
                  <c:v>79</c:v>
                </c:pt>
                <c:pt idx="543">
                  <c:v>31</c:v>
                </c:pt>
                <c:pt idx="544">
                  <c:v>72</c:v>
                </c:pt>
                <c:pt idx="545">
                  <c:v>31</c:v>
                </c:pt>
                <c:pt idx="546">
                  <c:v>80</c:v>
                </c:pt>
                <c:pt idx="547">
                  <c:v>32</c:v>
                </c:pt>
                <c:pt idx="548">
                  <c:v>49</c:v>
                </c:pt>
                <c:pt idx="549">
                  <c:v>78</c:v>
                </c:pt>
                <c:pt idx="550">
                  <c:v>29</c:v>
                </c:pt>
                <c:pt idx="551">
                  <c:v>30</c:v>
                </c:pt>
                <c:pt idx="552">
                  <c:v>29</c:v>
                </c:pt>
                <c:pt idx="553">
                  <c:v>63</c:v>
                </c:pt>
                <c:pt idx="554">
                  <c:v>32</c:v>
                </c:pt>
                <c:pt idx="555">
                  <c:v>33</c:v>
                </c:pt>
                <c:pt idx="556">
                  <c:v>51</c:v>
                </c:pt>
                <c:pt idx="557">
                  <c:v>76</c:v>
                </c:pt>
                <c:pt idx="558">
                  <c:v>30</c:v>
                </c:pt>
                <c:pt idx="559">
                  <c:v>77</c:v>
                </c:pt>
                <c:pt idx="560">
                  <c:v>31</c:v>
                </c:pt>
                <c:pt idx="561">
                  <c:v>70</c:v>
                </c:pt>
                <c:pt idx="562">
                  <c:v>31</c:v>
                </c:pt>
                <c:pt idx="563">
                  <c:v>90</c:v>
                </c:pt>
                <c:pt idx="564">
                  <c:v>32</c:v>
                </c:pt>
                <c:pt idx="565">
                  <c:v>43</c:v>
                </c:pt>
                <c:pt idx="566">
                  <c:v>74</c:v>
                </c:pt>
                <c:pt idx="567">
                  <c:v>29</c:v>
                </c:pt>
                <c:pt idx="568">
                  <c:v>31</c:v>
                </c:pt>
                <c:pt idx="569">
                  <c:v>30</c:v>
                </c:pt>
                <c:pt idx="570">
                  <c:v>62</c:v>
                </c:pt>
                <c:pt idx="571">
                  <c:v>32</c:v>
                </c:pt>
                <c:pt idx="572">
                  <c:v>33</c:v>
                </c:pt>
                <c:pt idx="573">
                  <c:v>29</c:v>
                </c:pt>
                <c:pt idx="574">
                  <c:v>24</c:v>
                </c:pt>
                <c:pt idx="575">
                  <c:v>65</c:v>
                </c:pt>
                <c:pt idx="576">
                  <c:v>32</c:v>
                </c:pt>
                <c:pt idx="577">
                  <c:v>30</c:v>
                </c:pt>
                <c:pt idx="578">
                  <c:v>81</c:v>
                </c:pt>
                <c:pt idx="579">
                  <c:v>33</c:v>
                </c:pt>
                <c:pt idx="580">
                  <c:v>75</c:v>
                </c:pt>
                <c:pt idx="581">
                  <c:v>32</c:v>
                </c:pt>
                <c:pt idx="582">
                  <c:v>76</c:v>
                </c:pt>
                <c:pt idx="583">
                  <c:v>25</c:v>
                </c:pt>
                <c:pt idx="584">
                  <c:v>69</c:v>
                </c:pt>
                <c:pt idx="585">
                  <c:v>30</c:v>
                </c:pt>
                <c:pt idx="586">
                  <c:v>74</c:v>
                </c:pt>
                <c:pt idx="587">
                  <c:v>36</c:v>
                </c:pt>
                <c:pt idx="588">
                  <c:v>70</c:v>
                </c:pt>
                <c:pt idx="589">
                  <c:v>29</c:v>
                </c:pt>
                <c:pt idx="590">
                  <c:v>80</c:v>
                </c:pt>
                <c:pt idx="591">
                  <c:v>32</c:v>
                </c:pt>
                <c:pt idx="592">
                  <c:v>76</c:v>
                </c:pt>
                <c:pt idx="593">
                  <c:v>25</c:v>
                </c:pt>
                <c:pt idx="594">
                  <c:v>69</c:v>
                </c:pt>
                <c:pt idx="595">
                  <c:v>29</c:v>
                </c:pt>
                <c:pt idx="596">
                  <c:v>80</c:v>
                </c:pt>
                <c:pt idx="597">
                  <c:v>32</c:v>
                </c:pt>
                <c:pt idx="598">
                  <c:v>67</c:v>
                </c:pt>
                <c:pt idx="599">
                  <c:v>32</c:v>
                </c:pt>
                <c:pt idx="600">
                  <c:v>66</c:v>
                </c:pt>
                <c:pt idx="601">
                  <c:v>32</c:v>
                </c:pt>
                <c:pt idx="602">
                  <c:v>26</c:v>
                </c:pt>
                <c:pt idx="603">
                  <c:v>67</c:v>
                </c:pt>
                <c:pt idx="604">
                  <c:v>30</c:v>
                </c:pt>
                <c:pt idx="605">
                  <c:v>74</c:v>
                </c:pt>
                <c:pt idx="606">
                  <c:v>33</c:v>
                </c:pt>
                <c:pt idx="607">
                  <c:v>69</c:v>
                </c:pt>
                <c:pt idx="608">
                  <c:v>33</c:v>
                </c:pt>
                <c:pt idx="609">
                  <c:v>81</c:v>
                </c:pt>
                <c:pt idx="610">
                  <c:v>32</c:v>
                </c:pt>
                <c:pt idx="611">
                  <c:v>47</c:v>
                </c:pt>
                <c:pt idx="612">
                  <c:v>69</c:v>
                </c:pt>
                <c:pt idx="613">
                  <c:v>31</c:v>
                </c:pt>
                <c:pt idx="614">
                  <c:v>78</c:v>
                </c:pt>
                <c:pt idx="615">
                  <c:v>32</c:v>
                </c:pt>
                <c:pt idx="616">
                  <c:v>81</c:v>
                </c:pt>
                <c:pt idx="617">
                  <c:v>36</c:v>
                </c:pt>
                <c:pt idx="618">
                  <c:v>37</c:v>
                </c:pt>
                <c:pt idx="619">
                  <c:v>81</c:v>
                </c:pt>
                <c:pt idx="620">
                  <c:v>30</c:v>
                </c:pt>
                <c:pt idx="621">
                  <c:v>44</c:v>
                </c:pt>
                <c:pt idx="622">
                  <c:v>83</c:v>
                </c:pt>
                <c:pt idx="623">
                  <c:v>31</c:v>
                </c:pt>
                <c:pt idx="624">
                  <c:v>73</c:v>
                </c:pt>
                <c:pt idx="625">
                  <c:v>32</c:v>
                </c:pt>
                <c:pt idx="626">
                  <c:v>77</c:v>
                </c:pt>
                <c:pt idx="627">
                  <c:v>31</c:v>
                </c:pt>
                <c:pt idx="628">
                  <c:v>78</c:v>
                </c:pt>
                <c:pt idx="629">
                  <c:v>31</c:v>
                </c:pt>
                <c:pt idx="630">
                  <c:v>36</c:v>
                </c:pt>
                <c:pt idx="631">
                  <c:v>32</c:v>
                </c:pt>
                <c:pt idx="632">
                  <c:v>31</c:v>
                </c:pt>
                <c:pt idx="633">
                  <c:v>30</c:v>
                </c:pt>
                <c:pt idx="634">
                  <c:v>30</c:v>
                </c:pt>
                <c:pt idx="635">
                  <c:v>30</c:v>
                </c:pt>
                <c:pt idx="636">
                  <c:v>30</c:v>
                </c:pt>
                <c:pt idx="637">
                  <c:v>28</c:v>
                </c:pt>
                <c:pt idx="638">
                  <c:v>29</c:v>
                </c:pt>
                <c:pt idx="639">
                  <c:v>26</c:v>
                </c:pt>
                <c:pt idx="640">
                  <c:v>76</c:v>
                </c:pt>
                <c:pt idx="641">
                  <c:v>30</c:v>
                </c:pt>
                <c:pt idx="642">
                  <c:v>76</c:v>
                </c:pt>
                <c:pt idx="643">
                  <c:v>31</c:v>
                </c:pt>
                <c:pt idx="644">
                  <c:v>73</c:v>
                </c:pt>
                <c:pt idx="645">
                  <c:v>30</c:v>
                </c:pt>
                <c:pt idx="646">
                  <c:v>86</c:v>
                </c:pt>
                <c:pt idx="647">
                  <c:v>32</c:v>
                </c:pt>
                <c:pt idx="648">
                  <c:v>47</c:v>
                </c:pt>
                <c:pt idx="649">
                  <c:v>77</c:v>
                </c:pt>
                <c:pt idx="650">
                  <c:v>30</c:v>
                </c:pt>
                <c:pt idx="651">
                  <c:v>76</c:v>
                </c:pt>
                <c:pt idx="652">
                  <c:v>33</c:v>
                </c:pt>
                <c:pt idx="653">
                  <c:v>78</c:v>
                </c:pt>
                <c:pt idx="654">
                  <c:v>31</c:v>
                </c:pt>
                <c:pt idx="655">
                  <c:v>70</c:v>
                </c:pt>
                <c:pt idx="656">
                  <c:v>32</c:v>
                </c:pt>
                <c:pt idx="657">
                  <c:v>46</c:v>
                </c:pt>
                <c:pt idx="658">
                  <c:v>78</c:v>
                </c:pt>
                <c:pt idx="659">
                  <c:v>31</c:v>
                </c:pt>
                <c:pt idx="660">
                  <c:v>77</c:v>
                </c:pt>
                <c:pt idx="661">
                  <c:v>32</c:v>
                </c:pt>
                <c:pt idx="662">
                  <c:v>73</c:v>
                </c:pt>
                <c:pt idx="663">
                  <c:v>32</c:v>
                </c:pt>
                <c:pt idx="664">
                  <c:v>68</c:v>
                </c:pt>
                <c:pt idx="665">
                  <c:v>33</c:v>
                </c:pt>
                <c:pt idx="666">
                  <c:v>48</c:v>
                </c:pt>
                <c:pt idx="667">
                  <c:v>77</c:v>
                </c:pt>
                <c:pt idx="668">
                  <c:v>31</c:v>
                </c:pt>
                <c:pt idx="669">
                  <c:v>74</c:v>
                </c:pt>
                <c:pt idx="670">
                  <c:v>32</c:v>
                </c:pt>
                <c:pt idx="671">
                  <c:v>80</c:v>
                </c:pt>
                <c:pt idx="672">
                  <c:v>31</c:v>
                </c:pt>
                <c:pt idx="673">
                  <c:v>69</c:v>
                </c:pt>
                <c:pt idx="674">
                  <c:v>32</c:v>
                </c:pt>
                <c:pt idx="675">
                  <c:v>49</c:v>
                </c:pt>
                <c:pt idx="676">
                  <c:v>76</c:v>
                </c:pt>
                <c:pt idx="677">
                  <c:v>31</c:v>
                </c:pt>
                <c:pt idx="678">
                  <c:v>79</c:v>
                </c:pt>
                <c:pt idx="679">
                  <c:v>31</c:v>
                </c:pt>
                <c:pt idx="680">
                  <c:v>76</c:v>
                </c:pt>
                <c:pt idx="681">
                  <c:v>32</c:v>
                </c:pt>
                <c:pt idx="682">
                  <c:v>73</c:v>
                </c:pt>
                <c:pt idx="683">
                  <c:v>36</c:v>
                </c:pt>
                <c:pt idx="684">
                  <c:v>70</c:v>
                </c:pt>
                <c:pt idx="685">
                  <c:v>24</c:v>
                </c:pt>
                <c:pt idx="686">
                  <c:v>67</c:v>
                </c:pt>
                <c:pt idx="687">
                  <c:v>30</c:v>
                </c:pt>
                <c:pt idx="688">
                  <c:v>78</c:v>
                </c:pt>
                <c:pt idx="689">
                  <c:v>32</c:v>
                </c:pt>
                <c:pt idx="690">
                  <c:v>74</c:v>
                </c:pt>
                <c:pt idx="691">
                  <c:v>31</c:v>
                </c:pt>
                <c:pt idx="692">
                  <c:v>84</c:v>
                </c:pt>
                <c:pt idx="693">
                  <c:v>31</c:v>
                </c:pt>
                <c:pt idx="694">
                  <c:v>39</c:v>
                </c:pt>
                <c:pt idx="695">
                  <c:v>30</c:v>
                </c:pt>
                <c:pt idx="696">
                  <c:v>29</c:v>
                </c:pt>
                <c:pt idx="697">
                  <c:v>31</c:v>
                </c:pt>
                <c:pt idx="698">
                  <c:v>29</c:v>
                </c:pt>
                <c:pt idx="699">
                  <c:v>29</c:v>
                </c:pt>
                <c:pt idx="700">
                  <c:v>32</c:v>
                </c:pt>
                <c:pt idx="701">
                  <c:v>29</c:v>
                </c:pt>
                <c:pt idx="702">
                  <c:v>31</c:v>
                </c:pt>
                <c:pt idx="703">
                  <c:v>24</c:v>
                </c:pt>
                <c:pt idx="704">
                  <c:v>70</c:v>
                </c:pt>
                <c:pt idx="705">
                  <c:v>32</c:v>
                </c:pt>
                <c:pt idx="706">
                  <c:v>74</c:v>
                </c:pt>
                <c:pt idx="707">
                  <c:v>32</c:v>
                </c:pt>
                <c:pt idx="708">
                  <c:v>67</c:v>
                </c:pt>
                <c:pt idx="709">
                  <c:v>34</c:v>
                </c:pt>
                <c:pt idx="710">
                  <c:v>76</c:v>
                </c:pt>
                <c:pt idx="711">
                  <c:v>32</c:v>
                </c:pt>
                <c:pt idx="712">
                  <c:v>46</c:v>
                </c:pt>
                <c:pt idx="713">
                  <c:v>70</c:v>
                </c:pt>
                <c:pt idx="714">
                  <c:v>31</c:v>
                </c:pt>
                <c:pt idx="715">
                  <c:v>77</c:v>
                </c:pt>
                <c:pt idx="716">
                  <c:v>33</c:v>
                </c:pt>
                <c:pt idx="717">
                  <c:v>78</c:v>
                </c:pt>
                <c:pt idx="718">
                  <c:v>31</c:v>
                </c:pt>
                <c:pt idx="719">
                  <c:v>72</c:v>
                </c:pt>
                <c:pt idx="720">
                  <c:v>32</c:v>
                </c:pt>
                <c:pt idx="721">
                  <c:v>46</c:v>
                </c:pt>
                <c:pt idx="722">
                  <c:v>67</c:v>
                </c:pt>
                <c:pt idx="723">
                  <c:v>32</c:v>
                </c:pt>
                <c:pt idx="724">
                  <c:v>75</c:v>
                </c:pt>
                <c:pt idx="725">
                  <c:v>32</c:v>
                </c:pt>
                <c:pt idx="726">
                  <c:v>75</c:v>
                </c:pt>
                <c:pt idx="727">
                  <c:v>32</c:v>
                </c:pt>
                <c:pt idx="728">
                  <c:v>77</c:v>
                </c:pt>
                <c:pt idx="729">
                  <c:v>32</c:v>
                </c:pt>
                <c:pt idx="730">
                  <c:v>47</c:v>
                </c:pt>
                <c:pt idx="731">
                  <c:v>72</c:v>
                </c:pt>
                <c:pt idx="732">
                  <c:v>30</c:v>
                </c:pt>
                <c:pt idx="733">
                  <c:v>32</c:v>
                </c:pt>
                <c:pt idx="734">
                  <c:v>74</c:v>
                </c:pt>
                <c:pt idx="735">
                  <c:v>32</c:v>
                </c:pt>
                <c:pt idx="736">
                  <c:v>77</c:v>
                </c:pt>
                <c:pt idx="737">
                  <c:v>32</c:v>
                </c:pt>
                <c:pt idx="738">
                  <c:v>76</c:v>
                </c:pt>
                <c:pt idx="739">
                  <c:v>25</c:v>
                </c:pt>
                <c:pt idx="740">
                  <c:v>37</c:v>
                </c:pt>
                <c:pt idx="741">
                  <c:v>83</c:v>
                </c:pt>
                <c:pt idx="742">
                  <c:v>32</c:v>
                </c:pt>
                <c:pt idx="743">
                  <c:v>74</c:v>
                </c:pt>
                <c:pt idx="744">
                  <c:v>32</c:v>
                </c:pt>
                <c:pt idx="745">
                  <c:v>77</c:v>
                </c:pt>
                <c:pt idx="746">
                  <c:v>32</c:v>
                </c:pt>
                <c:pt idx="747">
                  <c:v>75</c:v>
                </c:pt>
                <c:pt idx="748">
                  <c:v>25</c:v>
                </c:pt>
                <c:pt idx="749">
                  <c:v>38</c:v>
                </c:pt>
                <c:pt idx="750">
                  <c:v>84</c:v>
                </c:pt>
                <c:pt idx="751">
                  <c:v>32</c:v>
                </c:pt>
                <c:pt idx="752">
                  <c:v>73</c:v>
                </c:pt>
                <c:pt idx="753">
                  <c:v>32</c:v>
                </c:pt>
                <c:pt idx="754">
                  <c:v>74</c:v>
                </c:pt>
                <c:pt idx="755">
                  <c:v>30</c:v>
                </c:pt>
                <c:pt idx="756">
                  <c:v>29</c:v>
                </c:pt>
                <c:pt idx="757">
                  <c:v>24</c:v>
                </c:pt>
                <c:pt idx="758">
                  <c:v>59</c:v>
                </c:pt>
                <c:pt idx="759">
                  <c:v>31</c:v>
                </c:pt>
                <c:pt idx="760">
                  <c:v>31</c:v>
                </c:pt>
                <c:pt idx="761">
                  <c:v>30</c:v>
                </c:pt>
                <c:pt idx="762">
                  <c:v>29</c:v>
                </c:pt>
                <c:pt idx="763">
                  <c:v>31</c:v>
                </c:pt>
                <c:pt idx="764">
                  <c:v>29</c:v>
                </c:pt>
                <c:pt idx="765">
                  <c:v>29</c:v>
                </c:pt>
                <c:pt idx="766">
                  <c:v>26</c:v>
                </c:pt>
                <c:pt idx="767">
                  <c:v>76</c:v>
                </c:pt>
                <c:pt idx="768">
                  <c:v>30</c:v>
                </c:pt>
                <c:pt idx="769">
                  <c:v>81</c:v>
                </c:pt>
                <c:pt idx="770">
                  <c:v>36</c:v>
                </c:pt>
                <c:pt idx="771">
                  <c:v>37</c:v>
                </c:pt>
                <c:pt idx="772">
                  <c:v>79</c:v>
                </c:pt>
                <c:pt idx="773">
                  <c:v>36</c:v>
                </c:pt>
                <c:pt idx="774">
                  <c:v>35</c:v>
                </c:pt>
                <c:pt idx="775">
                  <c:v>71</c:v>
                </c:pt>
                <c:pt idx="776">
                  <c:v>26</c:v>
                </c:pt>
                <c:pt idx="777">
                  <c:v>69</c:v>
                </c:pt>
                <c:pt idx="778">
                  <c:v>30</c:v>
                </c:pt>
                <c:pt idx="779">
                  <c:v>69</c:v>
                </c:pt>
                <c:pt idx="780">
                  <c:v>33</c:v>
                </c:pt>
                <c:pt idx="781">
                  <c:v>81</c:v>
                </c:pt>
                <c:pt idx="782">
                  <c:v>32</c:v>
                </c:pt>
                <c:pt idx="783">
                  <c:v>73</c:v>
                </c:pt>
                <c:pt idx="784">
                  <c:v>36</c:v>
                </c:pt>
                <c:pt idx="785">
                  <c:v>69</c:v>
                </c:pt>
                <c:pt idx="786">
                  <c:v>24</c:v>
                </c:pt>
                <c:pt idx="787">
                  <c:v>63</c:v>
                </c:pt>
                <c:pt idx="788">
                  <c:v>31</c:v>
                </c:pt>
                <c:pt idx="789">
                  <c:v>82</c:v>
                </c:pt>
                <c:pt idx="790">
                  <c:v>31</c:v>
                </c:pt>
                <c:pt idx="791">
                  <c:v>83</c:v>
                </c:pt>
                <c:pt idx="792">
                  <c:v>34</c:v>
                </c:pt>
                <c:pt idx="793">
                  <c:v>37</c:v>
                </c:pt>
                <c:pt idx="794">
                  <c:v>32</c:v>
                </c:pt>
                <c:pt idx="795">
                  <c:v>73</c:v>
                </c:pt>
                <c:pt idx="796">
                  <c:v>25</c:v>
                </c:pt>
                <c:pt idx="797">
                  <c:v>69</c:v>
                </c:pt>
                <c:pt idx="798">
                  <c:v>30</c:v>
                </c:pt>
                <c:pt idx="799">
                  <c:v>75</c:v>
                </c:pt>
                <c:pt idx="800">
                  <c:v>31</c:v>
                </c:pt>
                <c:pt idx="801">
                  <c:v>78</c:v>
                </c:pt>
                <c:pt idx="802">
                  <c:v>33</c:v>
                </c:pt>
                <c:pt idx="803">
                  <c:v>74</c:v>
                </c:pt>
                <c:pt idx="804">
                  <c:v>32</c:v>
                </c:pt>
                <c:pt idx="805">
                  <c:v>49</c:v>
                </c:pt>
                <c:pt idx="806">
                  <c:v>73</c:v>
                </c:pt>
                <c:pt idx="807">
                  <c:v>30</c:v>
                </c:pt>
                <c:pt idx="808">
                  <c:v>76</c:v>
                </c:pt>
                <c:pt idx="809">
                  <c:v>31</c:v>
                </c:pt>
                <c:pt idx="810">
                  <c:v>88</c:v>
                </c:pt>
                <c:pt idx="811">
                  <c:v>36</c:v>
                </c:pt>
                <c:pt idx="812">
                  <c:v>36</c:v>
                </c:pt>
                <c:pt idx="813">
                  <c:v>86</c:v>
                </c:pt>
                <c:pt idx="814">
                  <c:v>35</c:v>
                </c:pt>
                <c:pt idx="815">
                  <c:v>27</c:v>
                </c:pt>
                <c:pt idx="816">
                  <c:v>69</c:v>
                </c:pt>
                <c:pt idx="817">
                  <c:v>30</c:v>
                </c:pt>
                <c:pt idx="818">
                  <c:v>27</c:v>
                </c:pt>
                <c:pt idx="819">
                  <c:v>30</c:v>
                </c:pt>
                <c:pt idx="820">
                  <c:v>34</c:v>
                </c:pt>
                <c:pt idx="821">
                  <c:v>29</c:v>
                </c:pt>
                <c:pt idx="822">
                  <c:v>31</c:v>
                </c:pt>
                <c:pt idx="823">
                  <c:v>30</c:v>
                </c:pt>
                <c:pt idx="824">
                  <c:v>23</c:v>
                </c:pt>
                <c:pt idx="825">
                  <c:v>56</c:v>
                </c:pt>
                <c:pt idx="826">
                  <c:v>33</c:v>
                </c:pt>
                <c:pt idx="827">
                  <c:v>32</c:v>
                </c:pt>
                <c:pt idx="828">
                  <c:v>32</c:v>
                </c:pt>
                <c:pt idx="829">
                  <c:v>74</c:v>
                </c:pt>
                <c:pt idx="830">
                  <c:v>32</c:v>
                </c:pt>
                <c:pt idx="831">
                  <c:v>74</c:v>
                </c:pt>
                <c:pt idx="832">
                  <c:v>33</c:v>
                </c:pt>
                <c:pt idx="833">
                  <c:v>48</c:v>
                </c:pt>
                <c:pt idx="834">
                  <c:v>70</c:v>
                </c:pt>
                <c:pt idx="835">
                  <c:v>29</c:v>
                </c:pt>
                <c:pt idx="836">
                  <c:v>32</c:v>
                </c:pt>
                <c:pt idx="837">
                  <c:v>74</c:v>
                </c:pt>
                <c:pt idx="838">
                  <c:v>32</c:v>
                </c:pt>
                <c:pt idx="839">
                  <c:v>73</c:v>
                </c:pt>
                <c:pt idx="840">
                  <c:v>33</c:v>
                </c:pt>
                <c:pt idx="841">
                  <c:v>81</c:v>
                </c:pt>
                <c:pt idx="842">
                  <c:v>36</c:v>
                </c:pt>
                <c:pt idx="843">
                  <c:v>28</c:v>
                </c:pt>
                <c:pt idx="844">
                  <c:v>72</c:v>
                </c:pt>
                <c:pt idx="845">
                  <c:v>30</c:v>
                </c:pt>
                <c:pt idx="846">
                  <c:v>75</c:v>
                </c:pt>
                <c:pt idx="847">
                  <c:v>32</c:v>
                </c:pt>
                <c:pt idx="848">
                  <c:v>79</c:v>
                </c:pt>
                <c:pt idx="849">
                  <c:v>32</c:v>
                </c:pt>
                <c:pt idx="850">
                  <c:v>72</c:v>
                </c:pt>
                <c:pt idx="851">
                  <c:v>32</c:v>
                </c:pt>
                <c:pt idx="852">
                  <c:v>45</c:v>
                </c:pt>
                <c:pt idx="853">
                  <c:v>80</c:v>
                </c:pt>
                <c:pt idx="854">
                  <c:v>31</c:v>
                </c:pt>
                <c:pt idx="855">
                  <c:v>71</c:v>
                </c:pt>
                <c:pt idx="856">
                  <c:v>33</c:v>
                </c:pt>
                <c:pt idx="857">
                  <c:v>77</c:v>
                </c:pt>
                <c:pt idx="858">
                  <c:v>32</c:v>
                </c:pt>
                <c:pt idx="859">
                  <c:v>77</c:v>
                </c:pt>
                <c:pt idx="860">
                  <c:v>31</c:v>
                </c:pt>
                <c:pt idx="861">
                  <c:v>45</c:v>
                </c:pt>
                <c:pt idx="862">
                  <c:v>82</c:v>
                </c:pt>
                <c:pt idx="863">
                  <c:v>31</c:v>
                </c:pt>
                <c:pt idx="864">
                  <c:v>78</c:v>
                </c:pt>
                <c:pt idx="865">
                  <c:v>31</c:v>
                </c:pt>
                <c:pt idx="866">
                  <c:v>82</c:v>
                </c:pt>
                <c:pt idx="867">
                  <c:v>36</c:v>
                </c:pt>
                <c:pt idx="868">
                  <c:v>37</c:v>
                </c:pt>
                <c:pt idx="869">
                  <c:v>78</c:v>
                </c:pt>
                <c:pt idx="870">
                  <c:v>31</c:v>
                </c:pt>
                <c:pt idx="871">
                  <c:v>45</c:v>
                </c:pt>
                <c:pt idx="872">
                  <c:v>86</c:v>
                </c:pt>
                <c:pt idx="873">
                  <c:v>31</c:v>
                </c:pt>
                <c:pt idx="874">
                  <c:v>76</c:v>
                </c:pt>
                <c:pt idx="875">
                  <c:v>31</c:v>
                </c:pt>
                <c:pt idx="876">
                  <c:v>76</c:v>
                </c:pt>
                <c:pt idx="877">
                  <c:v>32</c:v>
                </c:pt>
                <c:pt idx="878">
                  <c:v>76</c:v>
                </c:pt>
                <c:pt idx="879">
                  <c:v>32</c:v>
                </c:pt>
                <c:pt idx="880">
                  <c:v>43</c:v>
                </c:pt>
                <c:pt idx="881">
                  <c:v>76</c:v>
                </c:pt>
                <c:pt idx="882">
                  <c:v>30</c:v>
                </c:pt>
                <c:pt idx="883">
                  <c:v>30</c:v>
                </c:pt>
                <c:pt idx="884">
                  <c:v>30</c:v>
                </c:pt>
                <c:pt idx="885">
                  <c:v>30</c:v>
                </c:pt>
                <c:pt idx="886">
                  <c:v>30</c:v>
                </c:pt>
                <c:pt idx="887">
                  <c:v>29</c:v>
                </c:pt>
                <c:pt idx="888">
                  <c:v>29</c:v>
                </c:pt>
                <c:pt idx="889">
                  <c:v>25</c:v>
                </c:pt>
                <c:pt idx="890">
                  <c:v>62</c:v>
                </c:pt>
                <c:pt idx="891">
                  <c:v>32</c:v>
                </c:pt>
                <c:pt idx="892">
                  <c:v>31</c:v>
                </c:pt>
                <c:pt idx="893">
                  <c:v>80</c:v>
                </c:pt>
                <c:pt idx="894">
                  <c:v>35</c:v>
                </c:pt>
                <c:pt idx="895">
                  <c:v>38</c:v>
                </c:pt>
                <c:pt idx="896">
                  <c:v>76</c:v>
                </c:pt>
                <c:pt idx="897">
                  <c:v>32</c:v>
                </c:pt>
                <c:pt idx="898">
                  <c:v>74</c:v>
                </c:pt>
                <c:pt idx="899">
                  <c:v>26</c:v>
                </c:pt>
                <c:pt idx="900">
                  <c:v>72</c:v>
                </c:pt>
                <c:pt idx="901">
                  <c:v>30</c:v>
                </c:pt>
                <c:pt idx="902">
                  <c:v>79</c:v>
                </c:pt>
                <c:pt idx="903">
                  <c:v>30</c:v>
                </c:pt>
                <c:pt idx="904">
                  <c:v>79</c:v>
                </c:pt>
                <c:pt idx="905">
                  <c:v>32</c:v>
                </c:pt>
                <c:pt idx="906">
                  <c:v>75</c:v>
                </c:pt>
                <c:pt idx="907">
                  <c:v>32</c:v>
                </c:pt>
                <c:pt idx="908">
                  <c:v>47</c:v>
                </c:pt>
                <c:pt idx="909">
                  <c:v>76</c:v>
                </c:pt>
                <c:pt idx="910">
                  <c:v>30</c:v>
                </c:pt>
                <c:pt idx="911">
                  <c:v>77</c:v>
                </c:pt>
                <c:pt idx="912">
                  <c:v>31</c:v>
                </c:pt>
                <c:pt idx="913">
                  <c:v>81</c:v>
                </c:pt>
                <c:pt idx="914">
                  <c:v>32</c:v>
                </c:pt>
                <c:pt idx="915">
                  <c:v>69</c:v>
                </c:pt>
                <c:pt idx="916">
                  <c:v>32</c:v>
                </c:pt>
                <c:pt idx="917">
                  <c:v>45</c:v>
                </c:pt>
                <c:pt idx="918">
                  <c:v>69</c:v>
                </c:pt>
                <c:pt idx="919">
                  <c:v>33</c:v>
                </c:pt>
                <c:pt idx="920">
                  <c:v>64</c:v>
                </c:pt>
                <c:pt idx="921">
                  <c:v>32</c:v>
                </c:pt>
                <c:pt idx="922">
                  <c:v>30</c:v>
                </c:pt>
                <c:pt idx="923">
                  <c:v>32</c:v>
                </c:pt>
                <c:pt idx="924">
                  <c:v>70</c:v>
                </c:pt>
                <c:pt idx="925">
                  <c:v>33</c:v>
                </c:pt>
                <c:pt idx="926">
                  <c:v>45</c:v>
                </c:pt>
                <c:pt idx="927">
                  <c:v>71</c:v>
                </c:pt>
                <c:pt idx="928">
                  <c:v>32</c:v>
                </c:pt>
                <c:pt idx="929">
                  <c:v>29</c:v>
                </c:pt>
                <c:pt idx="930">
                  <c:v>76</c:v>
                </c:pt>
                <c:pt idx="931">
                  <c:v>34</c:v>
                </c:pt>
                <c:pt idx="932">
                  <c:v>69</c:v>
                </c:pt>
                <c:pt idx="933">
                  <c:v>34</c:v>
                </c:pt>
                <c:pt idx="934">
                  <c:v>77</c:v>
                </c:pt>
                <c:pt idx="935">
                  <c:v>26</c:v>
                </c:pt>
                <c:pt idx="936">
                  <c:v>66</c:v>
                </c:pt>
                <c:pt idx="937">
                  <c:v>30</c:v>
                </c:pt>
                <c:pt idx="938">
                  <c:v>71</c:v>
                </c:pt>
                <c:pt idx="939">
                  <c:v>32</c:v>
                </c:pt>
                <c:pt idx="940">
                  <c:v>69</c:v>
                </c:pt>
                <c:pt idx="941">
                  <c:v>33</c:v>
                </c:pt>
                <c:pt idx="942">
                  <c:v>80</c:v>
                </c:pt>
                <c:pt idx="943">
                  <c:v>29</c:v>
                </c:pt>
                <c:pt idx="944">
                  <c:v>24</c:v>
                </c:pt>
                <c:pt idx="945">
                  <c:v>66</c:v>
                </c:pt>
                <c:pt idx="946">
                  <c:v>32</c:v>
                </c:pt>
                <c:pt idx="947">
                  <c:v>29</c:v>
                </c:pt>
                <c:pt idx="948">
                  <c:v>28</c:v>
                </c:pt>
                <c:pt idx="949">
                  <c:v>33</c:v>
                </c:pt>
                <c:pt idx="950">
                  <c:v>30</c:v>
                </c:pt>
                <c:pt idx="951">
                  <c:v>30</c:v>
                </c:pt>
                <c:pt idx="952">
                  <c:v>28</c:v>
                </c:pt>
                <c:pt idx="953">
                  <c:v>26</c:v>
                </c:pt>
                <c:pt idx="954">
                  <c:v>70</c:v>
                </c:pt>
                <c:pt idx="955">
                  <c:v>33</c:v>
                </c:pt>
                <c:pt idx="956">
                  <c:v>74</c:v>
                </c:pt>
                <c:pt idx="957">
                  <c:v>32</c:v>
                </c:pt>
                <c:pt idx="958">
                  <c:v>66</c:v>
                </c:pt>
                <c:pt idx="959">
                  <c:v>32</c:v>
                </c:pt>
                <c:pt idx="960">
                  <c:v>30</c:v>
                </c:pt>
                <c:pt idx="961">
                  <c:v>31</c:v>
                </c:pt>
                <c:pt idx="962">
                  <c:v>50</c:v>
                </c:pt>
                <c:pt idx="963">
                  <c:v>76</c:v>
                </c:pt>
                <c:pt idx="964">
                  <c:v>30</c:v>
                </c:pt>
                <c:pt idx="965">
                  <c:v>73</c:v>
                </c:pt>
                <c:pt idx="966">
                  <c:v>32</c:v>
                </c:pt>
                <c:pt idx="967">
                  <c:v>80</c:v>
                </c:pt>
                <c:pt idx="968">
                  <c:v>32</c:v>
                </c:pt>
                <c:pt idx="969">
                  <c:v>75</c:v>
                </c:pt>
                <c:pt idx="970">
                  <c:v>30</c:v>
                </c:pt>
                <c:pt idx="971">
                  <c:v>48</c:v>
                </c:pt>
                <c:pt idx="972">
                  <c:v>77</c:v>
                </c:pt>
                <c:pt idx="973">
                  <c:v>31</c:v>
                </c:pt>
                <c:pt idx="974">
                  <c:v>73</c:v>
                </c:pt>
                <c:pt idx="975">
                  <c:v>33</c:v>
                </c:pt>
                <c:pt idx="976">
                  <c:v>75</c:v>
                </c:pt>
                <c:pt idx="977">
                  <c:v>32</c:v>
                </c:pt>
                <c:pt idx="978">
                  <c:v>73</c:v>
                </c:pt>
                <c:pt idx="979">
                  <c:v>31</c:v>
                </c:pt>
                <c:pt idx="980">
                  <c:v>50</c:v>
                </c:pt>
                <c:pt idx="981">
                  <c:v>75</c:v>
                </c:pt>
                <c:pt idx="982">
                  <c:v>31</c:v>
                </c:pt>
                <c:pt idx="983">
                  <c:v>77</c:v>
                </c:pt>
                <c:pt idx="984">
                  <c:v>32</c:v>
                </c:pt>
                <c:pt idx="985">
                  <c:v>75</c:v>
                </c:pt>
                <c:pt idx="986">
                  <c:v>32</c:v>
                </c:pt>
                <c:pt idx="987">
                  <c:v>75</c:v>
                </c:pt>
                <c:pt idx="988">
                  <c:v>30</c:v>
                </c:pt>
                <c:pt idx="989">
                  <c:v>52</c:v>
                </c:pt>
                <c:pt idx="990">
                  <c:v>77</c:v>
                </c:pt>
                <c:pt idx="991">
                  <c:v>30</c:v>
                </c:pt>
                <c:pt idx="992">
                  <c:v>78</c:v>
                </c:pt>
                <c:pt idx="993">
                  <c:v>31</c:v>
                </c:pt>
                <c:pt idx="994">
                  <c:v>76</c:v>
                </c:pt>
                <c:pt idx="995">
                  <c:v>32</c:v>
                </c:pt>
                <c:pt idx="996">
                  <c:v>76</c:v>
                </c:pt>
                <c:pt idx="997">
                  <c:v>30</c:v>
                </c:pt>
              </c:numCache>
            </c:numRef>
          </c:val>
          <c:smooth val="0"/>
          <c:extLst>
            <c:ext xmlns:c16="http://schemas.microsoft.com/office/drawing/2014/chart" uri="{C3380CC4-5D6E-409C-BE32-E72D297353CC}">
              <c16:uniqueId val="{00000000-D9E9-4661-B93D-8CC4B964E3C6}"/>
            </c:ext>
          </c:extLst>
        </c:ser>
        <c:dLbls>
          <c:showLegendKey val="0"/>
          <c:showVal val="0"/>
          <c:showCatName val="0"/>
          <c:showSerName val="0"/>
          <c:showPercent val="0"/>
          <c:showBubbleSize val="0"/>
        </c:dLbls>
        <c:smooth val="0"/>
        <c:axId val="617600008"/>
        <c:axId val="617600336"/>
      </c:lineChart>
      <c:catAx>
        <c:axId val="617600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17600336"/>
        <c:crosses val="autoZero"/>
        <c:auto val="1"/>
        <c:lblAlgn val="ctr"/>
        <c:lblOffset val="100"/>
        <c:noMultiLvlLbl val="0"/>
      </c:catAx>
      <c:valAx>
        <c:axId val="617600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17600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200">
                <a:latin typeface="Times New Roman" panose="02020603050405020304" pitchFamily="18" charset="0"/>
                <a:cs typeface="Times New Roman" panose="02020603050405020304" pitchFamily="18" charset="0"/>
              </a:rPr>
              <a:t>Messung der Latentzeit im</a:t>
            </a:r>
            <a:r>
              <a:rPr lang="de-DE" sz="1200" baseline="0">
                <a:latin typeface="Times New Roman" panose="02020603050405020304" pitchFamily="18" charset="0"/>
                <a:cs typeface="Times New Roman" panose="02020603050405020304" pitchFamily="18" charset="0"/>
              </a:rPr>
              <a:t> Versuch zur Latenzzeit mit 40</a:t>
            </a:r>
            <a:r>
              <a:rPr lang="de-DE" sz="1200" b="0" i="0" u="none" strike="noStrike" kern="1200" spc="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rPr>
              <a:t>fps</a:t>
            </a:r>
            <a:endParaRPr lang="de-DE"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spPr>
            <a:ln w="28575" cap="rnd">
              <a:solidFill>
                <a:schemeClr val="accent1"/>
              </a:solidFill>
              <a:round/>
            </a:ln>
            <a:effectLst/>
          </c:spPr>
          <c:marker>
            <c:symbol val="none"/>
          </c:marker>
          <c:val>
            <c:numRef>
              <c:f>'FpsMessung Volle SZene 40 Fps'!$A$3:$A$1001</c:f>
              <c:numCache>
                <c:formatCode>General</c:formatCode>
                <c:ptCount val="999"/>
                <c:pt idx="0">
                  <c:v>50</c:v>
                </c:pt>
                <c:pt idx="1">
                  <c:v>50</c:v>
                </c:pt>
                <c:pt idx="2">
                  <c:v>3</c:v>
                </c:pt>
                <c:pt idx="3">
                  <c:v>31</c:v>
                </c:pt>
                <c:pt idx="4">
                  <c:v>52</c:v>
                </c:pt>
                <c:pt idx="5">
                  <c:v>57</c:v>
                </c:pt>
                <c:pt idx="6">
                  <c:v>70</c:v>
                </c:pt>
                <c:pt idx="7">
                  <c:v>33</c:v>
                </c:pt>
                <c:pt idx="8">
                  <c:v>46</c:v>
                </c:pt>
                <c:pt idx="9">
                  <c:v>71</c:v>
                </c:pt>
                <c:pt idx="10">
                  <c:v>32</c:v>
                </c:pt>
                <c:pt idx="11">
                  <c:v>72</c:v>
                </c:pt>
                <c:pt idx="12">
                  <c:v>32</c:v>
                </c:pt>
                <c:pt idx="13">
                  <c:v>58</c:v>
                </c:pt>
                <c:pt idx="14">
                  <c:v>35</c:v>
                </c:pt>
                <c:pt idx="15">
                  <c:v>31</c:v>
                </c:pt>
                <c:pt idx="16">
                  <c:v>27</c:v>
                </c:pt>
                <c:pt idx="17">
                  <c:v>34</c:v>
                </c:pt>
                <c:pt idx="18">
                  <c:v>24</c:v>
                </c:pt>
                <c:pt idx="19">
                  <c:v>59</c:v>
                </c:pt>
                <c:pt idx="20">
                  <c:v>30</c:v>
                </c:pt>
                <c:pt idx="21">
                  <c:v>32</c:v>
                </c:pt>
                <c:pt idx="22">
                  <c:v>30</c:v>
                </c:pt>
                <c:pt idx="23">
                  <c:v>30</c:v>
                </c:pt>
                <c:pt idx="24">
                  <c:v>30</c:v>
                </c:pt>
                <c:pt idx="25">
                  <c:v>30</c:v>
                </c:pt>
                <c:pt idx="26">
                  <c:v>30</c:v>
                </c:pt>
                <c:pt idx="27">
                  <c:v>21</c:v>
                </c:pt>
                <c:pt idx="28">
                  <c:v>31</c:v>
                </c:pt>
                <c:pt idx="29">
                  <c:v>31</c:v>
                </c:pt>
                <c:pt idx="30">
                  <c:v>27</c:v>
                </c:pt>
                <c:pt idx="31">
                  <c:v>32</c:v>
                </c:pt>
                <c:pt idx="32">
                  <c:v>31</c:v>
                </c:pt>
                <c:pt idx="33">
                  <c:v>28</c:v>
                </c:pt>
                <c:pt idx="34">
                  <c:v>29</c:v>
                </c:pt>
                <c:pt idx="35">
                  <c:v>31</c:v>
                </c:pt>
                <c:pt idx="36">
                  <c:v>25</c:v>
                </c:pt>
                <c:pt idx="37">
                  <c:v>54</c:v>
                </c:pt>
                <c:pt idx="38">
                  <c:v>34</c:v>
                </c:pt>
                <c:pt idx="39">
                  <c:v>31</c:v>
                </c:pt>
                <c:pt idx="40">
                  <c:v>29</c:v>
                </c:pt>
                <c:pt idx="41">
                  <c:v>30</c:v>
                </c:pt>
                <c:pt idx="42">
                  <c:v>31</c:v>
                </c:pt>
                <c:pt idx="43">
                  <c:v>30</c:v>
                </c:pt>
                <c:pt idx="44">
                  <c:v>30</c:v>
                </c:pt>
                <c:pt idx="45">
                  <c:v>39</c:v>
                </c:pt>
                <c:pt idx="46">
                  <c:v>32</c:v>
                </c:pt>
                <c:pt idx="47">
                  <c:v>56</c:v>
                </c:pt>
                <c:pt idx="48">
                  <c:v>36</c:v>
                </c:pt>
                <c:pt idx="49">
                  <c:v>32</c:v>
                </c:pt>
                <c:pt idx="50">
                  <c:v>60</c:v>
                </c:pt>
                <c:pt idx="51">
                  <c:v>36</c:v>
                </c:pt>
                <c:pt idx="52">
                  <c:v>61</c:v>
                </c:pt>
                <c:pt idx="53">
                  <c:v>36</c:v>
                </c:pt>
                <c:pt idx="54">
                  <c:v>39</c:v>
                </c:pt>
                <c:pt idx="55">
                  <c:v>33</c:v>
                </c:pt>
                <c:pt idx="56">
                  <c:v>56</c:v>
                </c:pt>
                <c:pt idx="57">
                  <c:v>36</c:v>
                </c:pt>
                <c:pt idx="58">
                  <c:v>30</c:v>
                </c:pt>
                <c:pt idx="59">
                  <c:v>61</c:v>
                </c:pt>
                <c:pt idx="60">
                  <c:v>35</c:v>
                </c:pt>
                <c:pt idx="61">
                  <c:v>62</c:v>
                </c:pt>
                <c:pt idx="62">
                  <c:v>34</c:v>
                </c:pt>
                <c:pt idx="63">
                  <c:v>24</c:v>
                </c:pt>
                <c:pt idx="64">
                  <c:v>54</c:v>
                </c:pt>
                <c:pt idx="65">
                  <c:v>35</c:v>
                </c:pt>
                <c:pt idx="66">
                  <c:v>31</c:v>
                </c:pt>
                <c:pt idx="67">
                  <c:v>30</c:v>
                </c:pt>
                <c:pt idx="68">
                  <c:v>60</c:v>
                </c:pt>
                <c:pt idx="69">
                  <c:v>36</c:v>
                </c:pt>
                <c:pt idx="70">
                  <c:v>60</c:v>
                </c:pt>
                <c:pt idx="71">
                  <c:v>35</c:v>
                </c:pt>
                <c:pt idx="72">
                  <c:v>39</c:v>
                </c:pt>
                <c:pt idx="73">
                  <c:v>33</c:v>
                </c:pt>
                <c:pt idx="74">
                  <c:v>30</c:v>
                </c:pt>
                <c:pt idx="75">
                  <c:v>62</c:v>
                </c:pt>
                <c:pt idx="76">
                  <c:v>35</c:v>
                </c:pt>
                <c:pt idx="77">
                  <c:v>60</c:v>
                </c:pt>
                <c:pt idx="78">
                  <c:v>36</c:v>
                </c:pt>
                <c:pt idx="79">
                  <c:v>61</c:v>
                </c:pt>
                <c:pt idx="80">
                  <c:v>36</c:v>
                </c:pt>
                <c:pt idx="81">
                  <c:v>38</c:v>
                </c:pt>
                <c:pt idx="82">
                  <c:v>29</c:v>
                </c:pt>
                <c:pt idx="83">
                  <c:v>30</c:v>
                </c:pt>
                <c:pt idx="84">
                  <c:v>30</c:v>
                </c:pt>
                <c:pt idx="85">
                  <c:v>30</c:v>
                </c:pt>
                <c:pt idx="86">
                  <c:v>30</c:v>
                </c:pt>
                <c:pt idx="87">
                  <c:v>30</c:v>
                </c:pt>
                <c:pt idx="88">
                  <c:v>29</c:v>
                </c:pt>
                <c:pt idx="89">
                  <c:v>29</c:v>
                </c:pt>
                <c:pt idx="90">
                  <c:v>24</c:v>
                </c:pt>
                <c:pt idx="91">
                  <c:v>29</c:v>
                </c:pt>
                <c:pt idx="92">
                  <c:v>32</c:v>
                </c:pt>
                <c:pt idx="93">
                  <c:v>31</c:v>
                </c:pt>
                <c:pt idx="94">
                  <c:v>56</c:v>
                </c:pt>
                <c:pt idx="95">
                  <c:v>35</c:v>
                </c:pt>
                <c:pt idx="96">
                  <c:v>31</c:v>
                </c:pt>
                <c:pt idx="97">
                  <c:v>57</c:v>
                </c:pt>
                <c:pt idx="98">
                  <c:v>58</c:v>
                </c:pt>
                <c:pt idx="99">
                  <c:v>25</c:v>
                </c:pt>
                <c:pt idx="100">
                  <c:v>60</c:v>
                </c:pt>
                <c:pt idx="101">
                  <c:v>33</c:v>
                </c:pt>
                <c:pt idx="102">
                  <c:v>57</c:v>
                </c:pt>
                <c:pt idx="103">
                  <c:v>36</c:v>
                </c:pt>
                <c:pt idx="104">
                  <c:v>31</c:v>
                </c:pt>
                <c:pt idx="105">
                  <c:v>60</c:v>
                </c:pt>
                <c:pt idx="106">
                  <c:v>36</c:v>
                </c:pt>
                <c:pt idx="107">
                  <c:v>61</c:v>
                </c:pt>
                <c:pt idx="108">
                  <c:v>28</c:v>
                </c:pt>
                <c:pt idx="109">
                  <c:v>60</c:v>
                </c:pt>
                <c:pt idx="110">
                  <c:v>32</c:v>
                </c:pt>
                <c:pt idx="111">
                  <c:v>55</c:v>
                </c:pt>
                <c:pt idx="112">
                  <c:v>36</c:v>
                </c:pt>
                <c:pt idx="113">
                  <c:v>31</c:v>
                </c:pt>
                <c:pt idx="114">
                  <c:v>59</c:v>
                </c:pt>
                <c:pt idx="115">
                  <c:v>36</c:v>
                </c:pt>
                <c:pt idx="116">
                  <c:v>60</c:v>
                </c:pt>
                <c:pt idx="117">
                  <c:v>28</c:v>
                </c:pt>
                <c:pt idx="118">
                  <c:v>60</c:v>
                </c:pt>
                <c:pt idx="119">
                  <c:v>32</c:v>
                </c:pt>
                <c:pt idx="120">
                  <c:v>56</c:v>
                </c:pt>
                <c:pt idx="121">
                  <c:v>35</c:v>
                </c:pt>
                <c:pt idx="122">
                  <c:v>31</c:v>
                </c:pt>
                <c:pt idx="123">
                  <c:v>60</c:v>
                </c:pt>
                <c:pt idx="124">
                  <c:v>36</c:v>
                </c:pt>
                <c:pt idx="125">
                  <c:v>59</c:v>
                </c:pt>
                <c:pt idx="126">
                  <c:v>28</c:v>
                </c:pt>
                <c:pt idx="127">
                  <c:v>62</c:v>
                </c:pt>
                <c:pt idx="128">
                  <c:v>32</c:v>
                </c:pt>
                <c:pt idx="129">
                  <c:v>55</c:v>
                </c:pt>
                <c:pt idx="130">
                  <c:v>36</c:v>
                </c:pt>
                <c:pt idx="131">
                  <c:v>31</c:v>
                </c:pt>
                <c:pt idx="132">
                  <c:v>60</c:v>
                </c:pt>
                <c:pt idx="133">
                  <c:v>35</c:v>
                </c:pt>
                <c:pt idx="134">
                  <c:v>61</c:v>
                </c:pt>
                <c:pt idx="135">
                  <c:v>28</c:v>
                </c:pt>
                <c:pt idx="136">
                  <c:v>60</c:v>
                </c:pt>
                <c:pt idx="137">
                  <c:v>32</c:v>
                </c:pt>
                <c:pt idx="138">
                  <c:v>56</c:v>
                </c:pt>
                <c:pt idx="139">
                  <c:v>36</c:v>
                </c:pt>
                <c:pt idx="140">
                  <c:v>30</c:v>
                </c:pt>
                <c:pt idx="141">
                  <c:v>50</c:v>
                </c:pt>
                <c:pt idx="142">
                  <c:v>51</c:v>
                </c:pt>
                <c:pt idx="143">
                  <c:v>54</c:v>
                </c:pt>
                <c:pt idx="144">
                  <c:v>24</c:v>
                </c:pt>
                <c:pt idx="145">
                  <c:v>29</c:v>
                </c:pt>
                <c:pt idx="146">
                  <c:v>28</c:v>
                </c:pt>
                <c:pt idx="147">
                  <c:v>30</c:v>
                </c:pt>
                <c:pt idx="148">
                  <c:v>32</c:v>
                </c:pt>
                <c:pt idx="149">
                  <c:v>30</c:v>
                </c:pt>
                <c:pt idx="150">
                  <c:v>30</c:v>
                </c:pt>
                <c:pt idx="151">
                  <c:v>32</c:v>
                </c:pt>
                <c:pt idx="152">
                  <c:v>55</c:v>
                </c:pt>
                <c:pt idx="153">
                  <c:v>36</c:v>
                </c:pt>
                <c:pt idx="154">
                  <c:v>65</c:v>
                </c:pt>
                <c:pt idx="155">
                  <c:v>35</c:v>
                </c:pt>
                <c:pt idx="156">
                  <c:v>58</c:v>
                </c:pt>
                <c:pt idx="157">
                  <c:v>60</c:v>
                </c:pt>
                <c:pt idx="158">
                  <c:v>31</c:v>
                </c:pt>
                <c:pt idx="159">
                  <c:v>60</c:v>
                </c:pt>
                <c:pt idx="160">
                  <c:v>36</c:v>
                </c:pt>
                <c:pt idx="161">
                  <c:v>61</c:v>
                </c:pt>
                <c:pt idx="162">
                  <c:v>28</c:v>
                </c:pt>
                <c:pt idx="163">
                  <c:v>57</c:v>
                </c:pt>
                <c:pt idx="164">
                  <c:v>32</c:v>
                </c:pt>
                <c:pt idx="165">
                  <c:v>30</c:v>
                </c:pt>
                <c:pt idx="166">
                  <c:v>60</c:v>
                </c:pt>
                <c:pt idx="167">
                  <c:v>36</c:v>
                </c:pt>
                <c:pt idx="168">
                  <c:v>60</c:v>
                </c:pt>
                <c:pt idx="169">
                  <c:v>35</c:v>
                </c:pt>
                <c:pt idx="170">
                  <c:v>61</c:v>
                </c:pt>
                <c:pt idx="171">
                  <c:v>28</c:v>
                </c:pt>
                <c:pt idx="172">
                  <c:v>56</c:v>
                </c:pt>
                <c:pt idx="173">
                  <c:v>32</c:v>
                </c:pt>
                <c:pt idx="174">
                  <c:v>31</c:v>
                </c:pt>
                <c:pt idx="175">
                  <c:v>63</c:v>
                </c:pt>
                <c:pt idx="176">
                  <c:v>35</c:v>
                </c:pt>
                <c:pt idx="177">
                  <c:v>59</c:v>
                </c:pt>
                <c:pt idx="178">
                  <c:v>36</c:v>
                </c:pt>
                <c:pt idx="179">
                  <c:v>60</c:v>
                </c:pt>
                <c:pt idx="180">
                  <c:v>28</c:v>
                </c:pt>
                <c:pt idx="181">
                  <c:v>57</c:v>
                </c:pt>
                <c:pt idx="182">
                  <c:v>32</c:v>
                </c:pt>
                <c:pt idx="183">
                  <c:v>30</c:v>
                </c:pt>
                <c:pt idx="184">
                  <c:v>60</c:v>
                </c:pt>
                <c:pt idx="185">
                  <c:v>36</c:v>
                </c:pt>
                <c:pt idx="186">
                  <c:v>60</c:v>
                </c:pt>
                <c:pt idx="187">
                  <c:v>35</c:v>
                </c:pt>
                <c:pt idx="188">
                  <c:v>61</c:v>
                </c:pt>
                <c:pt idx="189">
                  <c:v>27</c:v>
                </c:pt>
                <c:pt idx="190">
                  <c:v>56</c:v>
                </c:pt>
                <c:pt idx="191">
                  <c:v>33</c:v>
                </c:pt>
                <c:pt idx="192">
                  <c:v>30</c:v>
                </c:pt>
                <c:pt idx="193">
                  <c:v>59</c:v>
                </c:pt>
                <c:pt idx="194">
                  <c:v>36</c:v>
                </c:pt>
                <c:pt idx="195">
                  <c:v>60</c:v>
                </c:pt>
                <c:pt idx="196">
                  <c:v>36</c:v>
                </c:pt>
                <c:pt idx="197">
                  <c:v>60</c:v>
                </c:pt>
                <c:pt idx="198">
                  <c:v>28</c:v>
                </c:pt>
                <c:pt idx="199">
                  <c:v>58</c:v>
                </c:pt>
                <c:pt idx="200">
                  <c:v>31</c:v>
                </c:pt>
                <c:pt idx="201">
                  <c:v>28</c:v>
                </c:pt>
                <c:pt idx="202">
                  <c:v>31</c:v>
                </c:pt>
                <c:pt idx="203">
                  <c:v>30</c:v>
                </c:pt>
                <c:pt idx="204">
                  <c:v>30</c:v>
                </c:pt>
                <c:pt idx="205">
                  <c:v>29</c:v>
                </c:pt>
                <c:pt idx="206">
                  <c:v>29</c:v>
                </c:pt>
                <c:pt idx="207">
                  <c:v>23</c:v>
                </c:pt>
                <c:pt idx="208">
                  <c:v>29</c:v>
                </c:pt>
                <c:pt idx="209">
                  <c:v>29</c:v>
                </c:pt>
                <c:pt idx="210">
                  <c:v>30</c:v>
                </c:pt>
                <c:pt idx="211">
                  <c:v>31</c:v>
                </c:pt>
                <c:pt idx="212">
                  <c:v>29</c:v>
                </c:pt>
                <c:pt idx="213">
                  <c:v>30</c:v>
                </c:pt>
                <c:pt idx="214">
                  <c:v>31</c:v>
                </c:pt>
                <c:pt idx="215">
                  <c:v>30</c:v>
                </c:pt>
                <c:pt idx="216">
                  <c:v>24</c:v>
                </c:pt>
                <c:pt idx="217">
                  <c:v>60</c:v>
                </c:pt>
                <c:pt idx="218">
                  <c:v>33</c:v>
                </c:pt>
                <c:pt idx="219">
                  <c:v>57</c:v>
                </c:pt>
                <c:pt idx="220">
                  <c:v>36</c:v>
                </c:pt>
                <c:pt idx="221">
                  <c:v>31</c:v>
                </c:pt>
                <c:pt idx="222">
                  <c:v>61</c:v>
                </c:pt>
                <c:pt idx="223">
                  <c:v>35</c:v>
                </c:pt>
                <c:pt idx="224">
                  <c:v>60</c:v>
                </c:pt>
                <c:pt idx="225">
                  <c:v>28</c:v>
                </c:pt>
                <c:pt idx="226">
                  <c:v>61</c:v>
                </c:pt>
                <c:pt idx="227">
                  <c:v>32</c:v>
                </c:pt>
                <c:pt idx="228">
                  <c:v>56</c:v>
                </c:pt>
                <c:pt idx="229">
                  <c:v>36</c:v>
                </c:pt>
                <c:pt idx="230">
                  <c:v>30</c:v>
                </c:pt>
                <c:pt idx="231">
                  <c:v>60</c:v>
                </c:pt>
                <c:pt idx="232">
                  <c:v>35</c:v>
                </c:pt>
                <c:pt idx="233">
                  <c:v>62</c:v>
                </c:pt>
                <c:pt idx="234">
                  <c:v>28</c:v>
                </c:pt>
                <c:pt idx="235">
                  <c:v>61</c:v>
                </c:pt>
                <c:pt idx="236">
                  <c:v>31</c:v>
                </c:pt>
                <c:pt idx="237">
                  <c:v>29</c:v>
                </c:pt>
                <c:pt idx="238">
                  <c:v>61</c:v>
                </c:pt>
                <c:pt idx="239">
                  <c:v>60</c:v>
                </c:pt>
                <c:pt idx="240">
                  <c:v>31</c:v>
                </c:pt>
                <c:pt idx="241">
                  <c:v>59</c:v>
                </c:pt>
                <c:pt idx="242">
                  <c:v>36</c:v>
                </c:pt>
                <c:pt idx="243">
                  <c:v>42</c:v>
                </c:pt>
                <c:pt idx="244">
                  <c:v>31</c:v>
                </c:pt>
                <c:pt idx="245">
                  <c:v>55</c:v>
                </c:pt>
                <c:pt idx="246">
                  <c:v>36</c:v>
                </c:pt>
                <c:pt idx="247">
                  <c:v>31</c:v>
                </c:pt>
                <c:pt idx="248">
                  <c:v>61</c:v>
                </c:pt>
                <c:pt idx="249">
                  <c:v>36</c:v>
                </c:pt>
                <c:pt idx="250">
                  <c:v>59</c:v>
                </c:pt>
                <c:pt idx="251">
                  <c:v>36</c:v>
                </c:pt>
                <c:pt idx="252">
                  <c:v>40</c:v>
                </c:pt>
                <c:pt idx="253">
                  <c:v>32</c:v>
                </c:pt>
                <c:pt idx="254">
                  <c:v>56</c:v>
                </c:pt>
                <c:pt idx="255">
                  <c:v>36</c:v>
                </c:pt>
                <c:pt idx="256">
                  <c:v>30</c:v>
                </c:pt>
                <c:pt idx="257">
                  <c:v>59</c:v>
                </c:pt>
                <c:pt idx="258">
                  <c:v>32</c:v>
                </c:pt>
                <c:pt idx="259">
                  <c:v>30</c:v>
                </c:pt>
                <c:pt idx="260">
                  <c:v>30</c:v>
                </c:pt>
                <c:pt idx="261">
                  <c:v>24</c:v>
                </c:pt>
                <c:pt idx="262">
                  <c:v>48</c:v>
                </c:pt>
                <c:pt idx="263">
                  <c:v>58</c:v>
                </c:pt>
                <c:pt idx="264">
                  <c:v>31</c:v>
                </c:pt>
                <c:pt idx="265">
                  <c:v>31</c:v>
                </c:pt>
                <c:pt idx="266">
                  <c:v>30</c:v>
                </c:pt>
                <c:pt idx="267">
                  <c:v>30</c:v>
                </c:pt>
                <c:pt idx="268">
                  <c:v>32</c:v>
                </c:pt>
                <c:pt idx="269">
                  <c:v>55</c:v>
                </c:pt>
                <c:pt idx="270">
                  <c:v>28</c:v>
                </c:pt>
                <c:pt idx="271">
                  <c:v>62</c:v>
                </c:pt>
                <c:pt idx="272">
                  <c:v>33</c:v>
                </c:pt>
                <c:pt idx="273">
                  <c:v>60</c:v>
                </c:pt>
                <c:pt idx="274">
                  <c:v>36</c:v>
                </c:pt>
                <c:pt idx="275">
                  <c:v>60</c:v>
                </c:pt>
                <c:pt idx="276">
                  <c:v>36</c:v>
                </c:pt>
                <c:pt idx="277">
                  <c:v>60</c:v>
                </c:pt>
                <c:pt idx="278">
                  <c:v>34</c:v>
                </c:pt>
                <c:pt idx="279">
                  <c:v>43</c:v>
                </c:pt>
                <c:pt idx="280">
                  <c:v>32</c:v>
                </c:pt>
                <c:pt idx="281">
                  <c:v>61</c:v>
                </c:pt>
                <c:pt idx="282">
                  <c:v>35</c:v>
                </c:pt>
                <c:pt idx="283">
                  <c:v>60</c:v>
                </c:pt>
                <c:pt idx="284">
                  <c:v>36</c:v>
                </c:pt>
                <c:pt idx="285">
                  <c:v>60</c:v>
                </c:pt>
                <c:pt idx="286">
                  <c:v>36</c:v>
                </c:pt>
                <c:pt idx="287">
                  <c:v>57</c:v>
                </c:pt>
                <c:pt idx="288">
                  <c:v>27</c:v>
                </c:pt>
                <c:pt idx="289">
                  <c:v>61</c:v>
                </c:pt>
                <c:pt idx="290">
                  <c:v>34</c:v>
                </c:pt>
                <c:pt idx="291">
                  <c:v>59</c:v>
                </c:pt>
                <c:pt idx="292">
                  <c:v>36</c:v>
                </c:pt>
                <c:pt idx="293">
                  <c:v>59</c:v>
                </c:pt>
                <c:pt idx="294">
                  <c:v>36</c:v>
                </c:pt>
                <c:pt idx="295">
                  <c:v>61</c:v>
                </c:pt>
                <c:pt idx="296">
                  <c:v>34</c:v>
                </c:pt>
                <c:pt idx="297">
                  <c:v>42</c:v>
                </c:pt>
                <c:pt idx="298">
                  <c:v>32</c:v>
                </c:pt>
                <c:pt idx="299">
                  <c:v>61</c:v>
                </c:pt>
                <c:pt idx="300">
                  <c:v>35</c:v>
                </c:pt>
                <c:pt idx="301">
                  <c:v>61</c:v>
                </c:pt>
                <c:pt idx="302">
                  <c:v>36</c:v>
                </c:pt>
                <c:pt idx="303">
                  <c:v>60</c:v>
                </c:pt>
                <c:pt idx="304">
                  <c:v>36</c:v>
                </c:pt>
                <c:pt idx="305">
                  <c:v>57</c:v>
                </c:pt>
                <c:pt idx="306">
                  <c:v>28</c:v>
                </c:pt>
                <c:pt idx="307">
                  <c:v>61</c:v>
                </c:pt>
                <c:pt idx="308">
                  <c:v>33</c:v>
                </c:pt>
                <c:pt idx="309">
                  <c:v>60</c:v>
                </c:pt>
                <c:pt idx="310">
                  <c:v>36</c:v>
                </c:pt>
                <c:pt idx="311">
                  <c:v>60</c:v>
                </c:pt>
                <c:pt idx="312">
                  <c:v>35</c:v>
                </c:pt>
                <c:pt idx="313">
                  <c:v>61</c:v>
                </c:pt>
                <c:pt idx="314">
                  <c:v>34</c:v>
                </c:pt>
                <c:pt idx="315">
                  <c:v>43</c:v>
                </c:pt>
                <c:pt idx="316">
                  <c:v>32</c:v>
                </c:pt>
                <c:pt idx="317">
                  <c:v>61</c:v>
                </c:pt>
                <c:pt idx="318">
                  <c:v>35</c:v>
                </c:pt>
                <c:pt idx="319">
                  <c:v>59</c:v>
                </c:pt>
                <c:pt idx="320">
                  <c:v>33</c:v>
                </c:pt>
                <c:pt idx="321">
                  <c:v>30</c:v>
                </c:pt>
                <c:pt idx="322">
                  <c:v>29</c:v>
                </c:pt>
                <c:pt idx="323">
                  <c:v>30</c:v>
                </c:pt>
                <c:pt idx="324">
                  <c:v>24</c:v>
                </c:pt>
                <c:pt idx="325">
                  <c:v>54</c:v>
                </c:pt>
                <c:pt idx="326">
                  <c:v>51</c:v>
                </c:pt>
                <c:pt idx="327">
                  <c:v>32</c:v>
                </c:pt>
                <c:pt idx="328">
                  <c:v>29</c:v>
                </c:pt>
                <c:pt idx="329">
                  <c:v>28</c:v>
                </c:pt>
                <c:pt idx="330">
                  <c:v>34</c:v>
                </c:pt>
                <c:pt idx="331">
                  <c:v>31</c:v>
                </c:pt>
                <c:pt idx="332">
                  <c:v>30</c:v>
                </c:pt>
                <c:pt idx="333">
                  <c:v>39</c:v>
                </c:pt>
                <c:pt idx="334">
                  <c:v>33</c:v>
                </c:pt>
                <c:pt idx="335">
                  <c:v>61</c:v>
                </c:pt>
                <c:pt idx="336">
                  <c:v>33</c:v>
                </c:pt>
                <c:pt idx="337">
                  <c:v>31</c:v>
                </c:pt>
                <c:pt idx="338">
                  <c:v>31</c:v>
                </c:pt>
                <c:pt idx="339">
                  <c:v>30</c:v>
                </c:pt>
                <c:pt idx="340">
                  <c:v>58</c:v>
                </c:pt>
                <c:pt idx="341">
                  <c:v>57</c:v>
                </c:pt>
                <c:pt idx="342">
                  <c:v>25</c:v>
                </c:pt>
                <c:pt idx="343">
                  <c:v>56</c:v>
                </c:pt>
                <c:pt idx="344">
                  <c:v>32</c:v>
                </c:pt>
                <c:pt idx="345">
                  <c:v>30</c:v>
                </c:pt>
                <c:pt idx="346">
                  <c:v>59</c:v>
                </c:pt>
                <c:pt idx="347">
                  <c:v>36</c:v>
                </c:pt>
                <c:pt idx="348">
                  <c:v>30</c:v>
                </c:pt>
                <c:pt idx="349">
                  <c:v>58</c:v>
                </c:pt>
                <c:pt idx="350">
                  <c:v>36</c:v>
                </c:pt>
                <c:pt idx="351">
                  <c:v>39</c:v>
                </c:pt>
                <c:pt idx="352">
                  <c:v>33</c:v>
                </c:pt>
                <c:pt idx="353">
                  <c:v>31</c:v>
                </c:pt>
                <c:pt idx="354">
                  <c:v>58</c:v>
                </c:pt>
                <c:pt idx="355">
                  <c:v>36</c:v>
                </c:pt>
                <c:pt idx="356">
                  <c:v>60</c:v>
                </c:pt>
                <c:pt idx="357">
                  <c:v>36</c:v>
                </c:pt>
                <c:pt idx="358">
                  <c:v>61</c:v>
                </c:pt>
                <c:pt idx="359">
                  <c:v>35</c:v>
                </c:pt>
                <c:pt idx="360">
                  <c:v>38</c:v>
                </c:pt>
                <c:pt idx="361">
                  <c:v>33</c:v>
                </c:pt>
                <c:pt idx="362">
                  <c:v>31</c:v>
                </c:pt>
                <c:pt idx="363">
                  <c:v>60</c:v>
                </c:pt>
                <c:pt idx="364">
                  <c:v>35</c:v>
                </c:pt>
                <c:pt idx="365">
                  <c:v>59</c:v>
                </c:pt>
                <c:pt idx="366">
                  <c:v>35</c:v>
                </c:pt>
                <c:pt idx="367">
                  <c:v>30</c:v>
                </c:pt>
                <c:pt idx="368">
                  <c:v>56</c:v>
                </c:pt>
                <c:pt idx="369">
                  <c:v>28</c:v>
                </c:pt>
                <c:pt idx="370">
                  <c:v>61</c:v>
                </c:pt>
                <c:pt idx="371">
                  <c:v>33</c:v>
                </c:pt>
                <c:pt idx="372">
                  <c:v>59</c:v>
                </c:pt>
                <c:pt idx="373">
                  <c:v>36</c:v>
                </c:pt>
                <c:pt idx="374">
                  <c:v>60</c:v>
                </c:pt>
                <c:pt idx="375">
                  <c:v>36</c:v>
                </c:pt>
                <c:pt idx="376">
                  <c:v>62</c:v>
                </c:pt>
                <c:pt idx="377">
                  <c:v>33</c:v>
                </c:pt>
                <c:pt idx="378">
                  <c:v>35</c:v>
                </c:pt>
                <c:pt idx="379">
                  <c:v>54</c:v>
                </c:pt>
                <c:pt idx="380">
                  <c:v>31</c:v>
                </c:pt>
                <c:pt idx="381">
                  <c:v>30</c:v>
                </c:pt>
                <c:pt idx="382">
                  <c:v>29</c:v>
                </c:pt>
                <c:pt idx="383">
                  <c:v>29</c:v>
                </c:pt>
                <c:pt idx="384">
                  <c:v>29</c:v>
                </c:pt>
                <c:pt idx="385">
                  <c:v>29</c:v>
                </c:pt>
                <c:pt idx="386">
                  <c:v>32</c:v>
                </c:pt>
                <c:pt idx="387">
                  <c:v>23</c:v>
                </c:pt>
                <c:pt idx="388">
                  <c:v>30</c:v>
                </c:pt>
                <c:pt idx="389">
                  <c:v>30</c:v>
                </c:pt>
                <c:pt idx="390">
                  <c:v>28</c:v>
                </c:pt>
                <c:pt idx="391">
                  <c:v>31</c:v>
                </c:pt>
                <c:pt idx="392">
                  <c:v>30</c:v>
                </c:pt>
                <c:pt idx="393">
                  <c:v>61</c:v>
                </c:pt>
                <c:pt idx="394">
                  <c:v>36</c:v>
                </c:pt>
                <c:pt idx="395">
                  <c:v>59</c:v>
                </c:pt>
                <c:pt idx="396">
                  <c:v>28</c:v>
                </c:pt>
                <c:pt idx="397">
                  <c:v>61</c:v>
                </c:pt>
                <c:pt idx="398">
                  <c:v>30</c:v>
                </c:pt>
                <c:pt idx="399">
                  <c:v>63</c:v>
                </c:pt>
                <c:pt idx="400">
                  <c:v>36</c:v>
                </c:pt>
                <c:pt idx="401">
                  <c:v>60</c:v>
                </c:pt>
                <c:pt idx="402">
                  <c:v>35</c:v>
                </c:pt>
                <c:pt idx="403">
                  <c:v>30</c:v>
                </c:pt>
                <c:pt idx="404">
                  <c:v>61</c:v>
                </c:pt>
                <c:pt idx="405">
                  <c:v>28</c:v>
                </c:pt>
                <c:pt idx="406">
                  <c:v>55</c:v>
                </c:pt>
                <c:pt idx="407">
                  <c:v>33</c:v>
                </c:pt>
                <c:pt idx="408">
                  <c:v>31</c:v>
                </c:pt>
                <c:pt idx="409">
                  <c:v>57</c:v>
                </c:pt>
                <c:pt idx="410">
                  <c:v>37</c:v>
                </c:pt>
                <c:pt idx="411">
                  <c:v>60</c:v>
                </c:pt>
                <c:pt idx="412">
                  <c:v>34</c:v>
                </c:pt>
                <c:pt idx="413">
                  <c:v>30</c:v>
                </c:pt>
                <c:pt idx="414">
                  <c:v>38</c:v>
                </c:pt>
                <c:pt idx="415">
                  <c:v>33</c:v>
                </c:pt>
                <c:pt idx="416">
                  <c:v>31</c:v>
                </c:pt>
                <c:pt idx="417">
                  <c:v>60</c:v>
                </c:pt>
                <c:pt idx="418">
                  <c:v>35</c:v>
                </c:pt>
                <c:pt idx="419">
                  <c:v>60</c:v>
                </c:pt>
                <c:pt idx="420">
                  <c:v>36</c:v>
                </c:pt>
                <c:pt idx="421">
                  <c:v>60</c:v>
                </c:pt>
                <c:pt idx="422">
                  <c:v>36</c:v>
                </c:pt>
                <c:pt idx="423">
                  <c:v>39</c:v>
                </c:pt>
                <c:pt idx="424">
                  <c:v>32</c:v>
                </c:pt>
                <c:pt idx="425">
                  <c:v>30</c:v>
                </c:pt>
                <c:pt idx="426">
                  <c:v>61</c:v>
                </c:pt>
                <c:pt idx="427">
                  <c:v>36</c:v>
                </c:pt>
                <c:pt idx="428">
                  <c:v>61</c:v>
                </c:pt>
                <c:pt idx="429">
                  <c:v>36</c:v>
                </c:pt>
                <c:pt idx="430">
                  <c:v>60</c:v>
                </c:pt>
                <c:pt idx="431">
                  <c:v>36</c:v>
                </c:pt>
                <c:pt idx="432">
                  <c:v>39</c:v>
                </c:pt>
                <c:pt idx="433">
                  <c:v>32</c:v>
                </c:pt>
                <c:pt idx="434">
                  <c:v>29</c:v>
                </c:pt>
                <c:pt idx="435">
                  <c:v>29</c:v>
                </c:pt>
                <c:pt idx="436">
                  <c:v>30</c:v>
                </c:pt>
                <c:pt idx="437">
                  <c:v>30</c:v>
                </c:pt>
                <c:pt idx="438">
                  <c:v>30</c:v>
                </c:pt>
                <c:pt idx="439">
                  <c:v>27</c:v>
                </c:pt>
                <c:pt idx="440">
                  <c:v>31</c:v>
                </c:pt>
                <c:pt idx="441">
                  <c:v>25</c:v>
                </c:pt>
                <c:pt idx="442">
                  <c:v>53</c:v>
                </c:pt>
                <c:pt idx="443">
                  <c:v>51</c:v>
                </c:pt>
                <c:pt idx="444">
                  <c:v>32</c:v>
                </c:pt>
                <c:pt idx="445">
                  <c:v>31</c:v>
                </c:pt>
                <c:pt idx="446">
                  <c:v>29</c:v>
                </c:pt>
                <c:pt idx="447">
                  <c:v>63</c:v>
                </c:pt>
                <c:pt idx="448">
                  <c:v>36</c:v>
                </c:pt>
                <c:pt idx="449">
                  <c:v>59</c:v>
                </c:pt>
                <c:pt idx="450">
                  <c:v>28</c:v>
                </c:pt>
                <c:pt idx="451">
                  <c:v>59</c:v>
                </c:pt>
                <c:pt idx="452">
                  <c:v>32</c:v>
                </c:pt>
                <c:pt idx="453">
                  <c:v>59</c:v>
                </c:pt>
                <c:pt idx="454">
                  <c:v>36</c:v>
                </c:pt>
                <c:pt idx="455">
                  <c:v>29</c:v>
                </c:pt>
                <c:pt idx="456">
                  <c:v>30</c:v>
                </c:pt>
                <c:pt idx="457">
                  <c:v>31</c:v>
                </c:pt>
                <c:pt idx="458">
                  <c:v>59</c:v>
                </c:pt>
                <c:pt idx="459">
                  <c:v>28</c:v>
                </c:pt>
                <c:pt idx="460">
                  <c:v>60</c:v>
                </c:pt>
                <c:pt idx="461">
                  <c:v>32</c:v>
                </c:pt>
                <c:pt idx="462">
                  <c:v>57</c:v>
                </c:pt>
                <c:pt idx="463">
                  <c:v>36</c:v>
                </c:pt>
                <c:pt idx="464">
                  <c:v>31</c:v>
                </c:pt>
                <c:pt idx="465">
                  <c:v>59</c:v>
                </c:pt>
                <c:pt idx="466">
                  <c:v>36</c:v>
                </c:pt>
                <c:pt idx="467">
                  <c:v>57</c:v>
                </c:pt>
                <c:pt idx="468">
                  <c:v>28</c:v>
                </c:pt>
                <c:pt idx="469">
                  <c:v>60</c:v>
                </c:pt>
                <c:pt idx="470">
                  <c:v>32</c:v>
                </c:pt>
                <c:pt idx="471">
                  <c:v>57</c:v>
                </c:pt>
                <c:pt idx="472">
                  <c:v>36</c:v>
                </c:pt>
                <c:pt idx="473">
                  <c:v>31</c:v>
                </c:pt>
                <c:pt idx="474">
                  <c:v>61</c:v>
                </c:pt>
                <c:pt idx="475">
                  <c:v>35</c:v>
                </c:pt>
                <c:pt idx="476">
                  <c:v>61</c:v>
                </c:pt>
                <c:pt idx="477">
                  <c:v>27</c:v>
                </c:pt>
                <c:pt idx="478">
                  <c:v>61</c:v>
                </c:pt>
                <c:pt idx="479">
                  <c:v>33</c:v>
                </c:pt>
                <c:pt idx="480">
                  <c:v>56</c:v>
                </c:pt>
                <c:pt idx="481">
                  <c:v>36</c:v>
                </c:pt>
                <c:pt idx="482">
                  <c:v>31</c:v>
                </c:pt>
                <c:pt idx="483">
                  <c:v>61</c:v>
                </c:pt>
                <c:pt idx="484">
                  <c:v>35</c:v>
                </c:pt>
                <c:pt idx="485">
                  <c:v>59</c:v>
                </c:pt>
                <c:pt idx="486">
                  <c:v>28</c:v>
                </c:pt>
                <c:pt idx="487">
                  <c:v>61</c:v>
                </c:pt>
                <c:pt idx="488">
                  <c:v>31</c:v>
                </c:pt>
                <c:pt idx="489">
                  <c:v>58</c:v>
                </c:pt>
                <c:pt idx="490">
                  <c:v>36</c:v>
                </c:pt>
                <c:pt idx="491">
                  <c:v>30</c:v>
                </c:pt>
                <c:pt idx="492">
                  <c:v>60</c:v>
                </c:pt>
                <c:pt idx="493">
                  <c:v>33</c:v>
                </c:pt>
                <c:pt idx="494">
                  <c:v>30</c:v>
                </c:pt>
                <c:pt idx="495">
                  <c:v>23</c:v>
                </c:pt>
                <c:pt idx="496">
                  <c:v>27</c:v>
                </c:pt>
                <c:pt idx="497">
                  <c:v>29</c:v>
                </c:pt>
                <c:pt idx="498">
                  <c:v>33</c:v>
                </c:pt>
                <c:pt idx="499">
                  <c:v>30</c:v>
                </c:pt>
                <c:pt idx="500">
                  <c:v>30</c:v>
                </c:pt>
                <c:pt idx="501">
                  <c:v>30</c:v>
                </c:pt>
                <c:pt idx="502">
                  <c:v>30</c:v>
                </c:pt>
                <c:pt idx="503">
                  <c:v>31</c:v>
                </c:pt>
                <c:pt idx="504">
                  <c:v>25</c:v>
                </c:pt>
                <c:pt idx="505">
                  <c:v>60</c:v>
                </c:pt>
                <c:pt idx="506">
                  <c:v>32</c:v>
                </c:pt>
                <c:pt idx="507">
                  <c:v>61</c:v>
                </c:pt>
                <c:pt idx="508">
                  <c:v>35</c:v>
                </c:pt>
                <c:pt idx="509">
                  <c:v>30</c:v>
                </c:pt>
                <c:pt idx="510">
                  <c:v>57</c:v>
                </c:pt>
                <c:pt idx="511">
                  <c:v>35</c:v>
                </c:pt>
                <c:pt idx="512">
                  <c:v>31</c:v>
                </c:pt>
                <c:pt idx="513">
                  <c:v>40</c:v>
                </c:pt>
                <c:pt idx="514">
                  <c:v>32</c:v>
                </c:pt>
                <c:pt idx="515">
                  <c:v>61</c:v>
                </c:pt>
                <c:pt idx="516">
                  <c:v>36</c:v>
                </c:pt>
                <c:pt idx="517">
                  <c:v>59</c:v>
                </c:pt>
                <c:pt idx="518">
                  <c:v>36</c:v>
                </c:pt>
                <c:pt idx="519">
                  <c:v>56</c:v>
                </c:pt>
                <c:pt idx="520">
                  <c:v>36</c:v>
                </c:pt>
                <c:pt idx="521">
                  <c:v>31</c:v>
                </c:pt>
                <c:pt idx="522">
                  <c:v>40</c:v>
                </c:pt>
                <c:pt idx="523">
                  <c:v>32</c:v>
                </c:pt>
                <c:pt idx="524">
                  <c:v>60</c:v>
                </c:pt>
                <c:pt idx="525">
                  <c:v>36</c:v>
                </c:pt>
                <c:pt idx="526">
                  <c:v>60</c:v>
                </c:pt>
                <c:pt idx="527">
                  <c:v>36</c:v>
                </c:pt>
                <c:pt idx="528">
                  <c:v>55</c:v>
                </c:pt>
                <c:pt idx="529">
                  <c:v>36</c:v>
                </c:pt>
                <c:pt idx="530">
                  <c:v>31</c:v>
                </c:pt>
                <c:pt idx="531">
                  <c:v>40</c:v>
                </c:pt>
                <c:pt idx="532">
                  <c:v>32</c:v>
                </c:pt>
                <c:pt idx="533">
                  <c:v>59</c:v>
                </c:pt>
                <c:pt idx="534">
                  <c:v>35</c:v>
                </c:pt>
                <c:pt idx="535">
                  <c:v>30</c:v>
                </c:pt>
                <c:pt idx="536">
                  <c:v>56</c:v>
                </c:pt>
                <c:pt idx="537">
                  <c:v>36</c:v>
                </c:pt>
                <c:pt idx="538">
                  <c:v>31</c:v>
                </c:pt>
                <c:pt idx="539">
                  <c:v>61</c:v>
                </c:pt>
                <c:pt idx="540">
                  <c:v>28</c:v>
                </c:pt>
                <c:pt idx="541">
                  <c:v>61</c:v>
                </c:pt>
                <c:pt idx="542">
                  <c:v>32</c:v>
                </c:pt>
                <c:pt idx="543">
                  <c:v>59</c:v>
                </c:pt>
                <c:pt idx="544">
                  <c:v>36</c:v>
                </c:pt>
                <c:pt idx="545">
                  <c:v>57</c:v>
                </c:pt>
                <c:pt idx="546">
                  <c:v>36</c:v>
                </c:pt>
                <c:pt idx="547">
                  <c:v>31</c:v>
                </c:pt>
                <c:pt idx="548">
                  <c:v>61</c:v>
                </c:pt>
                <c:pt idx="549">
                  <c:v>27</c:v>
                </c:pt>
                <c:pt idx="550">
                  <c:v>53</c:v>
                </c:pt>
                <c:pt idx="551">
                  <c:v>32</c:v>
                </c:pt>
                <c:pt idx="552">
                  <c:v>31</c:v>
                </c:pt>
                <c:pt idx="553">
                  <c:v>28</c:v>
                </c:pt>
                <c:pt idx="554">
                  <c:v>31</c:v>
                </c:pt>
                <c:pt idx="555">
                  <c:v>30</c:v>
                </c:pt>
                <c:pt idx="556">
                  <c:v>30</c:v>
                </c:pt>
                <c:pt idx="557">
                  <c:v>31</c:v>
                </c:pt>
                <c:pt idx="558">
                  <c:v>23</c:v>
                </c:pt>
                <c:pt idx="559">
                  <c:v>29</c:v>
                </c:pt>
                <c:pt idx="560">
                  <c:v>30</c:v>
                </c:pt>
                <c:pt idx="561">
                  <c:v>31</c:v>
                </c:pt>
                <c:pt idx="562">
                  <c:v>59</c:v>
                </c:pt>
                <c:pt idx="563">
                  <c:v>36</c:v>
                </c:pt>
                <c:pt idx="564">
                  <c:v>58</c:v>
                </c:pt>
                <c:pt idx="565">
                  <c:v>36</c:v>
                </c:pt>
                <c:pt idx="566">
                  <c:v>30</c:v>
                </c:pt>
                <c:pt idx="567">
                  <c:v>39</c:v>
                </c:pt>
                <c:pt idx="568">
                  <c:v>31</c:v>
                </c:pt>
                <c:pt idx="569">
                  <c:v>31</c:v>
                </c:pt>
                <c:pt idx="570">
                  <c:v>30</c:v>
                </c:pt>
                <c:pt idx="571">
                  <c:v>30</c:v>
                </c:pt>
                <c:pt idx="572">
                  <c:v>58</c:v>
                </c:pt>
                <c:pt idx="573">
                  <c:v>36</c:v>
                </c:pt>
                <c:pt idx="574">
                  <c:v>29</c:v>
                </c:pt>
                <c:pt idx="575">
                  <c:v>31</c:v>
                </c:pt>
                <c:pt idx="576">
                  <c:v>25</c:v>
                </c:pt>
                <c:pt idx="577">
                  <c:v>61</c:v>
                </c:pt>
                <c:pt idx="578">
                  <c:v>31</c:v>
                </c:pt>
                <c:pt idx="579">
                  <c:v>60</c:v>
                </c:pt>
                <c:pt idx="580">
                  <c:v>35</c:v>
                </c:pt>
                <c:pt idx="581">
                  <c:v>29</c:v>
                </c:pt>
                <c:pt idx="582">
                  <c:v>66</c:v>
                </c:pt>
                <c:pt idx="583">
                  <c:v>36</c:v>
                </c:pt>
                <c:pt idx="584">
                  <c:v>60</c:v>
                </c:pt>
                <c:pt idx="585">
                  <c:v>28</c:v>
                </c:pt>
                <c:pt idx="586">
                  <c:v>61</c:v>
                </c:pt>
                <c:pt idx="587">
                  <c:v>32</c:v>
                </c:pt>
                <c:pt idx="588">
                  <c:v>61</c:v>
                </c:pt>
                <c:pt idx="589">
                  <c:v>36</c:v>
                </c:pt>
                <c:pt idx="590">
                  <c:v>56</c:v>
                </c:pt>
                <c:pt idx="591">
                  <c:v>35</c:v>
                </c:pt>
                <c:pt idx="592">
                  <c:v>31</c:v>
                </c:pt>
                <c:pt idx="593">
                  <c:v>61</c:v>
                </c:pt>
                <c:pt idx="594">
                  <c:v>28</c:v>
                </c:pt>
                <c:pt idx="595">
                  <c:v>61</c:v>
                </c:pt>
                <c:pt idx="596">
                  <c:v>32</c:v>
                </c:pt>
                <c:pt idx="597">
                  <c:v>59</c:v>
                </c:pt>
                <c:pt idx="598">
                  <c:v>36</c:v>
                </c:pt>
                <c:pt idx="599">
                  <c:v>58</c:v>
                </c:pt>
                <c:pt idx="600">
                  <c:v>35</c:v>
                </c:pt>
                <c:pt idx="601">
                  <c:v>31</c:v>
                </c:pt>
                <c:pt idx="602">
                  <c:v>59</c:v>
                </c:pt>
                <c:pt idx="603">
                  <c:v>28</c:v>
                </c:pt>
                <c:pt idx="604">
                  <c:v>58</c:v>
                </c:pt>
                <c:pt idx="605">
                  <c:v>31</c:v>
                </c:pt>
                <c:pt idx="606">
                  <c:v>27</c:v>
                </c:pt>
                <c:pt idx="607">
                  <c:v>30</c:v>
                </c:pt>
                <c:pt idx="608">
                  <c:v>30</c:v>
                </c:pt>
                <c:pt idx="609">
                  <c:v>31</c:v>
                </c:pt>
                <c:pt idx="610">
                  <c:v>29</c:v>
                </c:pt>
                <c:pt idx="611">
                  <c:v>30</c:v>
                </c:pt>
                <c:pt idx="612">
                  <c:v>24</c:v>
                </c:pt>
                <c:pt idx="613">
                  <c:v>27</c:v>
                </c:pt>
                <c:pt idx="614">
                  <c:v>30</c:v>
                </c:pt>
                <c:pt idx="615">
                  <c:v>33</c:v>
                </c:pt>
                <c:pt idx="616">
                  <c:v>31</c:v>
                </c:pt>
                <c:pt idx="617">
                  <c:v>59</c:v>
                </c:pt>
                <c:pt idx="618">
                  <c:v>36</c:v>
                </c:pt>
                <c:pt idx="619">
                  <c:v>61</c:v>
                </c:pt>
                <c:pt idx="620">
                  <c:v>34</c:v>
                </c:pt>
                <c:pt idx="621">
                  <c:v>23</c:v>
                </c:pt>
                <c:pt idx="622">
                  <c:v>64</c:v>
                </c:pt>
                <c:pt idx="623">
                  <c:v>34</c:v>
                </c:pt>
                <c:pt idx="624">
                  <c:v>59</c:v>
                </c:pt>
                <c:pt idx="625">
                  <c:v>36</c:v>
                </c:pt>
                <c:pt idx="626">
                  <c:v>60</c:v>
                </c:pt>
                <c:pt idx="627">
                  <c:v>36</c:v>
                </c:pt>
                <c:pt idx="628">
                  <c:v>60</c:v>
                </c:pt>
                <c:pt idx="629">
                  <c:v>35</c:v>
                </c:pt>
                <c:pt idx="630">
                  <c:v>24</c:v>
                </c:pt>
                <c:pt idx="631">
                  <c:v>64</c:v>
                </c:pt>
                <c:pt idx="632">
                  <c:v>32</c:v>
                </c:pt>
                <c:pt idx="633">
                  <c:v>60</c:v>
                </c:pt>
                <c:pt idx="634">
                  <c:v>36</c:v>
                </c:pt>
                <c:pt idx="635">
                  <c:v>61</c:v>
                </c:pt>
                <c:pt idx="636">
                  <c:v>35</c:v>
                </c:pt>
                <c:pt idx="637">
                  <c:v>61</c:v>
                </c:pt>
                <c:pt idx="638">
                  <c:v>36</c:v>
                </c:pt>
                <c:pt idx="639">
                  <c:v>39</c:v>
                </c:pt>
                <c:pt idx="640">
                  <c:v>32</c:v>
                </c:pt>
                <c:pt idx="641">
                  <c:v>31</c:v>
                </c:pt>
                <c:pt idx="642">
                  <c:v>59</c:v>
                </c:pt>
                <c:pt idx="643">
                  <c:v>35</c:v>
                </c:pt>
                <c:pt idx="644">
                  <c:v>58</c:v>
                </c:pt>
                <c:pt idx="645">
                  <c:v>60</c:v>
                </c:pt>
                <c:pt idx="646">
                  <c:v>31</c:v>
                </c:pt>
                <c:pt idx="647">
                  <c:v>56</c:v>
                </c:pt>
                <c:pt idx="648">
                  <c:v>28</c:v>
                </c:pt>
                <c:pt idx="649">
                  <c:v>61</c:v>
                </c:pt>
                <c:pt idx="650">
                  <c:v>33</c:v>
                </c:pt>
                <c:pt idx="651">
                  <c:v>62</c:v>
                </c:pt>
                <c:pt idx="652">
                  <c:v>36</c:v>
                </c:pt>
                <c:pt idx="653">
                  <c:v>59</c:v>
                </c:pt>
                <c:pt idx="654">
                  <c:v>36</c:v>
                </c:pt>
                <c:pt idx="655">
                  <c:v>61</c:v>
                </c:pt>
                <c:pt idx="656">
                  <c:v>34</c:v>
                </c:pt>
                <c:pt idx="657">
                  <c:v>43</c:v>
                </c:pt>
                <c:pt idx="658">
                  <c:v>32</c:v>
                </c:pt>
                <c:pt idx="659">
                  <c:v>58</c:v>
                </c:pt>
                <c:pt idx="660">
                  <c:v>36</c:v>
                </c:pt>
                <c:pt idx="661">
                  <c:v>60</c:v>
                </c:pt>
                <c:pt idx="662">
                  <c:v>36</c:v>
                </c:pt>
                <c:pt idx="663">
                  <c:v>59</c:v>
                </c:pt>
                <c:pt idx="664">
                  <c:v>34</c:v>
                </c:pt>
                <c:pt idx="665">
                  <c:v>27</c:v>
                </c:pt>
                <c:pt idx="666">
                  <c:v>23</c:v>
                </c:pt>
                <c:pt idx="667">
                  <c:v>31</c:v>
                </c:pt>
                <c:pt idx="668">
                  <c:v>30</c:v>
                </c:pt>
                <c:pt idx="669">
                  <c:v>30</c:v>
                </c:pt>
                <c:pt idx="670">
                  <c:v>30</c:v>
                </c:pt>
                <c:pt idx="671">
                  <c:v>29</c:v>
                </c:pt>
                <c:pt idx="672">
                  <c:v>29</c:v>
                </c:pt>
                <c:pt idx="673">
                  <c:v>32</c:v>
                </c:pt>
                <c:pt idx="674">
                  <c:v>31</c:v>
                </c:pt>
                <c:pt idx="675">
                  <c:v>41</c:v>
                </c:pt>
                <c:pt idx="676">
                  <c:v>32</c:v>
                </c:pt>
                <c:pt idx="677">
                  <c:v>60</c:v>
                </c:pt>
                <c:pt idx="678">
                  <c:v>34</c:v>
                </c:pt>
                <c:pt idx="679">
                  <c:v>64</c:v>
                </c:pt>
                <c:pt idx="680">
                  <c:v>35</c:v>
                </c:pt>
                <c:pt idx="681">
                  <c:v>30</c:v>
                </c:pt>
                <c:pt idx="682">
                  <c:v>61</c:v>
                </c:pt>
                <c:pt idx="683">
                  <c:v>36</c:v>
                </c:pt>
                <c:pt idx="684">
                  <c:v>40</c:v>
                </c:pt>
                <c:pt idx="685">
                  <c:v>32</c:v>
                </c:pt>
                <c:pt idx="686">
                  <c:v>56</c:v>
                </c:pt>
                <c:pt idx="687">
                  <c:v>36</c:v>
                </c:pt>
                <c:pt idx="688">
                  <c:v>31</c:v>
                </c:pt>
                <c:pt idx="689">
                  <c:v>30</c:v>
                </c:pt>
                <c:pt idx="690">
                  <c:v>57</c:v>
                </c:pt>
                <c:pt idx="691">
                  <c:v>59</c:v>
                </c:pt>
                <c:pt idx="692">
                  <c:v>31</c:v>
                </c:pt>
                <c:pt idx="693">
                  <c:v>40</c:v>
                </c:pt>
                <c:pt idx="694">
                  <c:v>31</c:v>
                </c:pt>
                <c:pt idx="695">
                  <c:v>66</c:v>
                </c:pt>
                <c:pt idx="696">
                  <c:v>36</c:v>
                </c:pt>
                <c:pt idx="697">
                  <c:v>60</c:v>
                </c:pt>
                <c:pt idx="698">
                  <c:v>36</c:v>
                </c:pt>
                <c:pt idx="699">
                  <c:v>63</c:v>
                </c:pt>
                <c:pt idx="700">
                  <c:v>34</c:v>
                </c:pt>
                <c:pt idx="701">
                  <c:v>30</c:v>
                </c:pt>
                <c:pt idx="702">
                  <c:v>41</c:v>
                </c:pt>
                <c:pt idx="703">
                  <c:v>31</c:v>
                </c:pt>
                <c:pt idx="704">
                  <c:v>64</c:v>
                </c:pt>
                <c:pt idx="705">
                  <c:v>36</c:v>
                </c:pt>
                <c:pt idx="706">
                  <c:v>61</c:v>
                </c:pt>
                <c:pt idx="707">
                  <c:v>35</c:v>
                </c:pt>
                <c:pt idx="708">
                  <c:v>59</c:v>
                </c:pt>
                <c:pt idx="709">
                  <c:v>36</c:v>
                </c:pt>
                <c:pt idx="710">
                  <c:v>60</c:v>
                </c:pt>
                <c:pt idx="711">
                  <c:v>27</c:v>
                </c:pt>
                <c:pt idx="712">
                  <c:v>58</c:v>
                </c:pt>
                <c:pt idx="713">
                  <c:v>32</c:v>
                </c:pt>
                <c:pt idx="714">
                  <c:v>31</c:v>
                </c:pt>
                <c:pt idx="715">
                  <c:v>61</c:v>
                </c:pt>
                <c:pt idx="716">
                  <c:v>35</c:v>
                </c:pt>
                <c:pt idx="717">
                  <c:v>60</c:v>
                </c:pt>
                <c:pt idx="718">
                  <c:v>36</c:v>
                </c:pt>
                <c:pt idx="719">
                  <c:v>60</c:v>
                </c:pt>
                <c:pt idx="720">
                  <c:v>28</c:v>
                </c:pt>
                <c:pt idx="721">
                  <c:v>55</c:v>
                </c:pt>
                <c:pt idx="722">
                  <c:v>31</c:v>
                </c:pt>
                <c:pt idx="723">
                  <c:v>29</c:v>
                </c:pt>
                <c:pt idx="724">
                  <c:v>29</c:v>
                </c:pt>
                <c:pt idx="725">
                  <c:v>31</c:v>
                </c:pt>
                <c:pt idx="726">
                  <c:v>30</c:v>
                </c:pt>
                <c:pt idx="727">
                  <c:v>30</c:v>
                </c:pt>
                <c:pt idx="728">
                  <c:v>29</c:v>
                </c:pt>
                <c:pt idx="729">
                  <c:v>23</c:v>
                </c:pt>
                <c:pt idx="730">
                  <c:v>30</c:v>
                </c:pt>
                <c:pt idx="731">
                  <c:v>29</c:v>
                </c:pt>
                <c:pt idx="732">
                  <c:v>32</c:v>
                </c:pt>
                <c:pt idx="733">
                  <c:v>61</c:v>
                </c:pt>
                <c:pt idx="734">
                  <c:v>36</c:v>
                </c:pt>
                <c:pt idx="735">
                  <c:v>55</c:v>
                </c:pt>
                <c:pt idx="736">
                  <c:v>37</c:v>
                </c:pt>
                <c:pt idx="737">
                  <c:v>30</c:v>
                </c:pt>
                <c:pt idx="738">
                  <c:v>40</c:v>
                </c:pt>
                <c:pt idx="739">
                  <c:v>33</c:v>
                </c:pt>
                <c:pt idx="740">
                  <c:v>61</c:v>
                </c:pt>
                <c:pt idx="741">
                  <c:v>35</c:v>
                </c:pt>
                <c:pt idx="742">
                  <c:v>61</c:v>
                </c:pt>
                <c:pt idx="743">
                  <c:v>35</c:v>
                </c:pt>
                <c:pt idx="744">
                  <c:v>55</c:v>
                </c:pt>
                <c:pt idx="745">
                  <c:v>36</c:v>
                </c:pt>
                <c:pt idx="746">
                  <c:v>31</c:v>
                </c:pt>
                <c:pt idx="747">
                  <c:v>42</c:v>
                </c:pt>
                <c:pt idx="748">
                  <c:v>31</c:v>
                </c:pt>
                <c:pt idx="749">
                  <c:v>59</c:v>
                </c:pt>
                <c:pt idx="750">
                  <c:v>36</c:v>
                </c:pt>
                <c:pt idx="751">
                  <c:v>61</c:v>
                </c:pt>
                <c:pt idx="752">
                  <c:v>35</c:v>
                </c:pt>
                <c:pt idx="753">
                  <c:v>57</c:v>
                </c:pt>
                <c:pt idx="754">
                  <c:v>35</c:v>
                </c:pt>
                <c:pt idx="755">
                  <c:v>30</c:v>
                </c:pt>
                <c:pt idx="756">
                  <c:v>24</c:v>
                </c:pt>
                <c:pt idx="757">
                  <c:v>62</c:v>
                </c:pt>
                <c:pt idx="758">
                  <c:v>32</c:v>
                </c:pt>
                <c:pt idx="759">
                  <c:v>60</c:v>
                </c:pt>
                <c:pt idx="760">
                  <c:v>35</c:v>
                </c:pt>
                <c:pt idx="761">
                  <c:v>55</c:v>
                </c:pt>
                <c:pt idx="762">
                  <c:v>36</c:v>
                </c:pt>
                <c:pt idx="763">
                  <c:v>31</c:v>
                </c:pt>
                <c:pt idx="764">
                  <c:v>60</c:v>
                </c:pt>
                <c:pt idx="765">
                  <c:v>28</c:v>
                </c:pt>
                <c:pt idx="766">
                  <c:v>61</c:v>
                </c:pt>
                <c:pt idx="767">
                  <c:v>32</c:v>
                </c:pt>
                <c:pt idx="768">
                  <c:v>59</c:v>
                </c:pt>
                <c:pt idx="769">
                  <c:v>36</c:v>
                </c:pt>
                <c:pt idx="770">
                  <c:v>56</c:v>
                </c:pt>
                <c:pt idx="771">
                  <c:v>36</c:v>
                </c:pt>
                <c:pt idx="772">
                  <c:v>31</c:v>
                </c:pt>
                <c:pt idx="773">
                  <c:v>59</c:v>
                </c:pt>
                <c:pt idx="774">
                  <c:v>28</c:v>
                </c:pt>
                <c:pt idx="775">
                  <c:v>60</c:v>
                </c:pt>
                <c:pt idx="776">
                  <c:v>31</c:v>
                </c:pt>
                <c:pt idx="777">
                  <c:v>31</c:v>
                </c:pt>
                <c:pt idx="778">
                  <c:v>55</c:v>
                </c:pt>
                <c:pt idx="779">
                  <c:v>37</c:v>
                </c:pt>
                <c:pt idx="780">
                  <c:v>28</c:v>
                </c:pt>
                <c:pt idx="781">
                  <c:v>30</c:v>
                </c:pt>
                <c:pt idx="782">
                  <c:v>30</c:v>
                </c:pt>
                <c:pt idx="783">
                  <c:v>23</c:v>
                </c:pt>
                <c:pt idx="784">
                  <c:v>29</c:v>
                </c:pt>
                <c:pt idx="785">
                  <c:v>28</c:v>
                </c:pt>
                <c:pt idx="786">
                  <c:v>30</c:v>
                </c:pt>
                <c:pt idx="787">
                  <c:v>30</c:v>
                </c:pt>
                <c:pt idx="788">
                  <c:v>30</c:v>
                </c:pt>
                <c:pt idx="789">
                  <c:v>33</c:v>
                </c:pt>
                <c:pt idx="790">
                  <c:v>60</c:v>
                </c:pt>
                <c:pt idx="791">
                  <c:v>36</c:v>
                </c:pt>
                <c:pt idx="792">
                  <c:v>36</c:v>
                </c:pt>
                <c:pt idx="793">
                  <c:v>34</c:v>
                </c:pt>
                <c:pt idx="794">
                  <c:v>31</c:v>
                </c:pt>
                <c:pt idx="795">
                  <c:v>30</c:v>
                </c:pt>
                <c:pt idx="796">
                  <c:v>55</c:v>
                </c:pt>
                <c:pt idx="797">
                  <c:v>59</c:v>
                </c:pt>
                <c:pt idx="798">
                  <c:v>31</c:v>
                </c:pt>
                <c:pt idx="799">
                  <c:v>60</c:v>
                </c:pt>
                <c:pt idx="800">
                  <c:v>34</c:v>
                </c:pt>
                <c:pt idx="801">
                  <c:v>43</c:v>
                </c:pt>
                <c:pt idx="802">
                  <c:v>32</c:v>
                </c:pt>
                <c:pt idx="803">
                  <c:v>58</c:v>
                </c:pt>
                <c:pt idx="804">
                  <c:v>36</c:v>
                </c:pt>
                <c:pt idx="805">
                  <c:v>30</c:v>
                </c:pt>
                <c:pt idx="806">
                  <c:v>58</c:v>
                </c:pt>
                <c:pt idx="807">
                  <c:v>36</c:v>
                </c:pt>
                <c:pt idx="808">
                  <c:v>55</c:v>
                </c:pt>
                <c:pt idx="809">
                  <c:v>36</c:v>
                </c:pt>
                <c:pt idx="810">
                  <c:v>24</c:v>
                </c:pt>
                <c:pt idx="811">
                  <c:v>58</c:v>
                </c:pt>
                <c:pt idx="812">
                  <c:v>34</c:v>
                </c:pt>
                <c:pt idx="813">
                  <c:v>60</c:v>
                </c:pt>
                <c:pt idx="814">
                  <c:v>36</c:v>
                </c:pt>
                <c:pt idx="815">
                  <c:v>30</c:v>
                </c:pt>
                <c:pt idx="816">
                  <c:v>54</c:v>
                </c:pt>
                <c:pt idx="817">
                  <c:v>37</c:v>
                </c:pt>
                <c:pt idx="818">
                  <c:v>30</c:v>
                </c:pt>
                <c:pt idx="819">
                  <c:v>42</c:v>
                </c:pt>
                <c:pt idx="820">
                  <c:v>31</c:v>
                </c:pt>
                <c:pt idx="821">
                  <c:v>59</c:v>
                </c:pt>
                <c:pt idx="822">
                  <c:v>36</c:v>
                </c:pt>
                <c:pt idx="823">
                  <c:v>60</c:v>
                </c:pt>
                <c:pt idx="824">
                  <c:v>36</c:v>
                </c:pt>
                <c:pt idx="825">
                  <c:v>57</c:v>
                </c:pt>
                <c:pt idx="826">
                  <c:v>35</c:v>
                </c:pt>
                <c:pt idx="827">
                  <c:v>31</c:v>
                </c:pt>
                <c:pt idx="828">
                  <c:v>41</c:v>
                </c:pt>
                <c:pt idx="829">
                  <c:v>32</c:v>
                </c:pt>
                <c:pt idx="830">
                  <c:v>61</c:v>
                </c:pt>
                <c:pt idx="831">
                  <c:v>35</c:v>
                </c:pt>
                <c:pt idx="832">
                  <c:v>57</c:v>
                </c:pt>
                <c:pt idx="833">
                  <c:v>37</c:v>
                </c:pt>
                <c:pt idx="834">
                  <c:v>55</c:v>
                </c:pt>
                <c:pt idx="835">
                  <c:v>37</c:v>
                </c:pt>
                <c:pt idx="836">
                  <c:v>30</c:v>
                </c:pt>
                <c:pt idx="837">
                  <c:v>37</c:v>
                </c:pt>
                <c:pt idx="838">
                  <c:v>32</c:v>
                </c:pt>
                <c:pt idx="839">
                  <c:v>30</c:v>
                </c:pt>
                <c:pt idx="840">
                  <c:v>31</c:v>
                </c:pt>
                <c:pt idx="841">
                  <c:v>28</c:v>
                </c:pt>
                <c:pt idx="842">
                  <c:v>29</c:v>
                </c:pt>
                <c:pt idx="843">
                  <c:v>32</c:v>
                </c:pt>
                <c:pt idx="844">
                  <c:v>29</c:v>
                </c:pt>
                <c:pt idx="845">
                  <c:v>31</c:v>
                </c:pt>
                <c:pt idx="846">
                  <c:v>24</c:v>
                </c:pt>
                <c:pt idx="847">
                  <c:v>56</c:v>
                </c:pt>
                <c:pt idx="848">
                  <c:v>35</c:v>
                </c:pt>
                <c:pt idx="849">
                  <c:v>31</c:v>
                </c:pt>
                <c:pt idx="850">
                  <c:v>60</c:v>
                </c:pt>
                <c:pt idx="851">
                  <c:v>35</c:v>
                </c:pt>
                <c:pt idx="852">
                  <c:v>58</c:v>
                </c:pt>
                <c:pt idx="853">
                  <c:v>36</c:v>
                </c:pt>
                <c:pt idx="854">
                  <c:v>62</c:v>
                </c:pt>
                <c:pt idx="855">
                  <c:v>28</c:v>
                </c:pt>
                <c:pt idx="856">
                  <c:v>57</c:v>
                </c:pt>
                <c:pt idx="857">
                  <c:v>31</c:v>
                </c:pt>
                <c:pt idx="858">
                  <c:v>31</c:v>
                </c:pt>
                <c:pt idx="859">
                  <c:v>62</c:v>
                </c:pt>
                <c:pt idx="860">
                  <c:v>35</c:v>
                </c:pt>
                <c:pt idx="861">
                  <c:v>61</c:v>
                </c:pt>
                <c:pt idx="862">
                  <c:v>37</c:v>
                </c:pt>
                <c:pt idx="863">
                  <c:v>61</c:v>
                </c:pt>
                <c:pt idx="864">
                  <c:v>28</c:v>
                </c:pt>
                <c:pt idx="865">
                  <c:v>56</c:v>
                </c:pt>
                <c:pt idx="866">
                  <c:v>33</c:v>
                </c:pt>
                <c:pt idx="867">
                  <c:v>30</c:v>
                </c:pt>
                <c:pt idx="868">
                  <c:v>58</c:v>
                </c:pt>
                <c:pt idx="869">
                  <c:v>37</c:v>
                </c:pt>
                <c:pt idx="870">
                  <c:v>61</c:v>
                </c:pt>
                <c:pt idx="871">
                  <c:v>35</c:v>
                </c:pt>
                <c:pt idx="872">
                  <c:v>30</c:v>
                </c:pt>
                <c:pt idx="873">
                  <c:v>39</c:v>
                </c:pt>
                <c:pt idx="874">
                  <c:v>32</c:v>
                </c:pt>
                <c:pt idx="875">
                  <c:v>31</c:v>
                </c:pt>
                <c:pt idx="876">
                  <c:v>60</c:v>
                </c:pt>
                <c:pt idx="877">
                  <c:v>35</c:v>
                </c:pt>
                <c:pt idx="878">
                  <c:v>61</c:v>
                </c:pt>
                <c:pt idx="879">
                  <c:v>36</c:v>
                </c:pt>
                <c:pt idx="880">
                  <c:v>60</c:v>
                </c:pt>
                <c:pt idx="881">
                  <c:v>36</c:v>
                </c:pt>
                <c:pt idx="882">
                  <c:v>39</c:v>
                </c:pt>
                <c:pt idx="883">
                  <c:v>32</c:v>
                </c:pt>
                <c:pt idx="884">
                  <c:v>30</c:v>
                </c:pt>
                <c:pt idx="885">
                  <c:v>60</c:v>
                </c:pt>
                <c:pt idx="886">
                  <c:v>35</c:v>
                </c:pt>
                <c:pt idx="887">
                  <c:v>60</c:v>
                </c:pt>
                <c:pt idx="888">
                  <c:v>35</c:v>
                </c:pt>
                <c:pt idx="889">
                  <c:v>30</c:v>
                </c:pt>
                <c:pt idx="890">
                  <c:v>55</c:v>
                </c:pt>
                <c:pt idx="891">
                  <c:v>28</c:v>
                </c:pt>
                <c:pt idx="892">
                  <c:v>59</c:v>
                </c:pt>
                <c:pt idx="893">
                  <c:v>33</c:v>
                </c:pt>
                <c:pt idx="894">
                  <c:v>60</c:v>
                </c:pt>
                <c:pt idx="895">
                  <c:v>35</c:v>
                </c:pt>
                <c:pt idx="896">
                  <c:v>28</c:v>
                </c:pt>
                <c:pt idx="897">
                  <c:v>29</c:v>
                </c:pt>
                <c:pt idx="898">
                  <c:v>29</c:v>
                </c:pt>
                <c:pt idx="899">
                  <c:v>30</c:v>
                </c:pt>
                <c:pt idx="900">
                  <c:v>25</c:v>
                </c:pt>
                <c:pt idx="901">
                  <c:v>51</c:v>
                </c:pt>
                <c:pt idx="902">
                  <c:v>53</c:v>
                </c:pt>
                <c:pt idx="903">
                  <c:v>33</c:v>
                </c:pt>
                <c:pt idx="904">
                  <c:v>30</c:v>
                </c:pt>
                <c:pt idx="905">
                  <c:v>29</c:v>
                </c:pt>
                <c:pt idx="906">
                  <c:v>32</c:v>
                </c:pt>
                <c:pt idx="907">
                  <c:v>32</c:v>
                </c:pt>
                <c:pt idx="908">
                  <c:v>58</c:v>
                </c:pt>
                <c:pt idx="909">
                  <c:v>28</c:v>
                </c:pt>
                <c:pt idx="910">
                  <c:v>59</c:v>
                </c:pt>
                <c:pt idx="911">
                  <c:v>33</c:v>
                </c:pt>
                <c:pt idx="912">
                  <c:v>55</c:v>
                </c:pt>
                <c:pt idx="913">
                  <c:v>36</c:v>
                </c:pt>
                <c:pt idx="914">
                  <c:v>66</c:v>
                </c:pt>
                <c:pt idx="915">
                  <c:v>36</c:v>
                </c:pt>
                <c:pt idx="916">
                  <c:v>60</c:v>
                </c:pt>
                <c:pt idx="917">
                  <c:v>36</c:v>
                </c:pt>
                <c:pt idx="918">
                  <c:v>40</c:v>
                </c:pt>
                <c:pt idx="919">
                  <c:v>32</c:v>
                </c:pt>
                <c:pt idx="920">
                  <c:v>60</c:v>
                </c:pt>
                <c:pt idx="921">
                  <c:v>36</c:v>
                </c:pt>
                <c:pt idx="922">
                  <c:v>55</c:v>
                </c:pt>
                <c:pt idx="923">
                  <c:v>37</c:v>
                </c:pt>
                <c:pt idx="924">
                  <c:v>30</c:v>
                </c:pt>
                <c:pt idx="925">
                  <c:v>59</c:v>
                </c:pt>
                <c:pt idx="926">
                  <c:v>36</c:v>
                </c:pt>
                <c:pt idx="927">
                  <c:v>24</c:v>
                </c:pt>
                <c:pt idx="928">
                  <c:v>59</c:v>
                </c:pt>
                <c:pt idx="929">
                  <c:v>33</c:v>
                </c:pt>
                <c:pt idx="930">
                  <c:v>29</c:v>
                </c:pt>
                <c:pt idx="931">
                  <c:v>65</c:v>
                </c:pt>
                <c:pt idx="932">
                  <c:v>36</c:v>
                </c:pt>
                <c:pt idx="933">
                  <c:v>60</c:v>
                </c:pt>
                <c:pt idx="934">
                  <c:v>36</c:v>
                </c:pt>
                <c:pt idx="935">
                  <c:v>60</c:v>
                </c:pt>
                <c:pt idx="936">
                  <c:v>28</c:v>
                </c:pt>
                <c:pt idx="937">
                  <c:v>61</c:v>
                </c:pt>
                <c:pt idx="938">
                  <c:v>31</c:v>
                </c:pt>
                <c:pt idx="939">
                  <c:v>56</c:v>
                </c:pt>
                <c:pt idx="940">
                  <c:v>36</c:v>
                </c:pt>
                <c:pt idx="941">
                  <c:v>31</c:v>
                </c:pt>
                <c:pt idx="942">
                  <c:v>60</c:v>
                </c:pt>
                <c:pt idx="943">
                  <c:v>35</c:v>
                </c:pt>
                <c:pt idx="944">
                  <c:v>62</c:v>
                </c:pt>
                <c:pt idx="945">
                  <c:v>28</c:v>
                </c:pt>
                <c:pt idx="946">
                  <c:v>59</c:v>
                </c:pt>
                <c:pt idx="947">
                  <c:v>33</c:v>
                </c:pt>
                <c:pt idx="948">
                  <c:v>57</c:v>
                </c:pt>
                <c:pt idx="949">
                  <c:v>35</c:v>
                </c:pt>
                <c:pt idx="950">
                  <c:v>30</c:v>
                </c:pt>
                <c:pt idx="951">
                  <c:v>63</c:v>
                </c:pt>
                <c:pt idx="952">
                  <c:v>35</c:v>
                </c:pt>
                <c:pt idx="953">
                  <c:v>59</c:v>
                </c:pt>
                <c:pt idx="954">
                  <c:v>27</c:v>
                </c:pt>
                <c:pt idx="955">
                  <c:v>54</c:v>
                </c:pt>
                <c:pt idx="956">
                  <c:v>33</c:v>
                </c:pt>
                <c:pt idx="957">
                  <c:v>28</c:v>
                </c:pt>
                <c:pt idx="958">
                  <c:v>30</c:v>
                </c:pt>
                <c:pt idx="959">
                  <c:v>31</c:v>
                </c:pt>
                <c:pt idx="960">
                  <c:v>29</c:v>
                </c:pt>
                <c:pt idx="961">
                  <c:v>29</c:v>
                </c:pt>
                <c:pt idx="962">
                  <c:v>31</c:v>
                </c:pt>
                <c:pt idx="963">
                  <c:v>22</c:v>
                </c:pt>
                <c:pt idx="964">
                  <c:v>31</c:v>
                </c:pt>
                <c:pt idx="965">
                  <c:v>32</c:v>
                </c:pt>
                <c:pt idx="966">
                  <c:v>57</c:v>
                </c:pt>
                <c:pt idx="967">
                  <c:v>59</c:v>
                </c:pt>
                <c:pt idx="968">
                  <c:v>30</c:v>
                </c:pt>
                <c:pt idx="969">
                  <c:v>60</c:v>
                </c:pt>
                <c:pt idx="970">
                  <c:v>36</c:v>
                </c:pt>
                <c:pt idx="971">
                  <c:v>56</c:v>
                </c:pt>
                <c:pt idx="972">
                  <c:v>28</c:v>
                </c:pt>
                <c:pt idx="973">
                  <c:v>60</c:v>
                </c:pt>
                <c:pt idx="974">
                  <c:v>34</c:v>
                </c:pt>
                <c:pt idx="975">
                  <c:v>60</c:v>
                </c:pt>
                <c:pt idx="976">
                  <c:v>36</c:v>
                </c:pt>
                <c:pt idx="977">
                  <c:v>59</c:v>
                </c:pt>
                <c:pt idx="978">
                  <c:v>36</c:v>
                </c:pt>
                <c:pt idx="979">
                  <c:v>61</c:v>
                </c:pt>
                <c:pt idx="980">
                  <c:v>34</c:v>
                </c:pt>
                <c:pt idx="981">
                  <c:v>42</c:v>
                </c:pt>
                <c:pt idx="982">
                  <c:v>32</c:v>
                </c:pt>
                <c:pt idx="983">
                  <c:v>61</c:v>
                </c:pt>
                <c:pt idx="984">
                  <c:v>36</c:v>
                </c:pt>
                <c:pt idx="985">
                  <c:v>60</c:v>
                </c:pt>
                <c:pt idx="986">
                  <c:v>36</c:v>
                </c:pt>
                <c:pt idx="987">
                  <c:v>61</c:v>
                </c:pt>
                <c:pt idx="988">
                  <c:v>36</c:v>
                </c:pt>
                <c:pt idx="989">
                  <c:v>56</c:v>
                </c:pt>
                <c:pt idx="990">
                  <c:v>28</c:v>
                </c:pt>
                <c:pt idx="991">
                  <c:v>61</c:v>
                </c:pt>
                <c:pt idx="992">
                  <c:v>32</c:v>
                </c:pt>
                <c:pt idx="993">
                  <c:v>60</c:v>
                </c:pt>
                <c:pt idx="994">
                  <c:v>35</c:v>
                </c:pt>
                <c:pt idx="995">
                  <c:v>61</c:v>
                </c:pt>
                <c:pt idx="996">
                  <c:v>35</c:v>
                </c:pt>
                <c:pt idx="997">
                  <c:v>62</c:v>
                </c:pt>
                <c:pt idx="998">
                  <c:v>34</c:v>
                </c:pt>
              </c:numCache>
            </c:numRef>
          </c:val>
          <c:smooth val="0"/>
          <c:extLst>
            <c:ext xmlns:c16="http://schemas.microsoft.com/office/drawing/2014/chart" uri="{C3380CC4-5D6E-409C-BE32-E72D297353CC}">
              <c16:uniqueId val="{00000000-34E3-42F8-9B97-30143162DE17}"/>
            </c:ext>
          </c:extLst>
        </c:ser>
        <c:dLbls>
          <c:showLegendKey val="0"/>
          <c:showVal val="0"/>
          <c:showCatName val="0"/>
          <c:showSerName val="0"/>
          <c:showPercent val="0"/>
          <c:showBubbleSize val="0"/>
        </c:dLbls>
        <c:smooth val="0"/>
        <c:axId val="1153165296"/>
        <c:axId val="1153159392"/>
      </c:lineChart>
      <c:catAx>
        <c:axId val="115316529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53159392"/>
        <c:crosses val="autoZero"/>
        <c:auto val="1"/>
        <c:lblAlgn val="ctr"/>
        <c:lblOffset val="100"/>
        <c:tickLblSkip val="100"/>
        <c:noMultiLvlLbl val="0"/>
      </c:catAx>
      <c:valAx>
        <c:axId val="115315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53165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200">
                <a:latin typeface="Times New Roman" panose="02020603050405020304" pitchFamily="18" charset="0"/>
                <a:cs typeface="Times New Roman" panose="02020603050405020304" pitchFamily="18" charset="0"/>
              </a:rPr>
              <a:t>Bereinigte Daten 40</a:t>
            </a:r>
            <a:r>
              <a:rPr lang="de-DE" sz="1200" b="0" i="0" u="none" strike="noStrike" kern="1200" spc="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rPr>
              <a:t>fps</a:t>
            </a:r>
            <a:endParaRPr lang="de-DE"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'FpsMessung Volle SZene 40 Fps'!$B$2</c:f>
              <c:strCache>
                <c:ptCount val="1"/>
                <c:pt idx="0">
                  <c:v>Bereinigt</c:v>
                </c:pt>
              </c:strCache>
            </c:strRef>
          </c:tx>
          <c:spPr>
            <a:ln w="28575" cap="rnd">
              <a:solidFill>
                <a:schemeClr val="accent1"/>
              </a:solidFill>
              <a:round/>
            </a:ln>
            <a:effectLst/>
          </c:spPr>
          <c:marker>
            <c:symbol val="none"/>
          </c:marker>
          <c:val>
            <c:numRef>
              <c:f>'FpsMessung Volle SZene 40 Fps'!$B$3:$B$1001</c:f>
              <c:numCache>
                <c:formatCode>General</c:formatCode>
                <c:ptCount val="999"/>
                <c:pt idx="0">
                  <c:v>50</c:v>
                </c:pt>
                <c:pt idx="1">
                  <c:v>50</c:v>
                </c:pt>
                <c:pt idx="3">
                  <c:v>31</c:v>
                </c:pt>
                <c:pt idx="4">
                  <c:v>52</c:v>
                </c:pt>
                <c:pt idx="5">
                  <c:v>57</c:v>
                </c:pt>
                <c:pt idx="6">
                  <c:v>70</c:v>
                </c:pt>
                <c:pt idx="7">
                  <c:v>33</c:v>
                </c:pt>
                <c:pt idx="8">
                  <c:v>46</c:v>
                </c:pt>
                <c:pt idx="9">
                  <c:v>71</c:v>
                </c:pt>
                <c:pt idx="10">
                  <c:v>32</c:v>
                </c:pt>
                <c:pt idx="11">
                  <c:v>72</c:v>
                </c:pt>
                <c:pt idx="12">
                  <c:v>32</c:v>
                </c:pt>
                <c:pt idx="13">
                  <c:v>58</c:v>
                </c:pt>
                <c:pt idx="14">
                  <c:v>35</c:v>
                </c:pt>
                <c:pt idx="15">
                  <c:v>31</c:v>
                </c:pt>
                <c:pt idx="16">
                  <c:v>27</c:v>
                </c:pt>
                <c:pt idx="17">
                  <c:v>34</c:v>
                </c:pt>
                <c:pt idx="18">
                  <c:v>24</c:v>
                </c:pt>
                <c:pt idx="19">
                  <c:v>59</c:v>
                </c:pt>
                <c:pt idx="20">
                  <c:v>30</c:v>
                </c:pt>
                <c:pt idx="21">
                  <c:v>32</c:v>
                </c:pt>
                <c:pt idx="22">
                  <c:v>30</c:v>
                </c:pt>
                <c:pt idx="23">
                  <c:v>30</c:v>
                </c:pt>
                <c:pt idx="24">
                  <c:v>30</c:v>
                </c:pt>
                <c:pt idx="25">
                  <c:v>30</c:v>
                </c:pt>
                <c:pt idx="26">
                  <c:v>30</c:v>
                </c:pt>
                <c:pt idx="27">
                  <c:v>21</c:v>
                </c:pt>
                <c:pt idx="28">
                  <c:v>31</c:v>
                </c:pt>
                <c:pt idx="29">
                  <c:v>31</c:v>
                </c:pt>
                <c:pt idx="30">
                  <c:v>27</c:v>
                </c:pt>
                <c:pt idx="31">
                  <c:v>32</c:v>
                </c:pt>
                <c:pt idx="32">
                  <c:v>31</c:v>
                </c:pt>
                <c:pt idx="33">
                  <c:v>28</c:v>
                </c:pt>
                <c:pt idx="34">
                  <c:v>29</c:v>
                </c:pt>
                <c:pt idx="35">
                  <c:v>31</c:v>
                </c:pt>
                <c:pt idx="36">
                  <c:v>25</c:v>
                </c:pt>
                <c:pt idx="37">
                  <c:v>54</c:v>
                </c:pt>
                <c:pt idx="38">
                  <c:v>34</c:v>
                </c:pt>
                <c:pt idx="39">
                  <c:v>31</c:v>
                </c:pt>
                <c:pt idx="40">
                  <c:v>29</c:v>
                </c:pt>
                <c:pt idx="41">
                  <c:v>30</c:v>
                </c:pt>
                <c:pt idx="42">
                  <c:v>31</c:v>
                </c:pt>
                <c:pt idx="43">
                  <c:v>30</c:v>
                </c:pt>
                <c:pt idx="44">
                  <c:v>30</c:v>
                </c:pt>
                <c:pt idx="45">
                  <c:v>39</c:v>
                </c:pt>
                <c:pt idx="46">
                  <c:v>32</c:v>
                </c:pt>
                <c:pt idx="47">
                  <c:v>56</c:v>
                </c:pt>
                <c:pt idx="48">
                  <c:v>36</c:v>
                </c:pt>
                <c:pt idx="49">
                  <c:v>32</c:v>
                </c:pt>
                <c:pt idx="50">
                  <c:v>60</c:v>
                </c:pt>
                <c:pt idx="51">
                  <c:v>36</c:v>
                </c:pt>
                <c:pt idx="52">
                  <c:v>61</c:v>
                </c:pt>
                <c:pt idx="53">
                  <c:v>36</c:v>
                </c:pt>
                <c:pt idx="54">
                  <c:v>39</c:v>
                </c:pt>
                <c:pt idx="55">
                  <c:v>33</c:v>
                </c:pt>
                <c:pt idx="56">
                  <c:v>56</c:v>
                </c:pt>
                <c:pt idx="57">
                  <c:v>36</c:v>
                </c:pt>
                <c:pt idx="58">
                  <c:v>30</c:v>
                </c:pt>
                <c:pt idx="59">
                  <c:v>61</c:v>
                </c:pt>
                <c:pt idx="60">
                  <c:v>35</c:v>
                </c:pt>
                <c:pt idx="61">
                  <c:v>62</c:v>
                </c:pt>
                <c:pt idx="62">
                  <c:v>34</c:v>
                </c:pt>
                <c:pt idx="63">
                  <c:v>24</c:v>
                </c:pt>
                <c:pt idx="64">
                  <c:v>54</c:v>
                </c:pt>
                <c:pt idx="65">
                  <c:v>35</c:v>
                </c:pt>
                <c:pt idx="66">
                  <c:v>31</c:v>
                </c:pt>
                <c:pt idx="67">
                  <c:v>30</c:v>
                </c:pt>
                <c:pt idx="68">
                  <c:v>60</c:v>
                </c:pt>
                <c:pt idx="69">
                  <c:v>36</c:v>
                </c:pt>
                <c:pt idx="70">
                  <c:v>60</c:v>
                </c:pt>
                <c:pt idx="71">
                  <c:v>35</c:v>
                </c:pt>
                <c:pt idx="72">
                  <c:v>39</c:v>
                </c:pt>
                <c:pt idx="73">
                  <c:v>33</c:v>
                </c:pt>
                <c:pt idx="74">
                  <c:v>30</c:v>
                </c:pt>
                <c:pt idx="75">
                  <c:v>62</c:v>
                </c:pt>
                <c:pt idx="76">
                  <c:v>35</c:v>
                </c:pt>
                <c:pt idx="77">
                  <c:v>60</c:v>
                </c:pt>
                <c:pt idx="78">
                  <c:v>36</c:v>
                </c:pt>
                <c:pt idx="79">
                  <c:v>61</c:v>
                </c:pt>
                <c:pt idx="80">
                  <c:v>36</c:v>
                </c:pt>
                <c:pt idx="81">
                  <c:v>38</c:v>
                </c:pt>
                <c:pt idx="82">
                  <c:v>29</c:v>
                </c:pt>
                <c:pt idx="83">
                  <c:v>30</c:v>
                </c:pt>
                <c:pt idx="84">
                  <c:v>30</c:v>
                </c:pt>
                <c:pt idx="85">
                  <c:v>30</c:v>
                </c:pt>
                <c:pt idx="86">
                  <c:v>30</c:v>
                </c:pt>
                <c:pt idx="87">
                  <c:v>30</c:v>
                </c:pt>
                <c:pt idx="88">
                  <c:v>29</c:v>
                </c:pt>
                <c:pt idx="89">
                  <c:v>29</c:v>
                </c:pt>
                <c:pt idx="90">
                  <c:v>24</c:v>
                </c:pt>
                <c:pt idx="91">
                  <c:v>29</c:v>
                </c:pt>
                <c:pt idx="92">
                  <c:v>32</c:v>
                </c:pt>
                <c:pt idx="93">
                  <c:v>31</c:v>
                </c:pt>
                <c:pt idx="94">
                  <c:v>56</c:v>
                </c:pt>
                <c:pt idx="95">
                  <c:v>35</c:v>
                </c:pt>
                <c:pt idx="96">
                  <c:v>31</c:v>
                </c:pt>
                <c:pt idx="97">
                  <c:v>57</c:v>
                </c:pt>
                <c:pt idx="98">
                  <c:v>58</c:v>
                </c:pt>
                <c:pt idx="99">
                  <c:v>25</c:v>
                </c:pt>
                <c:pt idx="100">
                  <c:v>60</c:v>
                </c:pt>
                <c:pt idx="101">
                  <c:v>33</c:v>
                </c:pt>
                <c:pt idx="102">
                  <c:v>57</c:v>
                </c:pt>
                <c:pt idx="103">
                  <c:v>36</c:v>
                </c:pt>
                <c:pt idx="104">
                  <c:v>31</c:v>
                </c:pt>
                <c:pt idx="105">
                  <c:v>60</c:v>
                </c:pt>
                <c:pt idx="106">
                  <c:v>36</c:v>
                </c:pt>
                <c:pt idx="107">
                  <c:v>61</c:v>
                </c:pt>
                <c:pt idx="108">
                  <c:v>28</c:v>
                </c:pt>
                <c:pt idx="109">
                  <c:v>60</c:v>
                </c:pt>
                <c:pt idx="110">
                  <c:v>32</c:v>
                </c:pt>
                <c:pt idx="111">
                  <c:v>55</c:v>
                </c:pt>
                <c:pt idx="112">
                  <c:v>36</c:v>
                </c:pt>
                <c:pt idx="113">
                  <c:v>31</c:v>
                </c:pt>
                <c:pt idx="114">
                  <c:v>59</c:v>
                </c:pt>
                <c:pt idx="115">
                  <c:v>36</c:v>
                </c:pt>
                <c:pt idx="116">
                  <c:v>60</c:v>
                </c:pt>
                <c:pt idx="117">
                  <c:v>28</c:v>
                </c:pt>
                <c:pt idx="118">
                  <c:v>60</c:v>
                </c:pt>
                <c:pt idx="119">
                  <c:v>32</c:v>
                </c:pt>
                <c:pt idx="120">
                  <c:v>56</c:v>
                </c:pt>
                <c:pt idx="121">
                  <c:v>35</c:v>
                </c:pt>
                <c:pt idx="122">
                  <c:v>31</c:v>
                </c:pt>
                <c:pt idx="123">
                  <c:v>60</c:v>
                </c:pt>
                <c:pt idx="124">
                  <c:v>36</c:v>
                </c:pt>
                <c:pt idx="125">
                  <c:v>59</c:v>
                </c:pt>
                <c:pt idx="126">
                  <c:v>28</c:v>
                </c:pt>
                <c:pt idx="127">
                  <c:v>62</c:v>
                </c:pt>
                <c:pt idx="128">
                  <c:v>32</c:v>
                </c:pt>
                <c:pt idx="129">
                  <c:v>55</c:v>
                </c:pt>
                <c:pt idx="130">
                  <c:v>36</c:v>
                </c:pt>
                <c:pt idx="131">
                  <c:v>31</c:v>
                </c:pt>
                <c:pt idx="132">
                  <c:v>60</c:v>
                </c:pt>
                <c:pt idx="133">
                  <c:v>35</c:v>
                </c:pt>
                <c:pt idx="134">
                  <c:v>61</c:v>
                </c:pt>
                <c:pt idx="135">
                  <c:v>28</c:v>
                </c:pt>
                <c:pt idx="136">
                  <c:v>60</c:v>
                </c:pt>
                <c:pt idx="137">
                  <c:v>32</c:v>
                </c:pt>
                <c:pt idx="138">
                  <c:v>56</c:v>
                </c:pt>
                <c:pt idx="139">
                  <c:v>36</c:v>
                </c:pt>
                <c:pt idx="140">
                  <c:v>30</c:v>
                </c:pt>
                <c:pt idx="141">
                  <c:v>50</c:v>
                </c:pt>
                <c:pt idx="142">
                  <c:v>51</c:v>
                </c:pt>
                <c:pt idx="143">
                  <c:v>54</c:v>
                </c:pt>
                <c:pt idx="144">
                  <c:v>24</c:v>
                </c:pt>
                <c:pt idx="145">
                  <c:v>29</c:v>
                </c:pt>
                <c:pt idx="146">
                  <c:v>28</c:v>
                </c:pt>
                <c:pt idx="147">
                  <c:v>30</c:v>
                </c:pt>
                <c:pt idx="148">
                  <c:v>32</c:v>
                </c:pt>
                <c:pt idx="149">
                  <c:v>30</c:v>
                </c:pt>
                <c:pt idx="150">
                  <c:v>30</c:v>
                </c:pt>
                <c:pt idx="151">
                  <c:v>32</c:v>
                </c:pt>
                <c:pt idx="152">
                  <c:v>55</c:v>
                </c:pt>
                <c:pt idx="153">
                  <c:v>36</c:v>
                </c:pt>
                <c:pt idx="154">
                  <c:v>65</c:v>
                </c:pt>
                <c:pt idx="155">
                  <c:v>35</c:v>
                </c:pt>
                <c:pt idx="156">
                  <c:v>58</c:v>
                </c:pt>
                <c:pt idx="157">
                  <c:v>60</c:v>
                </c:pt>
                <c:pt idx="158">
                  <c:v>31</c:v>
                </c:pt>
                <c:pt idx="159">
                  <c:v>60</c:v>
                </c:pt>
                <c:pt idx="160">
                  <c:v>36</c:v>
                </c:pt>
                <c:pt idx="161">
                  <c:v>61</c:v>
                </c:pt>
                <c:pt idx="162">
                  <c:v>28</c:v>
                </c:pt>
                <c:pt idx="163">
                  <c:v>57</c:v>
                </c:pt>
                <c:pt idx="164">
                  <c:v>32</c:v>
                </c:pt>
                <c:pt idx="165">
                  <c:v>30</c:v>
                </c:pt>
                <c:pt idx="166">
                  <c:v>60</c:v>
                </c:pt>
                <c:pt idx="167">
                  <c:v>36</c:v>
                </c:pt>
                <c:pt idx="168">
                  <c:v>60</c:v>
                </c:pt>
                <c:pt idx="169">
                  <c:v>35</c:v>
                </c:pt>
                <c:pt idx="170">
                  <c:v>61</c:v>
                </c:pt>
                <c:pt idx="171">
                  <c:v>28</c:v>
                </c:pt>
                <c:pt idx="172">
                  <c:v>56</c:v>
                </c:pt>
                <c:pt idx="173">
                  <c:v>32</c:v>
                </c:pt>
                <c:pt idx="174">
                  <c:v>31</c:v>
                </c:pt>
                <c:pt idx="175">
                  <c:v>63</c:v>
                </c:pt>
                <c:pt idx="176">
                  <c:v>35</c:v>
                </c:pt>
                <c:pt idx="177">
                  <c:v>59</c:v>
                </c:pt>
                <c:pt idx="178">
                  <c:v>36</c:v>
                </c:pt>
                <c:pt idx="179">
                  <c:v>60</c:v>
                </c:pt>
                <c:pt idx="180">
                  <c:v>28</c:v>
                </c:pt>
                <c:pt idx="181">
                  <c:v>57</c:v>
                </c:pt>
                <c:pt idx="182">
                  <c:v>32</c:v>
                </c:pt>
                <c:pt idx="183">
                  <c:v>30</c:v>
                </c:pt>
                <c:pt idx="184">
                  <c:v>60</c:v>
                </c:pt>
                <c:pt idx="185">
                  <c:v>36</c:v>
                </c:pt>
                <c:pt idx="186">
                  <c:v>60</c:v>
                </c:pt>
                <c:pt idx="187">
                  <c:v>35</c:v>
                </c:pt>
                <c:pt idx="188">
                  <c:v>61</c:v>
                </c:pt>
                <c:pt idx="189">
                  <c:v>27</c:v>
                </c:pt>
                <c:pt idx="190">
                  <c:v>56</c:v>
                </c:pt>
                <c:pt idx="191">
                  <c:v>33</c:v>
                </c:pt>
                <c:pt idx="192">
                  <c:v>30</c:v>
                </c:pt>
                <c:pt idx="193">
                  <c:v>59</c:v>
                </c:pt>
                <c:pt idx="194">
                  <c:v>36</c:v>
                </c:pt>
                <c:pt idx="195">
                  <c:v>60</c:v>
                </c:pt>
                <c:pt idx="196">
                  <c:v>36</c:v>
                </c:pt>
                <c:pt idx="197">
                  <c:v>60</c:v>
                </c:pt>
                <c:pt idx="198">
                  <c:v>28</c:v>
                </c:pt>
                <c:pt idx="199">
                  <c:v>58</c:v>
                </c:pt>
                <c:pt idx="200">
                  <c:v>31</c:v>
                </c:pt>
                <c:pt idx="201">
                  <c:v>28</c:v>
                </c:pt>
                <c:pt idx="202">
                  <c:v>31</c:v>
                </c:pt>
                <c:pt idx="203">
                  <c:v>30</c:v>
                </c:pt>
                <c:pt idx="204">
                  <c:v>30</c:v>
                </c:pt>
                <c:pt idx="205">
                  <c:v>29</c:v>
                </c:pt>
                <c:pt idx="206">
                  <c:v>29</c:v>
                </c:pt>
                <c:pt idx="207">
                  <c:v>23</c:v>
                </c:pt>
                <c:pt idx="208">
                  <c:v>29</c:v>
                </c:pt>
                <c:pt idx="209">
                  <c:v>29</c:v>
                </c:pt>
                <c:pt idx="210">
                  <c:v>30</c:v>
                </c:pt>
                <c:pt idx="211">
                  <c:v>31</c:v>
                </c:pt>
                <c:pt idx="212">
                  <c:v>29</c:v>
                </c:pt>
                <c:pt idx="213">
                  <c:v>30</c:v>
                </c:pt>
                <c:pt idx="214">
                  <c:v>31</c:v>
                </c:pt>
                <c:pt idx="215">
                  <c:v>30</c:v>
                </c:pt>
                <c:pt idx="216">
                  <c:v>24</c:v>
                </c:pt>
                <c:pt idx="217">
                  <c:v>60</c:v>
                </c:pt>
                <c:pt idx="218">
                  <c:v>33</c:v>
                </c:pt>
                <c:pt idx="219">
                  <c:v>57</c:v>
                </c:pt>
                <c:pt idx="220">
                  <c:v>36</c:v>
                </c:pt>
                <c:pt idx="221">
                  <c:v>31</c:v>
                </c:pt>
                <c:pt idx="222">
                  <c:v>61</c:v>
                </c:pt>
                <c:pt idx="223">
                  <c:v>35</c:v>
                </c:pt>
                <c:pt idx="224">
                  <c:v>60</c:v>
                </c:pt>
                <c:pt idx="225">
                  <c:v>28</c:v>
                </c:pt>
                <c:pt idx="226">
                  <c:v>61</c:v>
                </c:pt>
                <c:pt idx="227">
                  <c:v>32</c:v>
                </c:pt>
                <c:pt idx="228">
                  <c:v>56</c:v>
                </c:pt>
                <c:pt idx="229">
                  <c:v>36</c:v>
                </c:pt>
                <c:pt idx="230">
                  <c:v>30</c:v>
                </c:pt>
                <c:pt idx="231">
                  <c:v>60</c:v>
                </c:pt>
                <c:pt idx="232">
                  <c:v>35</c:v>
                </c:pt>
                <c:pt idx="233">
                  <c:v>62</c:v>
                </c:pt>
                <c:pt idx="234">
                  <c:v>28</c:v>
                </c:pt>
                <c:pt idx="235">
                  <c:v>61</c:v>
                </c:pt>
                <c:pt idx="236">
                  <c:v>31</c:v>
                </c:pt>
                <c:pt idx="237">
                  <c:v>29</c:v>
                </c:pt>
                <c:pt idx="238">
                  <c:v>61</c:v>
                </c:pt>
                <c:pt idx="239">
                  <c:v>60</c:v>
                </c:pt>
                <c:pt idx="240">
                  <c:v>31</c:v>
                </c:pt>
                <c:pt idx="241">
                  <c:v>59</c:v>
                </c:pt>
                <c:pt idx="242">
                  <c:v>36</c:v>
                </c:pt>
                <c:pt idx="243">
                  <c:v>42</c:v>
                </c:pt>
                <c:pt idx="244">
                  <c:v>31</c:v>
                </c:pt>
                <c:pt idx="245">
                  <c:v>55</c:v>
                </c:pt>
                <c:pt idx="246">
                  <c:v>36</c:v>
                </c:pt>
                <c:pt idx="247">
                  <c:v>31</c:v>
                </c:pt>
                <c:pt idx="248">
                  <c:v>61</c:v>
                </c:pt>
                <c:pt idx="249">
                  <c:v>36</c:v>
                </c:pt>
                <c:pt idx="250">
                  <c:v>59</c:v>
                </c:pt>
                <c:pt idx="251">
                  <c:v>36</c:v>
                </c:pt>
                <c:pt idx="252">
                  <c:v>40</c:v>
                </c:pt>
                <c:pt idx="253">
                  <c:v>32</c:v>
                </c:pt>
                <c:pt idx="254">
                  <c:v>56</c:v>
                </c:pt>
                <c:pt idx="255">
                  <c:v>36</c:v>
                </c:pt>
                <c:pt idx="256">
                  <c:v>30</c:v>
                </c:pt>
                <c:pt idx="257">
                  <c:v>59</c:v>
                </c:pt>
                <c:pt idx="258">
                  <c:v>32</c:v>
                </c:pt>
                <c:pt idx="259">
                  <c:v>30</c:v>
                </c:pt>
                <c:pt idx="260">
                  <c:v>30</c:v>
                </c:pt>
                <c:pt idx="261">
                  <c:v>24</c:v>
                </c:pt>
                <c:pt idx="262">
                  <c:v>48</c:v>
                </c:pt>
                <c:pt idx="263">
                  <c:v>58</c:v>
                </c:pt>
                <c:pt idx="264">
                  <c:v>31</c:v>
                </c:pt>
                <c:pt idx="265">
                  <c:v>31</c:v>
                </c:pt>
                <c:pt idx="266">
                  <c:v>30</c:v>
                </c:pt>
                <c:pt idx="267">
                  <c:v>30</c:v>
                </c:pt>
                <c:pt idx="268">
                  <c:v>32</c:v>
                </c:pt>
                <c:pt idx="269">
                  <c:v>55</c:v>
                </c:pt>
                <c:pt idx="270">
                  <c:v>28</c:v>
                </c:pt>
                <c:pt idx="271">
                  <c:v>62</c:v>
                </c:pt>
                <c:pt idx="272">
                  <c:v>33</c:v>
                </c:pt>
                <c:pt idx="273">
                  <c:v>60</c:v>
                </c:pt>
                <c:pt idx="274">
                  <c:v>36</c:v>
                </c:pt>
                <c:pt idx="275">
                  <c:v>60</c:v>
                </c:pt>
                <c:pt idx="276">
                  <c:v>36</c:v>
                </c:pt>
                <c:pt idx="277">
                  <c:v>60</c:v>
                </c:pt>
                <c:pt idx="278">
                  <c:v>34</c:v>
                </c:pt>
                <c:pt idx="279">
                  <c:v>43</c:v>
                </c:pt>
                <c:pt idx="280">
                  <c:v>32</c:v>
                </c:pt>
                <c:pt idx="281">
                  <c:v>61</c:v>
                </c:pt>
                <c:pt idx="282">
                  <c:v>35</c:v>
                </c:pt>
                <c:pt idx="283">
                  <c:v>60</c:v>
                </c:pt>
                <c:pt idx="284">
                  <c:v>36</c:v>
                </c:pt>
                <c:pt idx="285">
                  <c:v>60</c:v>
                </c:pt>
                <c:pt idx="286">
                  <c:v>36</c:v>
                </c:pt>
                <c:pt idx="287">
                  <c:v>57</c:v>
                </c:pt>
                <c:pt idx="288">
                  <c:v>27</c:v>
                </c:pt>
                <c:pt idx="289">
                  <c:v>61</c:v>
                </c:pt>
                <c:pt idx="290">
                  <c:v>34</c:v>
                </c:pt>
                <c:pt idx="291">
                  <c:v>59</c:v>
                </c:pt>
                <c:pt idx="292">
                  <c:v>36</c:v>
                </c:pt>
                <c:pt idx="293">
                  <c:v>59</c:v>
                </c:pt>
                <c:pt idx="294">
                  <c:v>36</c:v>
                </c:pt>
                <c:pt idx="295">
                  <c:v>61</c:v>
                </c:pt>
                <c:pt idx="296">
                  <c:v>34</c:v>
                </c:pt>
                <c:pt idx="297">
                  <c:v>42</c:v>
                </c:pt>
                <c:pt idx="298">
                  <c:v>32</c:v>
                </c:pt>
                <c:pt idx="299">
                  <c:v>61</c:v>
                </c:pt>
                <c:pt idx="300">
                  <c:v>35</c:v>
                </c:pt>
                <c:pt idx="301">
                  <c:v>61</c:v>
                </c:pt>
                <c:pt idx="302">
                  <c:v>36</c:v>
                </c:pt>
                <c:pt idx="303">
                  <c:v>60</c:v>
                </c:pt>
                <c:pt idx="304">
                  <c:v>36</c:v>
                </c:pt>
                <c:pt idx="305">
                  <c:v>57</c:v>
                </c:pt>
                <c:pt idx="306">
                  <c:v>28</c:v>
                </c:pt>
                <c:pt idx="307">
                  <c:v>61</c:v>
                </c:pt>
                <c:pt idx="308">
                  <c:v>33</c:v>
                </c:pt>
                <c:pt idx="309">
                  <c:v>60</c:v>
                </c:pt>
                <c:pt idx="310">
                  <c:v>36</c:v>
                </c:pt>
                <c:pt idx="311">
                  <c:v>60</c:v>
                </c:pt>
                <c:pt idx="312">
                  <c:v>35</c:v>
                </c:pt>
                <c:pt idx="313">
                  <c:v>61</c:v>
                </c:pt>
                <c:pt idx="314">
                  <c:v>34</c:v>
                </c:pt>
                <c:pt idx="315">
                  <c:v>43</c:v>
                </c:pt>
                <c:pt idx="316">
                  <c:v>32</c:v>
                </c:pt>
                <c:pt idx="317">
                  <c:v>61</c:v>
                </c:pt>
                <c:pt idx="318">
                  <c:v>35</c:v>
                </c:pt>
                <c:pt idx="319">
                  <c:v>59</c:v>
                </c:pt>
                <c:pt idx="320">
                  <c:v>33</c:v>
                </c:pt>
                <c:pt idx="321">
                  <c:v>30</c:v>
                </c:pt>
                <c:pt idx="322">
                  <c:v>29</c:v>
                </c:pt>
                <c:pt idx="323">
                  <c:v>30</c:v>
                </c:pt>
                <c:pt idx="324">
                  <c:v>24</c:v>
                </c:pt>
                <c:pt idx="325">
                  <c:v>54</c:v>
                </c:pt>
                <c:pt idx="326">
                  <c:v>51</c:v>
                </c:pt>
                <c:pt idx="327">
                  <c:v>32</c:v>
                </c:pt>
                <c:pt idx="328">
                  <c:v>29</c:v>
                </c:pt>
                <c:pt idx="329">
                  <c:v>28</c:v>
                </c:pt>
                <c:pt idx="330">
                  <c:v>34</c:v>
                </c:pt>
                <c:pt idx="331">
                  <c:v>31</c:v>
                </c:pt>
                <c:pt idx="332">
                  <c:v>30</c:v>
                </c:pt>
                <c:pt idx="333">
                  <c:v>39</c:v>
                </c:pt>
                <c:pt idx="334">
                  <c:v>33</c:v>
                </c:pt>
                <c:pt idx="335">
                  <c:v>61</c:v>
                </c:pt>
                <c:pt idx="336">
                  <c:v>33</c:v>
                </c:pt>
                <c:pt idx="337">
                  <c:v>31</c:v>
                </c:pt>
                <c:pt idx="338">
                  <c:v>31</c:v>
                </c:pt>
                <c:pt idx="339">
                  <c:v>30</c:v>
                </c:pt>
                <c:pt idx="340">
                  <c:v>58</c:v>
                </c:pt>
                <c:pt idx="341">
                  <c:v>57</c:v>
                </c:pt>
                <c:pt idx="342">
                  <c:v>25</c:v>
                </c:pt>
                <c:pt idx="343">
                  <c:v>56</c:v>
                </c:pt>
                <c:pt idx="344">
                  <c:v>32</c:v>
                </c:pt>
                <c:pt idx="345">
                  <c:v>30</c:v>
                </c:pt>
                <c:pt idx="346">
                  <c:v>59</c:v>
                </c:pt>
                <c:pt idx="347">
                  <c:v>36</c:v>
                </c:pt>
                <c:pt idx="348">
                  <c:v>30</c:v>
                </c:pt>
                <c:pt idx="349">
                  <c:v>58</c:v>
                </c:pt>
                <c:pt idx="350">
                  <c:v>36</c:v>
                </c:pt>
                <c:pt idx="351">
                  <c:v>39</c:v>
                </c:pt>
                <c:pt idx="352">
                  <c:v>33</c:v>
                </c:pt>
                <c:pt idx="353">
                  <c:v>31</c:v>
                </c:pt>
                <c:pt idx="354">
                  <c:v>58</c:v>
                </c:pt>
                <c:pt idx="355">
                  <c:v>36</c:v>
                </c:pt>
                <c:pt idx="356">
                  <c:v>60</c:v>
                </c:pt>
                <c:pt idx="357">
                  <c:v>36</c:v>
                </c:pt>
                <c:pt idx="358">
                  <c:v>61</c:v>
                </c:pt>
                <c:pt idx="359">
                  <c:v>35</c:v>
                </c:pt>
                <c:pt idx="360">
                  <c:v>38</c:v>
                </c:pt>
                <c:pt idx="361">
                  <c:v>33</c:v>
                </c:pt>
                <c:pt idx="362">
                  <c:v>31</c:v>
                </c:pt>
                <c:pt idx="363">
                  <c:v>60</c:v>
                </c:pt>
                <c:pt idx="364">
                  <c:v>35</c:v>
                </c:pt>
                <c:pt idx="365">
                  <c:v>59</c:v>
                </c:pt>
                <c:pt idx="366">
                  <c:v>35</c:v>
                </c:pt>
                <c:pt idx="367">
                  <c:v>30</c:v>
                </c:pt>
                <c:pt idx="368">
                  <c:v>56</c:v>
                </c:pt>
                <c:pt idx="369">
                  <c:v>28</c:v>
                </c:pt>
                <c:pt idx="370">
                  <c:v>61</c:v>
                </c:pt>
                <c:pt idx="371">
                  <c:v>33</c:v>
                </c:pt>
                <c:pt idx="372">
                  <c:v>59</c:v>
                </c:pt>
                <c:pt idx="373">
                  <c:v>36</c:v>
                </c:pt>
                <c:pt idx="374">
                  <c:v>60</c:v>
                </c:pt>
                <c:pt idx="375">
                  <c:v>36</c:v>
                </c:pt>
                <c:pt idx="376">
                  <c:v>62</c:v>
                </c:pt>
                <c:pt idx="377">
                  <c:v>33</c:v>
                </c:pt>
                <c:pt idx="378">
                  <c:v>35</c:v>
                </c:pt>
                <c:pt idx="379">
                  <c:v>54</c:v>
                </c:pt>
                <c:pt idx="380">
                  <c:v>31</c:v>
                </c:pt>
                <c:pt idx="381">
                  <c:v>30</c:v>
                </c:pt>
                <c:pt idx="382">
                  <c:v>29</c:v>
                </c:pt>
                <c:pt idx="383">
                  <c:v>29</c:v>
                </c:pt>
                <c:pt idx="384">
                  <c:v>29</c:v>
                </c:pt>
                <c:pt idx="385">
                  <c:v>29</c:v>
                </c:pt>
                <c:pt idx="386">
                  <c:v>32</c:v>
                </c:pt>
                <c:pt idx="387">
                  <c:v>23</c:v>
                </c:pt>
                <c:pt idx="388">
                  <c:v>30</c:v>
                </c:pt>
                <c:pt idx="389">
                  <c:v>30</c:v>
                </c:pt>
                <c:pt idx="390">
                  <c:v>28</c:v>
                </c:pt>
                <c:pt idx="391">
                  <c:v>31</c:v>
                </c:pt>
                <c:pt idx="392">
                  <c:v>30</c:v>
                </c:pt>
                <c:pt idx="393">
                  <c:v>61</c:v>
                </c:pt>
                <c:pt idx="394">
                  <c:v>36</c:v>
                </c:pt>
                <c:pt idx="395">
                  <c:v>59</c:v>
                </c:pt>
                <c:pt idx="396">
                  <c:v>28</c:v>
                </c:pt>
                <c:pt idx="397">
                  <c:v>61</c:v>
                </c:pt>
                <c:pt idx="398">
                  <c:v>30</c:v>
                </c:pt>
                <c:pt idx="399">
                  <c:v>63</c:v>
                </c:pt>
                <c:pt idx="400">
                  <c:v>36</c:v>
                </c:pt>
                <c:pt idx="401">
                  <c:v>60</c:v>
                </c:pt>
                <c:pt idx="402">
                  <c:v>35</c:v>
                </c:pt>
                <c:pt idx="403">
                  <c:v>30</c:v>
                </c:pt>
                <c:pt idx="404">
                  <c:v>61</c:v>
                </c:pt>
                <c:pt idx="405">
                  <c:v>28</c:v>
                </c:pt>
                <c:pt idx="406">
                  <c:v>55</c:v>
                </c:pt>
                <c:pt idx="407">
                  <c:v>33</c:v>
                </c:pt>
                <c:pt idx="408">
                  <c:v>31</c:v>
                </c:pt>
                <c:pt idx="409">
                  <c:v>57</c:v>
                </c:pt>
                <c:pt idx="410">
                  <c:v>37</c:v>
                </c:pt>
                <c:pt idx="411">
                  <c:v>60</c:v>
                </c:pt>
                <c:pt idx="412">
                  <c:v>34</c:v>
                </c:pt>
                <c:pt idx="413">
                  <c:v>30</c:v>
                </c:pt>
                <c:pt idx="414">
                  <c:v>38</c:v>
                </c:pt>
                <c:pt idx="415">
                  <c:v>33</c:v>
                </c:pt>
                <c:pt idx="416">
                  <c:v>31</c:v>
                </c:pt>
                <c:pt idx="417">
                  <c:v>60</c:v>
                </c:pt>
                <c:pt idx="418">
                  <c:v>35</c:v>
                </c:pt>
                <c:pt idx="419">
                  <c:v>60</c:v>
                </c:pt>
                <c:pt idx="420">
                  <c:v>36</c:v>
                </c:pt>
                <c:pt idx="421">
                  <c:v>60</c:v>
                </c:pt>
                <c:pt idx="422">
                  <c:v>36</c:v>
                </c:pt>
                <c:pt idx="423">
                  <c:v>39</c:v>
                </c:pt>
                <c:pt idx="424">
                  <c:v>32</c:v>
                </c:pt>
                <c:pt idx="425">
                  <c:v>30</c:v>
                </c:pt>
                <c:pt idx="426">
                  <c:v>61</c:v>
                </c:pt>
                <c:pt idx="427">
                  <c:v>36</c:v>
                </c:pt>
                <c:pt idx="428">
                  <c:v>61</c:v>
                </c:pt>
                <c:pt idx="429">
                  <c:v>36</c:v>
                </c:pt>
                <c:pt idx="430">
                  <c:v>60</c:v>
                </c:pt>
                <c:pt idx="431">
                  <c:v>36</c:v>
                </c:pt>
                <c:pt idx="432">
                  <c:v>39</c:v>
                </c:pt>
                <c:pt idx="433">
                  <c:v>32</c:v>
                </c:pt>
                <c:pt idx="434">
                  <c:v>29</c:v>
                </c:pt>
                <c:pt idx="435">
                  <c:v>29</c:v>
                </c:pt>
                <c:pt idx="436">
                  <c:v>30</c:v>
                </c:pt>
                <c:pt idx="437">
                  <c:v>30</c:v>
                </c:pt>
                <c:pt idx="438">
                  <c:v>30</c:v>
                </c:pt>
                <c:pt idx="439">
                  <c:v>27</c:v>
                </c:pt>
                <c:pt idx="440">
                  <c:v>31</c:v>
                </c:pt>
                <c:pt idx="441">
                  <c:v>25</c:v>
                </c:pt>
                <c:pt idx="442">
                  <c:v>53</c:v>
                </c:pt>
                <c:pt idx="443">
                  <c:v>51</c:v>
                </c:pt>
                <c:pt idx="444">
                  <c:v>32</c:v>
                </c:pt>
                <c:pt idx="445">
                  <c:v>31</c:v>
                </c:pt>
                <c:pt idx="446">
                  <c:v>29</c:v>
                </c:pt>
                <c:pt idx="447">
                  <c:v>63</c:v>
                </c:pt>
                <c:pt idx="448">
                  <c:v>36</c:v>
                </c:pt>
                <c:pt idx="449">
                  <c:v>59</c:v>
                </c:pt>
                <c:pt idx="450">
                  <c:v>28</c:v>
                </c:pt>
                <c:pt idx="451">
                  <c:v>59</c:v>
                </c:pt>
                <c:pt idx="452">
                  <c:v>32</c:v>
                </c:pt>
                <c:pt idx="453">
                  <c:v>59</c:v>
                </c:pt>
                <c:pt idx="454">
                  <c:v>36</c:v>
                </c:pt>
                <c:pt idx="455">
                  <c:v>29</c:v>
                </c:pt>
                <c:pt idx="456">
                  <c:v>30</c:v>
                </c:pt>
                <c:pt idx="457">
                  <c:v>31</c:v>
                </c:pt>
                <c:pt idx="458">
                  <c:v>59</c:v>
                </c:pt>
                <c:pt idx="459">
                  <c:v>28</c:v>
                </c:pt>
                <c:pt idx="460">
                  <c:v>60</c:v>
                </c:pt>
                <c:pt idx="461">
                  <c:v>32</c:v>
                </c:pt>
                <c:pt idx="462">
                  <c:v>57</c:v>
                </c:pt>
                <c:pt idx="463">
                  <c:v>36</c:v>
                </c:pt>
                <c:pt idx="464">
                  <c:v>31</c:v>
                </c:pt>
                <c:pt idx="465">
                  <c:v>59</c:v>
                </c:pt>
                <c:pt idx="466">
                  <c:v>36</c:v>
                </c:pt>
                <c:pt idx="467">
                  <c:v>57</c:v>
                </c:pt>
                <c:pt idx="468">
                  <c:v>28</c:v>
                </c:pt>
                <c:pt idx="469">
                  <c:v>60</c:v>
                </c:pt>
                <c:pt idx="470">
                  <c:v>32</c:v>
                </c:pt>
                <c:pt idx="471">
                  <c:v>57</c:v>
                </c:pt>
                <c:pt idx="472">
                  <c:v>36</c:v>
                </c:pt>
                <c:pt idx="473">
                  <c:v>31</c:v>
                </c:pt>
                <c:pt idx="474">
                  <c:v>61</c:v>
                </c:pt>
                <c:pt idx="475">
                  <c:v>35</c:v>
                </c:pt>
                <c:pt idx="476">
                  <c:v>61</c:v>
                </c:pt>
                <c:pt idx="477">
                  <c:v>27</c:v>
                </c:pt>
                <c:pt idx="478">
                  <c:v>61</c:v>
                </c:pt>
                <c:pt idx="479">
                  <c:v>33</c:v>
                </c:pt>
                <c:pt idx="480">
                  <c:v>56</c:v>
                </c:pt>
                <c:pt idx="481">
                  <c:v>36</c:v>
                </c:pt>
                <c:pt idx="482">
                  <c:v>31</c:v>
                </c:pt>
                <c:pt idx="483">
                  <c:v>61</c:v>
                </c:pt>
                <c:pt idx="484">
                  <c:v>35</c:v>
                </c:pt>
                <c:pt idx="485">
                  <c:v>59</c:v>
                </c:pt>
                <c:pt idx="486">
                  <c:v>28</c:v>
                </c:pt>
                <c:pt idx="487">
                  <c:v>61</c:v>
                </c:pt>
                <c:pt idx="488">
                  <c:v>31</c:v>
                </c:pt>
                <c:pt idx="489">
                  <c:v>58</c:v>
                </c:pt>
                <c:pt idx="490">
                  <c:v>36</c:v>
                </c:pt>
                <c:pt idx="491">
                  <c:v>30</c:v>
                </c:pt>
                <c:pt idx="492">
                  <c:v>60</c:v>
                </c:pt>
                <c:pt idx="493">
                  <c:v>33</c:v>
                </c:pt>
                <c:pt idx="494">
                  <c:v>30</c:v>
                </c:pt>
                <c:pt idx="495">
                  <c:v>23</c:v>
                </c:pt>
                <c:pt idx="496">
                  <c:v>27</c:v>
                </c:pt>
                <c:pt idx="497">
                  <c:v>29</c:v>
                </c:pt>
                <c:pt idx="498">
                  <c:v>33</c:v>
                </c:pt>
                <c:pt idx="499">
                  <c:v>30</c:v>
                </c:pt>
                <c:pt idx="500">
                  <c:v>30</c:v>
                </c:pt>
                <c:pt idx="501">
                  <c:v>30</c:v>
                </c:pt>
                <c:pt idx="502">
                  <c:v>30</c:v>
                </c:pt>
                <c:pt idx="503">
                  <c:v>31</c:v>
                </c:pt>
                <c:pt idx="504">
                  <c:v>25</c:v>
                </c:pt>
                <c:pt idx="505">
                  <c:v>60</c:v>
                </c:pt>
                <c:pt idx="506">
                  <c:v>32</c:v>
                </c:pt>
                <c:pt idx="507">
                  <c:v>61</c:v>
                </c:pt>
                <c:pt idx="508">
                  <c:v>35</c:v>
                </c:pt>
                <c:pt idx="509">
                  <c:v>30</c:v>
                </c:pt>
                <c:pt idx="510">
                  <c:v>57</c:v>
                </c:pt>
                <c:pt idx="511">
                  <c:v>35</c:v>
                </c:pt>
                <c:pt idx="512">
                  <c:v>31</c:v>
                </c:pt>
                <c:pt idx="513">
                  <c:v>40</c:v>
                </c:pt>
                <c:pt idx="514">
                  <c:v>32</c:v>
                </c:pt>
                <c:pt idx="515">
                  <c:v>61</c:v>
                </c:pt>
                <c:pt idx="516">
                  <c:v>36</c:v>
                </c:pt>
                <c:pt idx="517">
                  <c:v>59</c:v>
                </c:pt>
                <c:pt idx="518">
                  <c:v>36</c:v>
                </c:pt>
                <c:pt idx="519">
                  <c:v>56</c:v>
                </c:pt>
                <c:pt idx="520">
                  <c:v>36</c:v>
                </c:pt>
                <c:pt idx="521">
                  <c:v>31</c:v>
                </c:pt>
                <c:pt idx="522">
                  <c:v>40</c:v>
                </c:pt>
                <c:pt idx="523">
                  <c:v>32</c:v>
                </c:pt>
                <c:pt idx="524">
                  <c:v>60</c:v>
                </c:pt>
                <c:pt idx="525">
                  <c:v>36</c:v>
                </c:pt>
                <c:pt idx="526">
                  <c:v>60</c:v>
                </c:pt>
                <c:pt idx="527">
                  <c:v>36</c:v>
                </c:pt>
                <c:pt idx="528">
                  <c:v>55</c:v>
                </c:pt>
                <c:pt idx="529">
                  <c:v>36</c:v>
                </c:pt>
                <c:pt idx="530">
                  <c:v>31</c:v>
                </c:pt>
                <c:pt idx="531">
                  <c:v>40</c:v>
                </c:pt>
                <c:pt idx="532">
                  <c:v>32</c:v>
                </c:pt>
                <c:pt idx="533">
                  <c:v>59</c:v>
                </c:pt>
                <c:pt idx="534">
                  <c:v>35</c:v>
                </c:pt>
                <c:pt idx="535">
                  <c:v>30</c:v>
                </c:pt>
                <c:pt idx="536">
                  <c:v>56</c:v>
                </c:pt>
                <c:pt idx="537">
                  <c:v>36</c:v>
                </c:pt>
                <c:pt idx="538">
                  <c:v>31</c:v>
                </c:pt>
                <c:pt idx="539">
                  <c:v>61</c:v>
                </c:pt>
                <c:pt idx="540">
                  <c:v>28</c:v>
                </c:pt>
                <c:pt idx="541">
                  <c:v>61</c:v>
                </c:pt>
                <c:pt idx="542">
                  <c:v>32</c:v>
                </c:pt>
                <c:pt idx="543">
                  <c:v>59</c:v>
                </c:pt>
                <c:pt idx="544">
                  <c:v>36</c:v>
                </c:pt>
                <c:pt idx="545">
                  <c:v>57</c:v>
                </c:pt>
                <c:pt idx="546">
                  <c:v>36</c:v>
                </c:pt>
                <c:pt idx="547">
                  <c:v>31</c:v>
                </c:pt>
                <c:pt idx="548">
                  <c:v>61</c:v>
                </c:pt>
                <c:pt idx="549">
                  <c:v>27</c:v>
                </c:pt>
                <c:pt idx="550">
                  <c:v>53</c:v>
                </c:pt>
                <c:pt idx="551">
                  <c:v>32</c:v>
                </c:pt>
                <c:pt idx="552">
                  <c:v>31</c:v>
                </c:pt>
                <c:pt idx="553">
                  <c:v>28</c:v>
                </c:pt>
                <c:pt idx="554">
                  <c:v>31</c:v>
                </c:pt>
                <c:pt idx="555">
                  <c:v>30</c:v>
                </c:pt>
                <c:pt idx="556">
                  <c:v>30</c:v>
                </c:pt>
                <c:pt idx="557">
                  <c:v>31</c:v>
                </c:pt>
                <c:pt idx="558">
                  <c:v>23</c:v>
                </c:pt>
                <c:pt idx="559">
                  <c:v>29</c:v>
                </c:pt>
                <c:pt idx="560">
                  <c:v>30</c:v>
                </c:pt>
                <c:pt idx="561">
                  <c:v>31</c:v>
                </c:pt>
                <c:pt idx="562">
                  <c:v>59</c:v>
                </c:pt>
                <c:pt idx="563">
                  <c:v>36</c:v>
                </c:pt>
                <c:pt idx="564">
                  <c:v>58</c:v>
                </c:pt>
                <c:pt idx="565">
                  <c:v>36</c:v>
                </c:pt>
                <c:pt idx="566">
                  <c:v>30</c:v>
                </c:pt>
                <c:pt idx="567">
                  <c:v>39</c:v>
                </c:pt>
                <c:pt idx="568">
                  <c:v>31</c:v>
                </c:pt>
                <c:pt idx="569">
                  <c:v>31</c:v>
                </c:pt>
                <c:pt idx="570">
                  <c:v>30</c:v>
                </c:pt>
                <c:pt idx="571">
                  <c:v>30</c:v>
                </c:pt>
                <c:pt idx="572">
                  <c:v>58</c:v>
                </c:pt>
                <c:pt idx="573">
                  <c:v>36</c:v>
                </c:pt>
                <c:pt idx="574">
                  <c:v>29</c:v>
                </c:pt>
                <c:pt idx="575">
                  <c:v>31</c:v>
                </c:pt>
                <c:pt idx="576">
                  <c:v>25</c:v>
                </c:pt>
                <c:pt idx="577">
                  <c:v>61</c:v>
                </c:pt>
                <c:pt idx="578">
                  <c:v>31</c:v>
                </c:pt>
                <c:pt idx="579">
                  <c:v>60</c:v>
                </c:pt>
                <c:pt idx="580">
                  <c:v>35</c:v>
                </c:pt>
                <c:pt idx="581">
                  <c:v>29</c:v>
                </c:pt>
                <c:pt idx="582">
                  <c:v>66</c:v>
                </c:pt>
                <c:pt idx="583">
                  <c:v>36</c:v>
                </c:pt>
                <c:pt idx="584">
                  <c:v>60</c:v>
                </c:pt>
                <c:pt idx="585">
                  <c:v>28</c:v>
                </c:pt>
                <c:pt idx="586">
                  <c:v>61</c:v>
                </c:pt>
                <c:pt idx="587">
                  <c:v>32</c:v>
                </c:pt>
                <c:pt idx="588">
                  <c:v>61</c:v>
                </c:pt>
                <c:pt idx="589">
                  <c:v>36</c:v>
                </c:pt>
                <c:pt idx="590">
                  <c:v>56</c:v>
                </c:pt>
                <c:pt idx="591">
                  <c:v>35</c:v>
                </c:pt>
                <c:pt idx="592">
                  <c:v>31</c:v>
                </c:pt>
                <c:pt idx="593">
                  <c:v>61</c:v>
                </c:pt>
                <c:pt idx="594">
                  <c:v>28</c:v>
                </c:pt>
                <c:pt idx="595">
                  <c:v>61</c:v>
                </c:pt>
                <c:pt idx="596">
                  <c:v>32</c:v>
                </c:pt>
                <c:pt idx="597">
                  <c:v>59</c:v>
                </c:pt>
                <c:pt idx="598">
                  <c:v>36</c:v>
                </c:pt>
                <c:pt idx="599">
                  <c:v>58</c:v>
                </c:pt>
                <c:pt idx="600">
                  <c:v>35</c:v>
                </c:pt>
                <c:pt idx="601">
                  <c:v>31</c:v>
                </c:pt>
                <c:pt idx="602">
                  <c:v>59</c:v>
                </c:pt>
                <c:pt idx="603">
                  <c:v>28</c:v>
                </c:pt>
                <c:pt idx="604">
                  <c:v>58</c:v>
                </c:pt>
                <c:pt idx="605">
                  <c:v>31</c:v>
                </c:pt>
                <c:pt idx="606">
                  <c:v>27</c:v>
                </c:pt>
                <c:pt idx="607">
                  <c:v>30</c:v>
                </c:pt>
                <c:pt idx="608">
                  <c:v>30</c:v>
                </c:pt>
                <c:pt idx="609">
                  <c:v>31</c:v>
                </c:pt>
                <c:pt idx="610">
                  <c:v>29</c:v>
                </c:pt>
                <c:pt idx="611">
                  <c:v>30</c:v>
                </c:pt>
                <c:pt idx="612">
                  <c:v>24</c:v>
                </c:pt>
                <c:pt idx="613">
                  <c:v>27</c:v>
                </c:pt>
                <c:pt idx="614">
                  <c:v>30</c:v>
                </c:pt>
                <c:pt idx="615">
                  <c:v>33</c:v>
                </c:pt>
                <c:pt idx="616">
                  <c:v>31</c:v>
                </c:pt>
                <c:pt idx="617">
                  <c:v>59</c:v>
                </c:pt>
                <c:pt idx="618">
                  <c:v>36</c:v>
                </c:pt>
                <c:pt idx="619">
                  <c:v>61</c:v>
                </c:pt>
                <c:pt idx="620">
                  <c:v>34</c:v>
                </c:pt>
                <c:pt idx="621">
                  <c:v>23</c:v>
                </c:pt>
                <c:pt idx="622">
                  <c:v>64</c:v>
                </c:pt>
                <c:pt idx="623">
                  <c:v>34</c:v>
                </c:pt>
                <c:pt idx="624">
                  <c:v>59</c:v>
                </c:pt>
                <c:pt idx="625">
                  <c:v>36</c:v>
                </c:pt>
                <c:pt idx="626">
                  <c:v>60</c:v>
                </c:pt>
                <c:pt idx="627">
                  <c:v>36</c:v>
                </c:pt>
                <c:pt idx="628">
                  <c:v>60</c:v>
                </c:pt>
                <c:pt idx="629">
                  <c:v>35</c:v>
                </c:pt>
                <c:pt idx="630">
                  <c:v>24</c:v>
                </c:pt>
                <c:pt idx="631">
                  <c:v>64</c:v>
                </c:pt>
                <c:pt idx="632">
                  <c:v>32</c:v>
                </c:pt>
                <c:pt idx="633">
                  <c:v>60</c:v>
                </c:pt>
                <c:pt idx="634">
                  <c:v>36</c:v>
                </c:pt>
                <c:pt idx="635">
                  <c:v>61</c:v>
                </c:pt>
                <c:pt idx="636">
                  <c:v>35</c:v>
                </c:pt>
                <c:pt idx="637">
                  <c:v>61</c:v>
                </c:pt>
                <c:pt idx="638">
                  <c:v>36</c:v>
                </c:pt>
                <c:pt idx="639">
                  <c:v>39</c:v>
                </c:pt>
                <c:pt idx="640">
                  <c:v>32</c:v>
                </c:pt>
                <c:pt idx="641">
                  <c:v>31</c:v>
                </c:pt>
                <c:pt idx="642">
                  <c:v>59</c:v>
                </c:pt>
                <c:pt idx="643">
                  <c:v>35</c:v>
                </c:pt>
                <c:pt idx="644">
                  <c:v>58</c:v>
                </c:pt>
                <c:pt idx="645">
                  <c:v>60</c:v>
                </c:pt>
                <c:pt idx="646">
                  <c:v>31</c:v>
                </c:pt>
                <c:pt idx="647">
                  <c:v>56</c:v>
                </c:pt>
                <c:pt idx="648">
                  <c:v>28</c:v>
                </c:pt>
                <c:pt idx="649">
                  <c:v>61</c:v>
                </c:pt>
                <c:pt idx="650">
                  <c:v>33</c:v>
                </c:pt>
                <c:pt idx="651">
                  <c:v>62</c:v>
                </c:pt>
                <c:pt idx="652">
                  <c:v>36</c:v>
                </c:pt>
                <c:pt idx="653">
                  <c:v>59</c:v>
                </c:pt>
                <c:pt idx="654">
                  <c:v>36</c:v>
                </c:pt>
                <c:pt idx="655">
                  <c:v>61</c:v>
                </c:pt>
                <c:pt idx="656">
                  <c:v>34</c:v>
                </c:pt>
                <c:pt idx="657">
                  <c:v>43</c:v>
                </c:pt>
                <c:pt idx="658">
                  <c:v>32</c:v>
                </c:pt>
                <c:pt idx="659">
                  <c:v>58</c:v>
                </c:pt>
                <c:pt idx="660">
                  <c:v>36</c:v>
                </c:pt>
                <c:pt idx="661">
                  <c:v>60</c:v>
                </c:pt>
                <c:pt idx="662">
                  <c:v>36</c:v>
                </c:pt>
                <c:pt idx="663">
                  <c:v>59</c:v>
                </c:pt>
                <c:pt idx="664">
                  <c:v>34</c:v>
                </c:pt>
                <c:pt idx="665">
                  <c:v>27</c:v>
                </c:pt>
                <c:pt idx="666">
                  <c:v>23</c:v>
                </c:pt>
                <c:pt idx="667">
                  <c:v>31</c:v>
                </c:pt>
                <c:pt idx="668">
                  <c:v>30</c:v>
                </c:pt>
                <c:pt idx="669">
                  <c:v>30</c:v>
                </c:pt>
                <c:pt idx="670">
                  <c:v>30</c:v>
                </c:pt>
                <c:pt idx="671">
                  <c:v>29</c:v>
                </c:pt>
                <c:pt idx="672">
                  <c:v>29</c:v>
                </c:pt>
                <c:pt idx="673">
                  <c:v>32</c:v>
                </c:pt>
                <c:pt idx="674">
                  <c:v>31</c:v>
                </c:pt>
                <c:pt idx="675">
                  <c:v>41</c:v>
                </c:pt>
                <c:pt idx="676">
                  <c:v>32</c:v>
                </c:pt>
                <c:pt idx="677">
                  <c:v>60</c:v>
                </c:pt>
                <c:pt idx="678">
                  <c:v>34</c:v>
                </c:pt>
                <c:pt idx="679">
                  <c:v>64</c:v>
                </c:pt>
                <c:pt idx="680">
                  <c:v>35</c:v>
                </c:pt>
                <c:pt idx="681">
                  <c:v>30</c:v>
                </c:pt>
                <c:pt idx="682">
                  <c:v>61</c:v>
                </c:pt>
                <c:pt idx="683">
                  <c:v>36</c:v>
                </c:pt>
                <c:pt idx="684">
                  <c:v>40</c:v>
                </c:pt>
                <c:pt idx="685">
                  <c:v>32</c:v>
                </c:pt>
                <c:pt idx="686">
                  <c:v>56</c:v>
                </c:pt>
                <c:pt idx="687">
                  <c:v>36</c:v>
                </c:pt>
                <c:pt idx="688">
                  <c:v>31</c:v>
                </c:pt>
                <c:pt idx="689">
                  <c:v>30</c:v>
                </c:pt>
                <c:pt idx="690">
                  <c:v>57</c:v>
                </c:pt>
                <c:pt idx="691">
                  <c:v>59</c:v>
                </c:pt>
                <c:pt idx="692">
                  <c:v>31</c:v>
                </c:pt>
                <c:pt idx="693">
                  <c:v>40</c:v>
                </c:pt>
                <c:pt idx="694">
                  <c:v>31</c:v>
                </c:pt>
                <c:pt idx="695">
                  <c:v>66</c:v>
                </c:pt>
                <c:pt idx="696">
                  <c:v>36</c:v>
                </c:pt>
                <c:pt idx="697">
                  <c:v>60</c:v>
                </c:pt>
                <c:pt idx="698">
                  <c:v>36</c:v>
                </c:pt>
                <c:pt idx="699">
                  <c:v>63</c:v>
                </c:pt>
                <c:pt idx="700">
                  <c:v>34</c:v>
                </c:pt>
                <c:pt idx="701">
                  <c:v>30</c:v>
                </c:pt>
                <c:pt idx="702">
                  <c:v>41</c:v>
                </c:pt>
                <c:pt idx="703">
                  <c:v>31</c:v>
                </c:pt>
                <c:pt idx="704">
                  <c:v>64</c:v>
                </c:pt>
                <c:pt idx="705">
                  <c:v>36</c:v>
                </c:pt>
                <c:pt idx="706">
                  <c:v>61</c:v>
                </c:pt>
                <c:pt idx="707">
                  <c:v>35</c:v>
                </c:pt>
                <c:pt idx="708">
                  <c:v>59</c:v>
                </c:pt>
                <c:pt idx="709">
                  <c:v>36</c:v>
                </c:pt>
                <c:pt idx="710">
                  <c:v>60</c:v>
                </c:pt>
                <c:pt idx="711">
                  <c:v>27</c:v>
                </c:pt>
                <c:pt idx="712">
                  <c:v>58</c:v>
                </c:pt>
                <c:pt idx="713">
                  <c:v>32</c:v>
                </c:pt>
                <c:pt idx="714">
                  <c:v>31</c:v>
                </c:pt>
                <c:pt idx="715">
                  <c:v>61</c:v>
                </c:pt>
                <c:pt idx="716">
                  <c:v>35</c:v>
                </c:pt>
                <c:pt idx="717">
                  <c:v>60</c:v>
                </c:pt>
                <c:pt idx="718">
                  <c:v>36</c:v>
                </c:pt>
                <c:pt idx="719">
                  <c:v>60</c:v>
                </c:pt>
                <c:pt idx="720">
                  <c:v>28</c:v>
                </c:pt>
                <c:pt idx="721">
                  <c:v>55</c:v>
                </c:pt>
                <c:pt idx="722">
                  <c:v>31</c:v>
                </c:pt>
                <c:pt idx="723">
                  <c:v>29</c:v>
                </c:pt>
                <c:pt idx="724">
                  <c:v>29</c:v>
                </c:pt>
                <c:pt idx="725">
                  <c:v>31</c:v>
                </c:pt>
                <c:pt idx="726">
                  <c:v>30</c:v>
                </c:pt>
                <c:pt idx="727">
                  <c:v>30</c:v>
                </c:pt>
                <c:pt idx="728">
                  <c:v>29</c:v>
                </c:pt>
                <c:pt idx="729">
                  <c:v>23</c:v>
                </c:pt>
                <c:pt idx="730">
                  <c:v>30</c:v>
                </c:pt>
                <c:pt idx="731">
                  <c:v>29</c:v>
                </c:pt>
                <c:pt idx="732">
                  <c:v>32</c:v>
                </c:pt>
                <c:pt idx="733">
                  <c:v>61</c:v>
                </c:pt>
                <c:pt idx="734">
                  <c:v>36</c:v>
                </c:pt>
                <c:pt idx="735">
                  <c:v>55</c:v>
                </c:pt>
                <c:pt idx="736">
                  <c:v>37</c:v>
                </c:pt>
                <c:pt idx="737">
                  <c:v>30</c:v>
                </c:pt>
                <c:pt idx="738">
                  <c:v>40</c:v>
                </c:pt>
                <c:pt idx="739">
                  <c:v>33</c:v>
                </c:pt>
                <c:pt idx="740">
                  <c:v>61</c:v>
                </c:pt>
                <c:pt idx="741">
                  <c:v>35</c:v>
                </c:pt>
                <c:pt idx="742">
                  <c:v>61</c:v>
                </c:pt>
                <c:pt idx="743">
                  <c:v>35</c:v>
                </c:pt>
                <c:pt idx="744">
                  <c:v>55</c:v>
                </c:pt>
                <c:pt idx="745">
                  <c:v>36</c:v>
                </c:pt>
                <c:pt idx="746">
                  <c:v>31</c:v>
                </c:pt>
                <c:pt idx="747">
                  <c:v>42</c:v>
                </c:pt>
                <c:pt idx="748">
                  <c:v>31</c:v>
                </c:pt>
                <c:pt idx="749">
                  <c:v>59</c:v>
                </c:pt>
                <c:pt idx="750">
                  <c:v>36</c:v>
                </c:pt>
                <c:pt idx="751">
                  <c:v>61</c:v>
                </c:pt>
                <c:pt idx="752">
                  <c:v>35</c:v>
                </c:pt>
                <c:pt idx="753">
                  <c:v>57</c:v>
                </c:pt>
                <c:pt idx="754">
                  <c:v>35</c:v>
                </c:pt>
                <c:pt idx="755">
                  <c:v>30</c:v>
                </c:pt>
                <c:pt idx="756">
                  <c:v>24</c:v>
                </c:pt>
                <c:pt idx="757">
                  <c:v>62</c:v>
                </c:pt>
                <c:pt idx="758">
                  <c:v>32</c:v>
                </c:pt>
                <c:pt idx="759">
                  <c:v>60</c:v>
                </c:pt>
                <c:pt idx="760">
                  <c:v>35</c:v>
                </c:pt>
                <c:pt idx="761">
                  <c:v>55</c:v>
                </c:pt>
                <c:pt idx="762">
                  <c:v>36</c:v>
                </c:pt>
                <c:pt idx="763">
                  <c:v>31</c:v>
                </c:pt>
                <c:pt idx="764">
                  <c:v>60</c:v>
                </c:pt>
                <c:pt idx="765">
                  <c:v>28</c:v>
                </c:pt>
                <c:pt idx="766">
                  <c:v>61</c:v>
                </c:pt>
                <c:pt idx="767">
                  <c:v>32</c:v>
                </c:pt>
                <c:pt idx="768">
                  <c:v>59</c:v>
                </c:pt>
                <c:pt idx="769">
                  <c:v>36</c:v>
                </c:pt>
                <c:pt idx="770">
                  <c:v>56</c:v>
                </c:pt>
                <c:pt idx="771">
                  <c:v>36</c:v>
                </c:pt>
                <c:pt idx="772">
                  <c:v>31</c:v>
                </c:pt>
                <c:pt idx="773">
                  <c:v>59</c:v>
                </c:pt>
                <c:pt idx="774">
                  <c:v>28</c:v>
                </c:pt>
                <c:pt idx="775">
                  <c:v>60</c:v>
                </c:pt>
                <c:pt idx="776">
                  <c:v>31</c:v>
                </c:pt>
                <c:pt idx="777">
                  <c:v>31</c:v>
                </c:pt>
                <c:pt idx="778">
                  <c:v>55</c:v>
                </c:pt>
                <c:pt idx="779">
                  <c:v>37</c:v>
                </c:pt>
                <c:pt idx="780">
                  <c:v>28</c:v>
                </c:pt>
                <c:pt idx="781">
                  <c:v>30</c:v>
                </c:pt>
                <c:pt idx="782">
                  <c:v>30</c:v>
                </c:pt>
                <c:pt idx="783">
                  <c:v>23</c:v>
                </c:pt>
                <c:pt idx="784">
                  <c:v>29</c:v>
                </c:pt>
                <c:pt idx="785">
                  <c:v>28</c:v>
                </c:pt>
                <c:pt idx="786">
                  <c:v>30</c:v>
                </c:pt>
                <c:pt idx="787">
                  <c:v>30</c:v>
                </c:pt>
                <c:pt idx="788">
                  <c:v>30</c:v>
                </c:pt>
                <c:pt idx="789">
                  <c:v>33</c:v>
                </c:pt>
                <c:pt idx="790">
                  <c:v>60</c:v>
                </c:pt>
                <c:pt idx="791">
                  <c:v>36</c:v>
                </c:pt>
                <c:pt idx="792">
                  <c:v>36</c:v>
                </c:pt>
                <c:pt idx="793">
                  <c:v>34</c:v>
                </c:pt>
                <c:pt idx="794">
                  <c:v>31</c:v>
                </c:pt>
                <c:pt idx="795">
                  <c:v>30</c:v>
                </c:pt>
                <c:pt idx="796">
                  <c:v>55</c:v>
                </c:pt>
                <c:pt idx="797">
                  <c:v>59</c:v>
                </c:pt>
                <c:pt idx="798">
                  <c:v>31</c:v>
                </c:pt>
                <c:pt idx="799">
                  <c:v>60</c:v>
                </c:pt>
                <c:pt idx="800">
                  <c:v>34</c:v>
                </c:pt>
                <c:pt idx="801">
                  <c:v>43</c:v>
                </c:pt>
                <c:pt idx="802">
                  <c:v>32</c:v>
                </c:pt>
                <c:pt idx="803">
                  <c:v>58</c:v>
                </c:pt>
                <c:pt idx="804">
                  <c:v>36</c:v>
                </c:pt>
                <c:pt idx="805">
                  <c:v>30</c:v>
                </c:pt>
                <c:pt idx="806">
                  <c:v>58</c:v>
                </c:pt>
                <c:pt idx="807">
                  <c:v>36</c:v>
                </c:pt>
                <c:pt idx="808">
                  <c:v>55</c:v>
                </c:pt>
                <c:pt idx="809">
                  <c:v>36</c:v>
                </c:pt>
                <c:pt idx="810">
                  <c:v>24</c:v>
                </c:pt>
                <c:pt idx="811">
                  <c:v>58</c:v>
                </c:pt>
                <c:pt idx="812">
                  <c:v>34</c:v>
                </c:pt>
                <c:pt idx="813">
                  <c:v>60</c:v>
                </c:pt>
                <c:pt idx="814">
                  <c:v>36</c:v>
                </c:pt>
                <c:pt idx="815">
                  <c:v>30</c:v>
                </c:pt>
                <c:pt idx="816">
                  <c:v>54</c:v>
                </c:pt>
                <c:pt idx="817">
                  <c:v>37</c:v>
                </c:pt>
                <c:pt idx="818">
                  <c:v>30</c:v>
                </c:pt>
                <c:pt idx="819">
                  <c:v>42</c:v>
                </c:pt>
                <c:pt idx="820">
                  <c:v>31</c:v>
                </c:pt>
                <c:pt idx="821">
                  <c:v>59</c:v>
                </c:pt>
                <c:pt idx="822">
                  <c:v>36</c:v>
                </c:pt>
                <c:pt idx="823">
                  <c:v>60</c:v>
                </c:pt>
                <c:pt idx="824">
                  <c:v>36</c:v>
                </c:pt>
                <c:pt idx="825">
                  <c:v>57</c:v>
                </c:pt>
                <c:pt idx="826">
                  <c:v>35</c:v>
                </c:pt>
                <c:pt idx="827">
                  <c:v>31</c:v>
                </c:pt>
                <c:pt idx="828">
                  <c:v>41</c:v>
                </c:pt>
                <c:pt idx="829">
                  <c:v>32</c:v>
                </c:pt>
                <c:pt idx="830">
                  <c:v>61</c:v>
                </c:pt>
                <c:pt idx="831">
                  <c:v>35</c:v>
                </c:pt>
                <c:pt idx="832">
                  <c:v>57</c:v>
                </c:pt>
                <c:pt idx="833">
                  <c:v>37</c:v>
                </c:pt>
                <c:pt idx="834">
                  <c:v>55</c:v>
                </c:pt>
                <c:pt idx="835">
                  <c:v>37</c:v>
                </c:pt>
                <c:pt idx="836">
                  <c:v>30</c:v>
                </c:pt>
                <c:pt idx="837">
                  <c:v>37</c:v>
                </c:pt>
                <c:pt idx="838">
                  <c:v>32</c:v>
                </c:pt>
                <c:pt idx="839">
                  <c:v>30</c:v>
                </c:pt>
                <c:pt idx="840">
                  <c:v>31</c:v>
                </c:pt>
                <c:pt idx="841">
                  <c:v>28</c:v>
                </c:pt>
                <c:pt idx="842">
                  <c:v>29</c:v>
                </c:pt>
                <c:pt idx="843">
                  <c:v>32</c:v>
                </c:pt>
                <c:pt idx="844">
                  <c:v>29</c:v>
                </c:pt>
                <c:pt idx="845">
                  <c:v>31</c:v>
                </c:pt>
                <c:pt idx="846">
                  <c:v>24</c:v>
                </c:pt>
                <c:pt idx="847">
                  <c:v>56</c:v>
                </c:pt>
                <c:pt idx="848">
                  <c:v>35</c:v>
                </c:pt>
                <c:pt idx="849">
                  <c:v>31</c:v>
                </c:pt>
                <c:pt idx="850">
                  <c:v>60</c:v>
                </c:pt>
                <c:pt idx="851">
                  <c:v>35</c:v>
                </c:pt>
                <c:pt idx="852">
                  <c:v>58</c:v>
                </c:pt>
                <c:pt idx="853">
                  <c:v>36</c:v>
                </c:pt>
                <c:pt idx="854">
                  <c:v>62</c:v>
                </c:pt>
                <c:pt idx="855">
                  <c:v>28</c:v>
                </c:pt>
                <c:pt idx="856">
                  <c:v>57</c:v>
                </c:pt>
                <c:pt idx="857">
                  <c:v>31</c:v>
                </c:pt>
                <c:pt idx="858">
                  <c:v>31</c:v>
                </c:pt>
                <c:pt idx="859">
                  <c:v>62</c:v>
                </c:pt>
                <c:pt idx="860">
                  <c:v>35</c:v>
                </c:pt>
                <c:pt idx="861">
                  <c:v>61</c:v>
                </c:pt>
                <c:pt idx="862">
                  <c:v>37</c:v>
                </c:pt>
                <c:pt idx="863">
                  <c:v>61</c:v>
                </c:pt>
                <c:pt idx="864">
                  <c:v>28</c:v>
                </c:pt>
                <c:pt idx="865">
                  <c:v>56</c:v>
                </c:pt>
                <c:pt idx="866">
                  <c:v>33</c:v>
                </c:pt>
                <c:pt idx="867">
                  <c:v>30</c:v>
                </c:pt>
                <c:pt idx="868">
                  <c:v>58</c:v>
                </c:pt>
                <c:pt idx="869">
                  <c:v>37</c:v>
                </c:pt>
                <c:pt idx="870">
                  <c:v>61</c:v>
                </c:pt>
                <c:pt idx="871">
                  <c:v>35</c:v>
                </c:pt>
                <c:pt idx="872">
                  <c:v>30</c:v>
                </c:pt>
                <c:pt idx="873">
                  <c:v>39</c:v>
                </c:pt>
                <c:pt idx="874">
                  <c:v>32</c:v>
                </c:pt>
                <c:pt idx="875">
                  <c:v>31</c:v>
                </c:pt>
                <c:pt idx="876">
                  <c:v>60</c:v>
                </c:pt>
                <c:pt idx="877">
                  <c:v>35</c:v>
                </c:pt>
                <c:pt idx="878">
                  <c:v>61</c:v>
                </c:pt>
                <c:pt idx="879">
                  <c:v>36</c:v>
                </c:pt>
                <c:pt idx="880">
                  <c:v>60</c:v>
                </c:pt>
                <c:pt idx="881">
                  <c:v>36</c:v>
                </c:pt>
                <c:pt idx="882">
                  <c:v>39</c:v>
                </c:pt>
                <c:pt idx="883">
                  <c:v>32</c:v>
                </c:pt>
                <c:pt idx="884">
                  <c:v>30</c:v>
                </c:pt>
                <c:pt idx="885">
                  <c:v>60</c:v>
                </c:pt>
                <c:pt idx="886">
                  <c:v>35</c:v>
                </c:pt>
                <c:pt idx="887">
                  <c:v>60</c:v>
                </c:pt>
                <c:pt idx="888">
                  <c:v>35</c:v>
                </c:pt>
                <c:pt idx="889">
                  <c:v>30</c:v>
                </c:pt>
                <c:pt idx="890">
                  <c:v>55</c:v>
                </c:pt>
                <c:pt idx="891">
                  <c:v>28</c:v>
                </c:pt>
                <c:pt idx="892">
                  <c:v>59</c:v>
                </c:pt>
                <c:pt idx="893">
                  <c:v>33</c:v>
                </c:pt>
                <c:pt idx="894">
                  <c:v>60</c:v>
                </c:pt>
                <c:pt idx="895">
                  <c:v>35</c:v>
                </c:pt>
                <c:pt idx="896">
                  <c:v>28</c:v>
                </c:pt>
                <c:pt idx="897">
                  <c:v>29</c:v>
                </c:pt>
                <c:pt idx="898">
                  <c:v>29</c:v>
                </c:pt>
                <c:pt idx="899">
                  <c:v>30</c:v>
                </c:pt>
                <c:pt idx="900">
                  <c:v>25</c:v>
                </c:pt>
                <c:pt idx="901">
                  <c:v>51</c:v>
                </c:pt>
                <c:pt idx="902">
                  <c:v>53</c:v>
                </c:pt>
                <c:pt idx="903">
                  <c:v>33</c:v>
                </c:pt>
                <c:pt idx="904">
                  <c:v>30</c:v>
                </c:pt>
                <c:pt idx="905">
                  <c:v>29</c:v>
                </c:pt>
                <c:pt idx="906">
                  <c:v>32</c:v>
                </c:pt>
                <c:pt idx="907">
                  <c:v>32</c:v>
                </c:pt>
                <c:pt idx="908">
                  <c:v>58</c:v>
                </c:pt>
                <c:pt idx="909">
                  <c:v>28</c:v>
                </c:pt>
                <c:pt idx="910">
                  <c:v>59</c:v>
                </c:pt>
                <c:pt idx="911">
                  <c:v>33</c:v>
                </c:pt>
                <c:pt idx="912">
                  <c:v>55</c:v>
                </c:pt>
                <c:pt idx="913">
                  <c:v>36</c:v>
                </c:pt>
                <c:pt idx="914">
                  <c:v>66</c:v>
                </c:pt>
                <c:pt idx="915">
                  <c:v>36</c:v>
                </c:pt>
                <c:pt idx="916">
                  <c:v>60</c:v>
                </c:pt>
                <c:pt idx="917">
                  <c:v>36</c:v>
                </c:pt>
                <c:pt idx="918">
                  <c:v>40</c:v>
                </c:pt>
                <c:pt idx="919">
                  <c:v>32</c:v>
                </c:pt>
                <c:pt idx="920">
                  <c:v>60</c:v>
                </c:pt>
                <c:pt idx="921">
                  <c:v>36</c:v>
                </c:pt>
                <c:pt idx="922">
                  <c:v>55</c:v>
                </c:pt>
                <c:pt idx="923">
                  <c:v>37</c:v>
                </c:pt>
                <c:pt idx="924">
                  <c:v>30</c:v>
                </c:pt>
                <c:pt idx="925">
                  <c:v>59</c:v>
                </c:pt>
                <c:pt idx="926">
                  <c:v>36</c:v>
                </c:pt>
                <c:pt idx="927">
                  <c:v>24</c:v>
                </c:pt>
                <c:pt idx="928">
                  <c:v>59</c:v>
                </c:pt>
                <c:pt idx="929">
                  <c:v>33</c:v>
                </c:pt>
                <c:pt idx="930">
                  <c:v>29</c:v>
                </c:pt>
                <c:pt idx="931">
                  <c:v>65</c:v>
                </c:pt>
                <c:pt idx="932">
                  <c:v>36</c:v>
                </c:pt>
                <c:pt idx="933">
                  <c:v>60</c:v>
                </c:pt>
                <c:pt idx="934">
                  <c:v>36</c:v>
                </c:pt>
                <c:pt idx="935">
                  <c:v>60</c:v>
                </c:pt>
                <c:pt idx="936">
                  <c:v>28</c:v>
                </c:pt>
                <c:pt idx="937">
                  <c:v>61</c:v>
                </c:pt>
                <c:pt idx="938">
                  <c:v>31</c:v>
                </c:pt>
                <c:pt idx="939">
                  <c:v>56</c:v>
                </c:pt>
                <c:pt idx="940">
                  <c:v>36</c:v>
                </c:pt>
                <c:pt idx="941">
                  <c:v>31</c:v>
                </c:pt>
                <c:pt idx="942">
                  <c:v>60</c:v>
                </c:pt>
                <c:pt idx="943">
                  <c:v>35</c:v>
                </c:pt>
                <c:pt idx="944">
                  <c:v>62</c:v>
                </c:pt>
                <c:pt idx="945">
                  <c:v>28</c:v>
                </c:pt>
                <c:pt idx="946">
                  <c:v>59</c:v>
                </c:pt>
                <c:pt idx="947">
                  <c:v>33</c:v>
                </c:pt>
                <c:pt idx="948">
                  <c:v>57</c:v>
                </c:pt>
                <c:pt idx="949">
                  <c:v>35</c:v>
                </c:pt>
                <c:pt idx="950">
                  <c:v>30</c:v>
                </c:pt>
                <c:pt idx="951">
                  <c:v>63</c:v>
                </c:pt>
                <c:pt idx="952">
                  <c:v>35</c:v>
                </c:pt>
                <c:pt idx="953">
                  <c:v>59</c:v>
                </c:pt>
                <c:pt idx="954">
                  <c:v>27</c:v>
                </c:pt>
                <c:pt idx="955">
                  <c:v>54</c:v>
                </c:pt>
                <c:pt idx="956">
                  <c:v>33</c:v>
                </c:pt>
                <c:pt idx="957">
                  <c:v>28</c:v>
                </c:pt>
                <c:pt idx="958">
                  <c:v>30</c:v>
                </c:pt>
                <c:pt idx="959">
                  <c:v>31</c:v>
                </c:pt>
                <c:pt idx="960">
                  <c:v>29</c:v>
                </c:pt>
                <c:pt idx="961">
                  <c:v>29</c:v>
                </c:pt>
                <c:pt idx="962">
                  <c:v>31</c:v>
                </c:pt>
                <c:pt idx="963">
                  <c:v>22</c:v>
                </c:pt>
                <c:pt idx="964">
                  <c:v>31</c:v>
                </c:pt>
                <c:pt idx="965">
                  <c:v>32</c:v>
                </c:pt>
                <c:pt idx="966">
                  <c:v>57</c:v>
                </c:pt>
                <c:pt idx="967">
                  <c:v>59</c:v>
                </c:pt>
                <c:pt idx="968">
                  <c:v>30</c:v>
                </c:pt>
                <c:pt idx="969">
                  <c:v>60</c:v>
                </c:pt>
                <c:pt idx="970">
                  <c:v>36</c:v>
                </c:pt>
                <c:pt idx="971">
                  <c:v>56</c:v>
                </c:pt>
                <c:pt idx="972">
                  <c:v>28</c:v>
                </c:pt>
                <c:pt idx="973">
                  <c:v>60</c:v>
                </c:pt>
                <c:pt idx="974">
                  <c:v>34</c:v>
                </c:pt>
                <c:pt idx="975">
                  <c:v>60</c:v>
                </c:pt>
                <c:pt idx="976">
                  <c:v>36</c:v>
                </c:pt>
                <c:pt idx="977">
                  <c:v>59</c:v>
                </c:pt>
                <c:pt idx="978">
                  <c:v>36</c:v>
                </c:pt>
                <c:pt idx="979">
                  <c:v>61</c:v>
                </c:pt>
                <c:pt idx="980">
                  <c:v>34</c:v>
                </c:pt>
                <c:pt idx="981">
                  <c:v>42</c:v>
                </c:pt>
                <c:pt idx="982">
                  <c:v>32</c:v>
                </c:pt>
                <c:pt idx="983">
                  <c:v>61</c:v>
                </c:pt>
                <c:pt idx="984">
                  <c:v>36</c:v>
                </c:pt>
                <c:pt idx="985">
                  <c:v>60</c:v>
                </c:pt>
                <c:pt idx="986">
                  <c:v>36</c:v>
                </c:pt>
                <c:pt idx="987">
                  <c:v>61</c:v>
                </c:pt>
                <c:pt idx="988">
                  <c:v>36</c:v>
                </c:pt>
                <c:pt idx="989">
                  <c:v>56</c:v>
                </c:pt>
                <c:pt idx="990">
                  <c:v>28</c:v>
                </c:pt>
                <c:pt idx="991">
                  <c:v>61</c:v>
                </c:pt>
                <c:pt idx="992">
                  <c:v>32</c:v>
                </c:pt>
                <c:pt idx="993">
                  <c:v>60</c:v>
                </c:pt>
                <c:pt idx="994">
                  <c:v>35</c:v>
                </c:pt>
                <c:pt idx="995">
                  <c:v>61</c:v>
                </c:pt>
                <c:pt idx="996">
                  <c:v>35</c:v>
                </c:pt>
                <c:pt idx="997">
                  <c:v>62</c:v>
                </c:pt>
                <c:pt idx="998">
                  <c:v>34</c:v>
                </c:pt>
              </c:numCache>
            </c:numRef>
          </c:val>
          <c:smooth val="0"/>
          <c:extLst>
            <c:ext xmlns:c16="http://schemas.microsoft.com/office/drawing/2014/chart" uri="{C3380CC4-5D6E-409C-BE32-E72D297353CC}">
              <c16:uniqueId val="{00000000-72EA-4E80-9795-24E934B3C2F1}"/>
            </c:ext>
          </c:extLst>
        </c:ser>
        <c:dLbls>
          <c:showLegendKey val="0"/>
          <c:showVal val="0"/>
          <c:showCatName val="0"/>
          <c:showSerName val="0"/>
          <c:showPercent val="0"/>
          <c:showBubbleSize val="0"/>
        </c:dLbls>
        <c:smooth val="0"/>
        <c:axId val="617590168"/>
        <c:axId val="617597384"/>
      </c:lineChart>
      <c:catAx>
        <c:axId val="617590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17597384"/>
        <c:crosses val="autoZero"/>
        <c:auto val="1"/>
        <c:lblAlgn val="ctr"/>
        <c:lblOffset val="100"/>
        <c:noMultiLvlLbl val="0"/>
      </c:catAx>
      <c:valAx>
        <c:axId val="617597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17590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Messung der fps - Zahl einer leeren UnitySzene</a:t>
            </a:r>
            <a:endParaRPr lang="de-DE"/>
          </a:p>
          <a:p>
            <a:pPr algn="ctr">
              <a:defRPr/>
            </a:pPr>
            <a:r>
              <a:rPr lang="de-DE"/>
              <a:t> (Ohne Anfangsschwankungen)</a:t>
            </a:r>
          </a:p>
        </c:rich>
      </c:tx>
      <c:layout>
        <c:manualLayout>
          <c:xMode val="edge"/>
          <c:yMode val="edge"/>
          <c:x val="0.13319444444444448"/>
          <c:y val="2.7777777777777776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title>
    <c:autoTitleDeleted val="0"/>
    <c:plotArea>
      <c:layout/>
      <c:lineChart>
        <c:grouping val="standard"/>
        <c:varyColors val="0"/>
        <c:ser>
          <c:idx val="0"/>
          <c:order val="0"/>
          <c:tx>
            <c:strRef>
              <c:f>Tabelle1!$C$1</c:f>
              <c:strCache>
                <c:ptCount val="1"/>
                <c:pt idx="0">
                  <c:v>FPS_50</c:v>
                </c:pt>
              </c:strCache>
            </c:strRef>
          </c:tx>
          <c:spPr>
            <a:ln w="28575" cap="rnd">
              <a:solidFill>
                <a:schemeClr val="accent1"/>
              </a:solidFill>
              <a:round/>
            </a:ln>
            <a:effectLst/>
          </c:spPr>
          <c:marker>
            <c:symbol val="none"/>
          </c:marker>
          <c:val>
            <c:numRef>
              <c:f>Tabelle1!$C$160:$C$1158</c:f>
              <c:numCache>
                <c:formatCode>General</c:formatCode>
                <c:ptCount val="999"/>
                <c:pt idx="0">
                  <c:v>45</c:v>
                </c:pt>
                <c:pt idx="1">
                  <c:v>45</c:v>
                </c:pt>
                <c:pt idx="2">
                  <c:v>44</c:v>
                </c:pt>
                <c:pt idx="3">
                  <c:v>45</c:v>
                </c:pt>
                <c:pt idx="4">
                  <c:v>45</c:v>
                </c:pt>
                <c:pt idx="5">
                  <c:v>44</c:v>
                </c:pt>
                <c:pt idx="6">
                  <c:v>45</c:v>
                </c:pt>
                <c:pt idx="7">
                  <c:v>45</c:v>
                </c:pt>
                <c:pt idx="8">
                  <c:v>45</c:v>
                </c:pt>
                <c:pt idx="9">
                  <c:v>45</c:v>
                </c:pt>
                <c:pt idx="10">
                  <c:v>44</c:v>
                </c:pt>
                <c:pt idx="11">
                  <c:v>44</c:v>
                </c:pt>
                <c:pt idx="12">
                  <c:v>45</c:v>
                </c:pt>
                <c:pt idx="13">
                  <c:v>45</c:v>
                </c:pt>
                <c:pt idx="14">
                  <c:v>44</c:v>
                </c:pt>
                <c:pt idx="15">
                  <c:v>45</c:v>
                </c:pt>
                <c:pt idx="16">
                  <c:v>44</c:v>
                </c:pt>
                <c:pt idx="17">
                  <c:v>45</c:v>
                </c:pt>
                <c:pt idx="18">
                  <c:v>45</c:v>
                </c:pt>
                <c:pt idx="19">
                  <c:v>45</c:v>
                </c:pt>
                <c:pt idx="20">
                  <c:v>45</c:v>
                </c:pt>
                <c:pt idx="21">
                  <c:v>45</c:v>
                </c:pt>
                <c:pt idx="22">
                  <c:v>45</c:v>
                </c:pt>
                <c:pt idx="23">
                  <c:v>45</c:v>
                </c:pt>
                <c:pt idx="24">
                  <c:v>45</c:v>
                </c:pt>
                <c:pt idx="25">
                  <c:v>45</c:v>
                </c:pt>
                <c:pt idx="26">
                  <c:v>44</c:v>
                </c:pt>
                <c:pt idx="27">
                  <c:v>43</c:v>
                </c:pt>
                <c:pt idx="28">
                  <c:v>46</c:v>
                </c:pt>
                <c:pt idx="29">
                  <c:v>45</c:v>
                </c:pt>
                <c:pt idx="30">
                  <c:v>45</c:v>
                </c:pt>
                <c:pt idx="31">
                  <c:v>45</c:v>
                </c:pt>
                <c:pt idx="32">
                  <c:v>45</c:v>
                </c:pt>
                <c:pt idx="33">
                  <c:v>44</c:v>
                </c:pt>
                <c:pt idx="34">
                  <c:v>45</c:v>
                </c:pt>
                <c:pt idx="35">
                  <c:v>45</c:v>
                </c:pt>
                <c:pt idx="36">
                  <c:v>45</c:v>
                </c:pt>
                <c:pt idx="37">
                  <c:v>45</c:v>
                </c:pt>
                <c:pt idx="38">
                  <c:v>45</c:v>
                </c:pt>
                <c:pt idx="39">
                  <c:v>45</c:v>
                </c:pt>
                <c:pt idx="40">
                  <c:v>45</c:v>
                </c:pt>
                <c:pt idx="41">
                  <c:v>45</c:v>
                </c:pt>
                <c:pt idx="42">
                  <c:v>45</c:v>
                </c:pt>
                <c:pt idx="43">
                  <c:v>45</c:v>
                </c:pt>
                <c:pt idx="44">
                  <c:v>44</c:v>
                </c:pt>
                <c:pt idx="45">
                  <c:v>45</c:v>
                </c:pt>
                <c:pt idx="46">
                  <c:v>45</c:v>
                </c:pt>
                <c:pt idx="47">
                  <c:v>44</c:v>
                </c:pt>
                <c:pt idx="48">
                  <c:v>45</c:v>
                </c:pt>
                <c:pt idx="49">
                  <c:v>45</c:v>
                </c:pt>
                <c:pt idx="50">
                  <c:v>44</c:v>
                </c:pt>
                <c:pt idx="51">
                  <c:v>45</c:v>
                </c:pt>
                <c:pt idx="52">
                  <c:v>44</c:v>
                </c:pt>
                <c:pt idx="53">
                  <c:v>45</c:v>
                </c:pt>
                <c:pt idx="54">
                  <c:v>46</c:v>
                </c:pt>
                <c:pt idx="55">
                  <c:v>45</c:v>
                </c:pt>
                <c:pt idx="56">
                  <c:v>45</c:v>
                </c:pt>
                <c:pt idx="57">
                  <c:v>45</c:v>
                </c:pt>
                <c:pt idx="58">
                  <c:v>45</c:v>
                </c:pt>
                <c:pt idx="59">
                  <c:v>44</c:v>
                </c:pt>
                <c:pt idx="60">
                  <c:v>45</c:v>
                </c:pt>
                <c:pt idx="61">
                  <c:v>45</c:v>
                </c:pt>
                <c:pt idx="62">
                  <c:v>45</c:v>
                </c:pt>
                <c:pt idx="63">
                  <c:v>45</c:v>
                </c:pt>
                <c:pt idx="64">
                  <c:v>45</c:v>
                </c:pt>
                <c:pt idx="65">
                  <c:v>45</c:v>
                </c:pt>
                <c:pt idx="66">
                  <c:v>44</c:v>
                </c:pt>
                <c:pt idx="67">
                  <c:v>45</c:v>
                </c:pt>
                <c:pt idx="68">
                  <c:v>45</c:v>
                </c:pt>
                <c:pt idx="69">
                  <c:v>45</c:v>
                </c:pt>
                <c:pt idx="70">
                  <c:v>45</c:v>
                </c:pt>
                <c:pt idx="71">
                  <c:v>45</c:v>
                </c:pt>
                <c:pt idx="72">
                  <c:v>45</c:v>
                </c:pt>
                <c:pt idx="73">
                  <c:v>45</c:v>
                </c:pt>
                <c:pt idx="74">
                  <c:v>45</c:v>
                </c:pt>
                <c:pt idx="75">
                  <c:v>45</c:v>
                </c:pt>
                <c:pt idx="76">
                  <c:v>45</c:v>
                </c:pt>
                <c:pt idx="77">
                  <c:v>45</c:v>
                </c:pt>
                <c:pt idx="78">
                  <c:v>45</c:v>
                </c:pt>
                <c:pt idx="79">
                  <c:v>45</c:v>
                </c:pt>
                <c:pt idx="80">
                  <c:v>45</c:v>
                </c:pt>
                <c:pt idx="81">
                  <c:v>45</c:v>
                </c:pt>
                <c:pt idx="82">
                  <c:v>45</c:v>
                </c:pt>
                <c:pt idx="83">
                  <c:v>45</c:v>
                </c:pt>
                <c:pt idx="84">
                  <c:v>45</c:v>
                </c:pt>
                <c:pt idx="85">
                  <c:v>44</c:v>
                </c:pt>
                <c:pt idx="86">
                  <c:v>45</c:v>
                </c:pt>
                <c:pt idx="87">
                  <c:v>45</c:v>
                </c:pt>
                <c:pt idx="88">
                  <c:v>45</c:v>
                </c:pt>
                <c:pt idx="89">
                  <c:v>45</c:v>
                </c:pt>
                <c:pt idx="90">
                  <c:v>45</c:v>
                </c:pt>
                <c:pt idx="91">
                  <c:v>45</c:v>
                </c:pt>
                <c:pt idx="92">
                  <c:v>45</c:v>
                </c:pt>
                <c:pt idx="93">
                  <c:v>45</c:v>
                </c:pt>
                <c:pt idx="94">
                  <c:v>45</c:v>
                </c:pt>
                <c:pt idx="95">
                  <c:v>44</c:v>
                </c:pt>
                <c:pt idx="96">
                  <c:v>45</c:v>
                </c:pt>
                <c:pt idx="97">
                  <c:v>45</c:v>
                </c:pt>
                <c:pt idx="98">
                  <c:v>45</c:v>
                </c:pt>
                <c:pt idx="99">
                  <c:v>45</c:v>
                </c:pt>
                <c:pt idx="100">
                  <c:v>45</c:v>
                </c:pt>
                <c:pt idx="101">
                  <c:v>45</c:v>
                </c:pt>
                <c:pt idx="102">
                  <c:v>45</c:v>
                </c:pt>
                <c:pt idx="103">
                  <c:v>44</c:v>
                </c:pt>
                <c:pt idx="104">
                  <c:v>45</c:v>
                </c:pt>
                <c:pt idx="105">
                  <c:v>45</c:v>
                </c:pt>
                <c:pt idx="106">
                  <c:v>45</c:v>
                </c:pt>
                <c:pt idx="107">
                  <c:v>45</c:v>
                </c:pt>
                <c:pt idx="108">
                  <c:v>44</c:v>
                </c:pt>
                <c:pt idx="109">
                  <c:v>45</c:v>
                </c:pt>
                <c:pt idx="110">
                  <c:v>44</c:v>
                </c:pt>
                <c:pt idx="111">
                  <c:v>45</c:v>
                </c:pt>
                <c:pt idx="112">
                  <c:v>45</c:v>
                </c:pt>
                <c:pt idx="113">
                  <c:v>44</c:v>
                </c:pt>
                <c:pt idx="114">
                  <c:v>45</c:v>
                </c:pt>
                <c:pt idx="115">
                  <c:v>44</c:v>
                </c:pt>
                <c:pt idx="116">
                  <c:v>45</c:v>
                </c:pt>
                <c:pt idx="117">
                  <c:v>44</c:v>
                </c:pt>
                <c:pt idx="118">
                  <c:v>45</c:v>
                </c:pt>
                <c:pt idx="119">
                  <c:v>45</c:v>
                </c:pt>
                <c:pt idx="120">
                  <c:v>45</c:v>
                </c:pt>
                <c:pt idx="121">
                  <c:v>45</c:v>
                </c:pt>
                <c:pt idx="122">
                  <c:v>44</c:v>
                </c:pt>
                <c:pt idx="123">
                  <c:v>45</c:v>
                </c:pt>
                <c:pt idx="124">
                  <c:v>44</c:v>
                </c:pt>
                <c:pt idx="125">
                  <c:v>45</c:v>
                </c:pt>
                <c:pt idx="126">
                  <c:v>45</c:v>
                </c:pt>
                <c:pt idx="127">
                  <c:v>45</c:v>
                </c:pt>
                <c:pt idx="128">
                  <c:v>45</c:v>
                </c:pt>
                <c:pt idx="129">
                  <c:v>45</c:v>
                </c:pt>
                <c:pt idx="130">
                  <c:v>45</c:v>
                </c:pt>
                <c:pt idx="131">
                  <c:v>44</c:v>
                </c:pt>
                <c:pt idx="132">
                  <c:v>45</c:v>
                </c:pt>
                <c:pt idx="133">
                  <c:v>44</c:v>
                </c:pt>
                <c:pt idx="134">
                  <c:v>45</c:v>
                </c:pt>
                <c:pt idx="135">
                  <c:v>45</c:v>
                </c:pt>
                <c:pt idx="136">
                  <c:v>45</c:v>
                </c:pt>
                <c:pt idx="137">
                  <c:v>45</c:v>
                </c:pt>
                <c:pt idx="138">
                  <c:v>45</c:v>
                </c:pt>
                <c:pt idx="139">
                  <c:v>45</c:v>
                </c:pt>
                <c:pt idx="140">
                  <c:v>45</c:v>
                </c:pt>
                <c:pt idx="141">
                  <c:v>45</c:v>
                </c:pt>
                <c:pt idx="142">
                  <c:v>45</c:v>
                </c:pt>
                <c:pt idx="143">
                  <c:v>45</c:v>
                </c:pt>
                <c:pt idx="144">
                  <c:v>44</c:v>
                </c:pt>
                <c:pt idx="145">
                  <c:v>45</c:v>
                </c:pt>
                <c:pt idx="146">
                  <c:v>45</c:v>
                </c:pt>
                <c:pt idx="147">
                  <c:v>45</c:v>
                </c:pt>
                <c:pt idx="148">
                  <c:v>44</c:v>
                </c:pt>
                <c:pt idx="149">
                  <c:v>45</c:v>
                </c:pt>
                <c:pt idx="150">
                  <c:v>45</c:v>
                </c:pt>
                <c:pt idx="151">
                  <c:v>45</c:v>
                </c:pt>
                <c:pt idx="152">
                  <c:v>44</c:v>
                </c:pt>
                <c:pt idx="153">
                  <c:v>45</c:v>
                </c:pt>
                <c:pt idx="154">
                  <c:v>45</c:v>
                </c:pt>
                <c:pt idx="155">
                  <c:v>45</c:v>
                </c:pt>
                <c:pt idx="156">
                  <c:v>45</c:v>
                </c:pt>
                <c:pt idx="157">
                  <c:v>45</c:v>
                </c:pt>
                <c:pt idx="158">
                  <c:v>45</c:v>
                </c:pt>
                <c:pt idx="159">
                  <c:v>45</c:v>
                </c:pt>
                <c:pt idx="160">
                  <c:v>44</c:v>
                </c:pt>
                <c:pt idx="161">
                  <c:v>46</c:v>
                </c:pt>
                <c:pt idx="162">
                  <c:v>45</c:v>
                </c:pt>
                <c:pt idx="163">
                  <c:v>45</c:v>
                </c:pt>
                <c:pt idx="164">
                  <c:v>45</c:v>
                </c:pt>
                <c:pt idx="165">
                  <c:v>45</c:v>
                </c:pt>
                <c:pt idx="166">
                  <c:v>44</c:v>
                </c:pt>
                <c:pt idx="167">
                  <c:v>45</c:v>
                </c:pt>
                <c:pt idx="168">
                  <c:v>45</c:v>
                </c:pt>
                <c:pt idx="169">
                  <c:v>45</c:v>
                </c:pt>
                <c:pt idx="170">
                  <c:v>45</c:v>
                </c:pt>
                <c:pt idx="171">
                  <c:v>45</c:v>
                </c:pt>
                <c:pt idx="172">
                  <c:v>45</c:v>
                </c:pt>
                <c:pt idx="173">
                  <c:v>44</c:v>
                </c:pt>
                <c:pt idx="174">
                  <c:v>46</c:v>
                </c:pt>
                <c:pt idx="175">
                  <c:v>45</c:v>
                </c:pt>
                <c:pt idx="176">
                  <c:v>45</c:v>
                </c:pt>
                <c:pt idx="177">
                  <c:v>45</c:v>
                </c:pt>
                <c:pt idx="178">
                  <c:v>45</c:v>
                </c:pt>
                <c:pt idx="179">
                  <c:v>45</c:v>
                </c:pt>
                <c:pt idx="180">
                  <c:v>45</c:v>
                </c:pt>
                <c:pt idx="181">
                  <c:v>45</c:v>
                </c:pt>
                <c:pt idx="182">
                  <c:v>44</c:v>
                </c:pt>
                <c:pt idx="183">
                  <c:v>45</c:v>
                </c:pt>
                <c:pt idx="184">
                  <c:v>45</c:v>
                </c:pt>
                <c:pt idx="185">
                  <c:v>45</c:v>
                </c:pt>
                <c:pt idx="186">
                  <c:v>44</c:v>
                </c:pt>
                <c:pt idx="187">
                  <c:v>45</c:v>
                </c:pt>
                <c:pt idx="188">
                  <c:v>45</c:v>
                </c:pt>
                <c:pt idx="189">
                  <c:v>45</c:v>
                </c:pt>
                <c:pt idx="190">
                  <c:v>44</c:v>
                </c:pt>
                <c:pt idx="191">
                  <c:v>46</c:v>
                </c:pt>
                <c:pt idx="192">
                  <c:v>44</c:v>
                </c:pt>
                <c:pt idx="193">
                  <c:v>45</c:v>
                </c:pt>
                <c:pt idx="194">
                  <c:v>44</c:v>
                </c:pt>
                <c:pt idx="195">
                  <c:v>46</c:v>
                </c:pt>
                <c:pt idx="196">
                  <c:v>45</c:v>
                </c:pt>
                <c:pt idx="197">
                  <c:v>45</c:v>
                </c:pt>
                <c:pt idx="198">
                  <c:v>46</c:v>
                </c:pt>
                <c:pt idx="199">
                  <c:v>44</c:v>
                </c:pt>
                <c:pt idx="200">
                  <c:v>45</c:v>
                </c:pt>
                <c:pt idx="201">
                  <c:v>45</c:v>
                </c:pt>
                <c:pt idx="202">
                  <c:v>45</c:v>
                </c:pt>
                <c:pt idx="203">
                  <c:v>45</c:v>
                </c:pt>
                <c:pt idx="204">
                  <c:v>44</c:v>
                </c:pt>
                <c:pt idx="205">
                  <c:v>45</c:v>
                </c:pt>
                <c:pt idx="206">
                  <c:v>45</c:v>
                </c:pt>
                <c:pt idx="207">
                  <c:v>45</c:v>
                </c:pt>
                <c:pt idx="208">
                  <c:v>45</c:v>
                </c:pt>
                <c:pt idx="209">
                  <c:v>45</c:v>
                </c:pt>
                <c:pt idx="210">
                  <c:v>45</c:v>
                </c:pt>
                <c:pt idx="211">
                  <c:v>45</c:v>
                </c:pt>
                <c:pt idx="212">
                  <c:v>45</c:v>
                </c:pt>
                <c:pt idx="213">
                  <c:v>45</c:v>
                </c:pt>
                <c:pt idx="214">
                  <c:v>45</c:v>
                </c:pt>
                <c:pt idx="215">
                  <c:v>45</c:v>
                </c:pt>
                <c:pt idx="216">
                  <c:v>45</c:v>
                </c:pt>
                <c:pt idx="217">
                  <c:v>45</c:v>
                </c:pt>
                <c:pt idx="218">
                  <c:v>45</c:v>
                </c:pt>
                <c:pt idx="219">
                  <c:v>45</c:v>
                </c:pt>
                <c:pt idx="220">
                  <c:v>45</c:v>
                </c:pt>
                <c:pt idx="221">
                  <c:v>45</c:v>
                </c:pt>
                <c:pt idx="222">
                  <c:v>45</c:v>
                </c:pt>
                <c:pt idx="223">
                  <c:v>45</c:v>
                </c:pt>
                <c:pt idx="224">
                  <c:v>45</c:v>
                </c:pt>
                <c:pt idx="225">
                  <c:v>45</c:v>
                </c:pt>
                <c:pt idx="226">
                  <c:v>45</c:v>
                </c:pt>
                <c:pt idx="227">
                  <c:v>45</c:v>
                </c:pt>
                <c:pt idx="228">
                  <c:v>45</c:v>
                </c:pt>
                <c:pt idx="229">
                  <c:v>44</c:v>
                </c:pt>
                <c:pt idx="230">
                  <c:v>45</c:v>
                </c:pt>
                <c:pt idx="231">
                  <c:v>45</c:v>
                </c:pt>
                <c:pt idx="232">
                  <c:v>45</c:v>
                </c:pt>
                <c:pt idx="233">
                  <c:v>45</c:v>
                </c:pt>
                <c:pt idx="234">
                  <c:v>45</c:v>
                </c:pt>
                <c:pt idx="235">
                  <c:v>45</c:v>
                </c:pt>
                <c:pt idx="236">
                  <c:v>45</c:v>
                </c:pt>
                <c:pt idx="237">
                  <c:v>45</c:v>
                </c:pt>
                <c:pt idx="238">
                  <c:v>32</c:v>
                </c:pt>
                <c:pt idx="239">
                  <c:v>72</c:v>
                </c:pt>
                <c:pt idx="240">
                  <c:v>45</c:v>
                </c:pt>
                <c:pt idx="241">
                  <c:v>45</c:v>
                </c:pt>
                <c:pt idx="242">
                  <c:v>45</c:v>
                </c:pt>
                <c:pt idx="243">
                  <c:v>44</c:v>
                </c:pt>
                <c:pt idx="244">
                  <c:v>45</c:v>
                </c:pt>
                <c:pt idx="245">
                  <c:v>45</c:v>
                </c:pt>
                <c:pt idx="246">
                  <c:v>45</c:v>
                </c:pt>
                <c:pt idx="247">
                  <c:v>45</c:v>
                </c:pt>
                <c:pt idx="248">
                  <c:v>45</c:v>
                </c:pt>
                <c:pt idx="249">
                  <c:v>45</c:v>
                </c:pt>
                <c:pt idx="250">
                  <c:v>44</c:v>
                </c:pt>
                <c:pt idx="251">
                  <c:v>44</c:v>
                </c:pt>
                <c:pt idx="252">
                  <c:v>46</c:v>
                </c:pt>
                <c:pt idx="253">
                  <c:v>44</c:v>
                </c:pt>
                <c:pt idx="254">
                  <c:v>45</c:v>
                </c:pt>
                <c:pt idx="255">
                  <c:v>45</c:v>
                </c:pt>
                <c:pt idx="256">
                  <c:v>45</c:v>
                </c:pt>
                <c:pt idx="257">
                  <c:v>45</c:v>
                </c:pt>
                <c:pt idx="258">
                  <c:v>45</c:v>
                </c:pt>
                <c:pt idx="259">
                  <c:v>44</c:v>
                </c:pt>
                <c:pt idx="260">
                  <c:v>44</c:v>
                </c:pt>
                <c:pt idx="261">
                  <c:v>46</c:v>
                </c:pt>
                <c:pt idx="262">
                  <c:v>45</c:v>
                </c:pt>
                <c:pt idx="263">
                  <c:v>45</c:v>
                </c:pt>
                <c:pt idx="264">
                  <c:v>43</c:v>
                </c:pt>
                <c:pt idx="265">
                  <c:v>48</c:v>
                </c:pt>
                <c:pt idx="266">
                  <c:v>45</c:v>
                </c:pt>
                <c:pt idx="267">
                  <c:v>45</c:v>
                </c:pt>
                <c:pt idx="268">
                  <c:v>44</c:v>
                </c:pt>
                <c:pt idx="269">
                  <c:v>45</c:v>
                </c:pt>
                <c:pt idx="270">
                  <c:v>45</c:v>
                </c:pt>
                <c:pt idx="271">
                  <c:v>45</c:v>
                </c:pt>
                <c:pt idx="272">
                  <c:v>45</c:v>
                </c:pt>
                <c:pt idx="273">
                  <c:v>45</c:v>
                </c:pt>
                <c:pt idx="274">
                  <c:v>45</c:v>
                </c:pt>
                <c:pt idx="275">
                  <c:v>45</c:v>
                </c:pt>
                <c:pt idx="276">
                  <c:v>45</c:v>
                </c:pt>
                <c:pt idx="277">
                  <c:v>45</c:v>
                </c:pt>
                <c:pt idx="278">
                  <c:v>45</c:v>
                </c:pt>
                <c:pt idx="279">
                  <c:v>45</c:v>
                </c:pt>
                <c:pt idx="280">
                  <c:v>45</c:v>
                </c:pt>
                <c:pt idx="281">
                  <c:v>45</c:v>
                </c:pt>
                <c:pt idx="282">
                  <c:v>45</c:v>
                </c:pt>
                <c:pt idx="283">
                  <c:v>44</c:v>
                </c:pt>
                <c:pt idx="284">
                  <c:v>46</c:v>
                </c:pt>
                <c:pt idx="285">
                  <c:v>44</c:v>
                </c:pt>
                <c:pt idx="286">
                  <c:v>45</c:v>
                </c:pt>
                <c:pt idx="287">
                  <c:v>45</c:v>
                </c:pt>
                <c:pt idx="288">
                  <c:v>45</c:v>
                </c:pt>
                <c:pt idx="289">
                  <c:v>45</c:v>
                </c:pt>
                <c:pt idx="290">
                  <c:v>45</c:v>
                </c:pt>
                <c:pt idx="291">
                  <c:v>45</c:v>
                </c:pt>
                <c:pt idx="292">
                  <c:v>45</c:v>
                </c:pt>
                <c:pt idx="293">
                  <c:v>45</c:v>
                </c:pt>
                <c:pt idx="294">
                  <c:v>45</c:v>
                </c:pt>
                <c:pt idx="295">
                  <c:v>45</c:v>
                </c:pt>
                <c:pt idx="296">
                  <c:v>45</c:v>
                </c:pt>
                <c:pt idx="297">
                  <c:v>45</c:v>
                </c:pt>
                <c:pt idx="298">
                  <c:v>44</c:v>
                </c:pt>
                <c:pt idx="299">
                  <c:v>45</c:v>
                </c:pt>
                <c:pt idx="300">
                  <c:v>45</c:v>
                </c:pt>
                <c:pt idx="301">
                  <c:v>45</c:v>
                </c:pt>
                <c:pt idx="302">
                  <c:v>45</c:v>
                </c:pt>
                <c:pt idx="303">
                  <c:v>45</c:v>
                </c:pt>
                <c:pt idx="304">
                  <c:v>44</c:v>
                </c:pt>
                <c:pt idx="305">
                  <c:v>44</c:v>
                </c:pt>
                <c:pt idx="306">
                  <c:v>45</c:v>
                </c:pt>
                <c:pt idx="307">
                  <c:v>45</c:v>
                </c:pt>
                <c:pt idx="308">
                  <c:v>45</c:v>
                </c:pt>
                <c:pt idx="309">
                  <c:v>45</c:v>
                </c:pt>
                <c:pt idx="310">
                  <c:v>45</c:v>
                </c:pt>
                <c:pt idx="311">
                  <c:v>44</c:v>
                </c:pt>
                <c:pt idx="312">
                  <c:v>45</c:v>
                </c:pt>
                <c:pt idx="313">
                  <c:v>44</c:v>
                </c:pt>
                <c:pt idx="314">
                  <c:v>45</c:v>
                </c:pt>
                <c:pt idx="315">
                  <c:v>45</c:v>
                </c:pt>
                <c:pt idx="316">
                  <c:v>44</c:v>
                </c:pt>
                <c:pt idx="317">
                  <c:v>45</c:v>
                </c:pt>
                <c:pt idx="318">
                  <c:v>45</c:v>
                </c:pt>
                <c:pt idx="319">
                  <c:v>44</c:v>
                </c:pt>
                <c:pt idx="320">
                  <c:v>44</c:v>
                </c:pt>
                <c:pt idx="321">
                  <c:v>45</c:v>
                </c:pt>
                <c:pt idx="322">
                  <c:v>45</c:v>
                </c:pt>
                <c:pt idx="323">
                  <c:v>45</c:v>
                </c:pt>
                <c:pt idx="324">
                  <c:v>45</c:v>
                </c:pt>
                <c:pt idx="325">
                  <c:v>44</c:v>
                </c:pt>
                <c:pt idx="326">
                  <c:v>45</c:v>
                </c:pt>
                <c:pt idx="327">
                  <c:v>45</c:v>
                </c:pt>
                <c:pt idx="328">
                  <c:v>44</c:v>
                </c:pt>
                <c:pt idx="329">
                  <c:v>46</c:v>
                </c:pt>
                <c:pt idx="330">
                  <c:v>45</c:v>
                </c:pt>
                <c:pt idx="331">
                  <c:v>45</c:v>
                </c:pt>
                <c:pt idx="332">
                  <c:v>45</c:v>
                </c:pt>
                <c:pt idx="333">
                  <c:v>45</c:v>
                </c:pt>
                <c:pt idx="334">
                  <c:v>43</c:v>
                </c:pt>
                <c:pt idx="335">
                  <c:v>48</c:v>
                </c:pt>
                <c:pt idx="336">
                  <c:v>45</c:v>
                </c:pt>
                <c:pt idx="337">
                  <c:v>45</c:v>
                </c:pt>
                <c:pt idx="338">
                  <c:v>44</c:v>
                </c:pt>
                <c:pt idx="339">
                  <c:v>45</c:v>
                </c:pt>
                <c:pt idx="340">
                  <c:v>45</c:v>
                </c:pt>
                <c:pt idx="341">
                  <c:v>44</c:v>
                </c:pt>
                <c:pt idx="342">
                  <c:v>45</c:v>
                </c:pt>
                <c:pt idx="343">
                  <c:v>44</c:v>
                </c:pt>
                <c:pt idx="344">
                  <c:v>45</c:v>
                </c:pt>
                <c:pt idx="345">
                  <c:v>45</c:v>
                </c:pt>
                <c:pt idx="346">
                  <c:v>45</c:v>
                </c:pt>
                <c:pt idx="347">
                  <c:v>45</c:v>
                </c:pt>
                <c:pt idx="348">
                  <c:v>45</c:v>
                </c:pt>
                <c:pt idx="349">
                  <c:v>45</c:v>
                </c:pt>
                <c:pt idx="350">
                  <c:v>45</c:v>
                </c:pt>
                <c:pt idx="351">
                  <c:v>45</c:v>
                </c:pt>
                <c:pt idx="352">
                  <c:v>45</c:v>
                </c:pt>
                <c:pt idx="353">
                  <c:v>45</c:v>
                </c:pt>
                <c:pt idx="354">
                  <c:v>45</c:v>
                </c:pt>
                <c:pt idx="355">
                  <c:v>44</c:v>
                </c:pt>
                <c:pt idx="356">
                  <c:v>45</c:v>
                </c:pt>
                <c:pt idx="357">
                  <c:v>45</c:v>
                </c:pt>
                <c:pt idx="358">
                  <c:v>44</c:v>
                </c:pt>
                <c:pt idx="359">
                  <c:v>45</c:v>
                </c:pt>
                <c:pt idx="360">
                  <c:v>45</c:v>
                </c:pt>
                <c:pt idx="361">
                  <c:v>45</c:v>
                </c:pt>
                <c:pt idx="362">
                  <c:v>45</c:v>
                </c:pt>
                <c:pt idx="363">
                  <c:v>45</c:v>
                </c:pt>
                <c:pt idx="364">
                  <c:v>45</c:v>
                </c:pt>
                <c:pt idx="365">
                  <c:v>45</c:v>
                </c:pt>
                <c:pt idx="366">
                  <c:v>45</c:v>
                </c:pt>
                <c:pt idx="367">
                  <c:v>45</c:v>
                </c:pt>
                <c:pt idx="368">
                  <c:v>45</c:v>
                </c:pt>
                <c:pt idx="369">
                  <c:v>45</c:v>
                </c:pt>
                <c:pt idx="370">
                  <c:v>44</c:v>
                </c:pt>
                <c:pt idx="371">
                  <c:v>45</c:v>
                </c:pt>
                <c:pt idx="372">
                  <c:v>44</c:v>
                </c:pt>
                <c:pt idx="373">
                  <c:v>45</c:v>
                </c:pt>
                <c:pt idx="374">
                  <c:v>45</c:v>
                </c:pt>
                <c:pt idx="375">
                  <c:v>45</c:v>
                </c:pt>
                <c:pt idx="376">
                  <c:v>45</c:v>
                </c:pt>
                <c:pt idx="377">
                  <c:v>45</c:v>
                </c:pt>
                <c:pt idx="378">
                  <c:v>45</c:v>
                </c:pt>
                <c:pt idx="379">
                  <c:v>45</c:v>
                </c:pt>
                <c:pt idx="380">
                  <c:v>45</c:v>
                </c:pt>
                <c:pt idx="381">
                  <c:v>45</c:v>
                </c:pt>
                <c:pt idx="382">
                  <c:v>45</c:v>
                </c:pt>
                <c:pt idx="383">
                  <c:v>45</c:v>
                </c:pt>
                <c:pt idx="384">
                  <c:v>45</c:v>
                </c:pt>
                <c:pt idx="385">
                  <c:v>44</c:v>
                </c:pt>
                <c:pt idx="386">
                  <c:v>45</c:v>
                </c:pt>
                <c:pt idx="387">
                  <c:v>44</c:v>
                </c:pt>
                <c:pt idx="388">
                  <c:v>46</c:v>
                </c:pt>
                <c:pt idx="389">
                  <c:v>45</c:v>
                </c:pt>
                <c:pt idx="390">
                  <c:v>44</c:v>
                </c:pt>
                <c:pt idx="391">
                  <c:v>45</c:v>
                </c:pt>
                <c:pt idx="392">
                  <c:v>44</c:v>
                </c:pt>
                <c:pt idx="393">
                  <c:v>45</c:v>
                </c:pt>
                <c:pt idx="394">
                  <c:v>44</c:v>
                </c:pt>
                <c:pt idx="395">
                  <c:v>45</c:v>
                </c:pt>
                <c:pt idx="396">
                  <c:v>45</c:v>
                </c:pt>
                <c:pt idx="397">
                  <c:v>45</c:v>
                </c:pt>
                <c:pt idx="398">
                  <c:v>45</c:v>
                </c:pt>
                <c:pt idx="399">
                  <c:v>45</c:v>
                </c:pt>
                <c:pt idx="400">
                  <c:v>45</c:v>
                </c:pt>
                <c:pt idx="401">
                  <c:v>45</c:v>
                </c:pt>
                <c:pt idx="402">
                  <c:v>45</c:v>
                </c:pt>
                <c:pt idx="403">
                  <c:v>45</c:v>
                </c:pt>
                <c:pt idx="404">
                  <c:v>45</c:v>
                </c:pt>
                <c:pt idx="405">
                  <c:v>45</c:v>
                </c:pt>
                <c:pt idx="406">
                  <c:v>45</c:v>
                </c:pt>
                <c:pt idx="407">
                  <c:v>45</c:v>
                </c:pt>
                <c:pt idx="408">
                  <c:v>44</c:v>
                </c:pt>
                <c:pt idx="409">
                  <c:v>45</c:v>
                </c:pt>
                <c:pt idx="410">
                  <c:v>45</c:v>
                </c:pt>
                <c:pt idx="411">
                  <c:v>44</c:v>
                </c:pt>
                <c:pt idx="412">
                  <c:v>45</c:v>
                </c:pt>
                <c:pt idx="413">
                  <c:v>45</c:v>
                </c:pt>
                <c:pt idx="414">
                  <c:v>45</c:v>
                </c:pt>
                <c:pt idx="415">
                  <c:v>45</c:v>
                </c:pt>
                <c:pt idx="416">
                  <c:v>45</c:v>
                </c:pt>
                <c:pt idx="417">
                  <c:v>44</c:v>
                </c:pt>
                <c:pt idx="418">
                  <c:v>45</c:v>
                </c:pt>
                <c:pt idx="419">
                  <c:v>45</c:v>
                </c:pt>
                <c:pt idx="420">
                  <c:v>45</c:v>
                </c:pt>
                <c:pt idx="421">
                  <c:v>44</c:v>
                </c:pt>
                <c:pt idx="422">
                  <c:v>45</c:v>
                </c:pt>
                <c:pt idx="423">
                  <c:v>45</c:v>
                </c:pt>
                <c:pt idx="424">
                  <c:v>45</c:v>
                </c:pt>
                <c:pt idx="425">
                  <c:v>44</c:v>
                </c:pt>
                <c:pt idx="426">
                  <c:v>45</c:v>
                </c:pt>
                <c:pt idx="427">
                  <c:v>45</c:v>
                </c:pt>
                <c:pt idx="428">
                  <c:v>45</c:v>
                </c:pt>
                <c:pt idx="429">
                  <c:v>45</c:v>
                </c:pt>
                <c:pt idx="430">
                  <c:v>45</c:v>
                </c:pt>
                <c:pt idx="431">
                  <c:v>45</c:v>
                </c:pt>
                <c:pt idx="432">
                  <c:v>45</c:v>
                </c:pt>
                <c:pt idx="433">
                  <c:v>45</c:v>
                </c:pt>
                <c:pt idx="434">
                  <c:v>45</c:v>
                </c:pt>
                <c:pt idx="435">
                  <c:v>45</c:v>
                </c:pt>
                <c:pt idx="436">
                  <c:v>45</c:v>
                </c:pt>
                <c:pt idx="437">
                  <c:v>45</c:v>
                </c:pt>
                <c:pt idx="438">
                  <c:v>45</c:v>
                </c:pt>
                <c:pt idx="439">
                  <c:v>45</c:v>
                </c:pt>
                <c:pt idx="440">
                  <c:v>45</c:v>
                </c:pt>
                <c:pt idx="441">
                  <c:v>45</c:v>
                </c:pt>
                <c:pt idx="442">
                  <c:v>45</c:v>
                </c:pt>
                <c:pt idx="443">
                  <c:v>44</c:v>
                </c:pt>
                <c:pt idx="444">
                  <c:v>45</c:v>
                </c:pt>
                <c:pt idx="445">
                  <c:v>45</c:v>
                </c:pt>
                <c:pt idx="446">
                  <c:v>45</c:v>
                </c:pt>
                <c:pt idx="447">
                  <c:v>45</c:v>
                </c:pt>
                <c:pt idx="448">
                  <c:v>44</c:v>
                </c:pt>
                <c:pt idx="449">
                  <c:v>45</c:v>
                </c:pt>
                <c:pt idx="450">
                  <c:v>45</c:v>
                </c:pt>
                <c:pt idx="451">
                  <c:v>45</c:v>
                </c:pt>
                <c:pt idx="452">
                  <c:v>45</c:v>
                </c:pt>
                <c:pt idx="453">
                  <c:v>44</c:v>
                </c:pt>
                <c:pt idx="454">
                  <c:v>45</c:v>
                </c:pt>
                <c:pt idx="455">
                  <c:v>45</c:v>
                </c:pt>
                <c:pt idx="456">
                  <c:v>45</c:v>
                </c:pt>
                <c:pt idx="457">
                  <c:v>44</c:v>
                </c:pt>
                <c:pt idx="458">
                  <c:v>45</c:v>
                </c:pt>
                <c:pt idx="459">
                  <c:v>45</c:v>
                </c:pt>
                <c:pt idx="460">
                  <c:v>45</c:v>
                </c:pt>
                <c:pt idx="461">
                  <c:v>44</c:v>
                </c:pt>
                <c:pt idx="462">
                  <c:v>44</c:v>
                </c:pt>
                <c:pt idx="463">
                  <c:v>46</c:v>
                </c:pt>
                <c:pt idx="464">
                  <c:v>45</c:v>
                </c:pt>
                <c:pt idx="465">
                  <c:v>45</c:v>
                </c:pt>
                <c:pt idx="466">
                  <c:v>45</c:v>
                </c:pt>
                <c:pt idx="467">
                  <c:v>45</c:v>
                </c:pt>
                <c:pt idx="468">
                  <c:v>45</c:v>
                </c:pt>
                <c:pt idx="469">
                  <c:v>44</c:v>
                </c:pt>
                <c:pt idx="470">
                  <c:v>45</c:v>
                </c:pt>
                <c:pt idx="471">
                  <c:v>45</c:v>
                </c:pt>
                <c:pt idx="472">
                  <c:v>44</c:v>
                </c:pt>
                <c:pt idx="473">
                  <c:v>46</c:v>
                </c:pt>
                <c:pt idx="474">
                  <c:v>45</c:v>
                </c:pt>
                <c:pt idx="475">
                  <c:v>45</c:v>
                </c:pt>
                <c:pt idx="476">
                  <c:v>45</c:v>
                </c:pt>
                <c:pt idx="477">
                  <c:v>45</c:v>
                </c:pt>
                <c:pt idx="478">
                  <c:v>44</c:v>
                </c:pt>
                <c:pt idx="479">
                  <c:v>45</c:v>
                </c:pt>
                <c:pt idx="480">
                  <c:v>45</c:v>
                </c:pt>
                <c:pt idx="481">
                  <c:v>44</c:v>
                </c:pt>
                <c:pt idx="482">
                  <c:v>45</c:v>
                </c:pt>
                <c:pt idx="483">
                  <c:v>45</c:v>
                </c:pt>
                <c:pt idx="484">
                  <c:v>45</c:v>
                </c:pt>
                <c:pt idx="485">
                  <c:v>45</c:v>
                </c:pt>
                <c:pt idx="486">
                  <c:v>45</c:v>
                </c:pt>
                <c:pt idx="487">
                  <c:v>45</c:v>
                </c:pt>
                <c:pt idx="488">
                  <c:v>43</c:v>
                </c:pt>
                <c:pt idx="489">
                  <c:v>46</c:v>
                </c:pt>
                <c:pt idx="490">
                  <c:v>45</c:v>
                </c:pt>
                <c:pt idx="491">
                  <c:v>45</c:v>
                </c:pt>
                <c:pt idx="492">
                  <c:v>45</c:v>
                </c:pt>
                <c:pt idx="493">
                  <c:v>45</c:v>
                </c:pt>
                <c:pt idx="494">
                  <c:v>45</c:v>
                </c:pt>
                <c:pt idx="495">
                  <c:v>45</c:v>
                </c:pt>
                <c:pt idx="496">
                  <c:v>45</c:v>
                </c:pt>
                <c:pt idx="497">
                  <c:v>45</c:v>
                </c:pt>
                <c:pt idx="498">
                  <c:v>45</c:v>
                </c:pt>
                <c:pt idx="499">
                  <c:v>45</c:v>
                </c:pt>
                <c:pt idx="500">
                  <c:v>45</c:v>
                </c:pt>
                <c:pt idx="501">
                  <c:v>45</c:v>
                </c:pt>
                <c:pt idx="502">
                  <c:v>45</c:v>
                </c:pt>
                <c:pt idx="503">
                  <c:v>45</c:v>
                </c:pt>
                <c:pt idx="504">
                  <c:v>45</c:v>
                </c:pt>
                <c:pt idx="505">
                  <c:v>45</c:v>
                </c:pt>
                <c:pt idx="506">
                  <c:v>45</c:v>
                </c:pt>
                <c:pt idx="507">
                  <c:v>44</c:v>
                </c:pt>
                <c:pt idx="508">
                  <c:v>44</c:v>
                </c:pt>
                <c:pt idx="509">
                  <c:v>45</c:v>
                </c:pt>
                <c:pt idx="510">
                  <c:v>45</c:v>
                </c:pt>
                <c:pt idx="511">
                  <c:v>45</c:v>
                </c:pt>
                <c:pt idx="512">
                  <c:v>45</c:v>
                </c:pt>
                <c:pt idx="513">
                  <c:v>45</c:v>
                </c:pt>
                <c:pt idx="514">
                  <c:v>45</c:v>
                </c:pt>
                <c:pt idx="515">
                  <c:v>45</c:v>
                </c:pt>
                <c:pt idx="516">
                  <c:v>45</c:v>
                </c:pt>
                <c:pt idx="517">
                  <c:v>45</c:v>
                </c:pt>
                <c:pt idx="518">
                  <c:v>45</c:v>
                </c:pt>
                <c:pt idx="519">
                  <c:v>45</c:v>
                </c:pt>
                <c:pt idx="520">
                  <c:v>44</c:v>
                </c:pt>
                <c:pt idx="521">
                  <c:v>45</c:v>
                </c:pt>
                <c:pt idx="522">
                  <c:v>44</c:v>
                </c:pt>
                <c:pt idx="523">
                  <c:v>45</c:v>
                </c:pt>
                <c:pt idx="524">
                  <c:v>45</c:v>
                </c:pt>
                <c:pt idx="525">
                  <c:v>45</c:v>
                </c:pt>
                <c:pt idx="526">
                  <c:v>45</c:v>
                </c:pt>
                <c:pt idx="527">
                  <c:v>44</c:v>
                </c:pt>
                <c:pt idx="528">
                  <c:v>45</c:v>
                </c:pt>
                <c:pt idx="529">
                  <c:v>45</c:v>
                </c:pt>
                <c:pt idx="530">
                  <c:v>45</c:v>
                </c:pt>
                <c:pt idx="531">
                  <c:v>45</c:v>
                </c:pt>
                <c:pt idx="532">
                  <c:v>45</c:v>
                </c:pt>
                <c:pt idx="533">
                  <c:v>45</c:v>
                </c:pt>
                <c:pt idx="534">
                  <c:v>45</c:v>
                </c:pt>
                <c:pt idx="535">
                  <c:v>45</c:v>
                </c:pt>
                <c:pt idx="536">
                  <c:v>45</c:v>
                </c:pt>
                <c:pt idx="537">
                  <c:v>44</c:v>
                </c:pt>
                <c:pt idx="538">
                  <c:v>44</c:v>
                </c:pt>
                <c:pt idx="539">
                  <c:v>45</c:v>
                </c:pt>
                <c:pt idx="540">
                  <c:v>45</c:v>
                </c:pt>
                <c:pt idx="541">
                  <c:v>45</c:v>
                </c:pt>
                <c:pt idx="542">
                  <c:v>45</c:v>
                </c:pt>
                <c:pt idx="543">
                  <c:v>44</c:v>
                </c:pt>
                <c:pt idx="544">
                  <c:v>45</c:v>
                </c:pt>
                <c:pt idx="545">
                  <c:v>45</c:v>
                </c:pt>
                <c:pt idx="546">
                  <c:v>45</c:v>
                </c:pt>
                <c:pt idx="547">
                  <c:v>45</c:v>
                </c:pt>
                <c:pt idx="548">
                  <c:v>45</c:v>
                </c:pt>
                <c:pt idx="549">
                  <c:v>45</c:v>
                </c:pt>
                <c:pt idx="550">
                  <c:v>44</c:v>
                </c:pt>
                <c:pt idx="551">
                  <c:v>45</c:v>
                </c:pt>
                <c:pt idx="552">
                  <c:v>45</c:v>
                </c:pt>
                <c:pt idx="553">
                  <c:v>45</c:v>
                </c:pt>
                <c:pt idx="554">
                  <c:v>45</c:v>
                </c:pt>
                <c:pt idx="555">
                  <c:v>45</c:v>
                </c:pt>
                <c:pt idx="556">
                  <c:v>44</c:v>
                </c:pt>
                <c:pt idx="557">
                  <c:v>45</c:v>
                </c:pt>
                <c:pt idx="558">
                  <c:v>45</c:v>
                </c:pt>
                <c:pt idx="559">
                  <c:v>45</c:v>
                </c:pt>
                <c:pt idx="560">
                  <c:v>45</c:v>
                </c:pt>
                <c:pt idx="561">
                  <c:v>44</c:v>
                </c:pt>
                <c:pt idx="562">
                  <c:v>45</c:v>
                </c:pt>
                <c:pt idx="563">
                  <c:v>45</c:v>
                </c:pt>
                <c:pt idx="564">
                  <c:v>44</c:v>
                </c:pt>
                <c:pt idx="565">
                  <c:v>44</c:v>
                </c:pt>
                <c:pt idx="566">
                  <c:v>46</c:v>
                </c:pt>
                <c:pt idx="567">
                  <c:v>45</c:v>
                </c:pt>
                <c:pt idx="568">
                  <c:v>44</c:v>
                </c:pt>
                <c:pt idx="569">
                  <c:v>45</c:v>
                </c:pt>
                <c:pt idx="570">
                  <c:v>45</c:v>
                </c:pt>
                <c:pt idx="571">
                  <c:v>45</c:v>
                </c:pt>
                <c:pt idx="572">
                  <c:v>45</c:v>
                </c:pt>
                <c:pt idx="573">
                  <c:v>45</c:v>
                </c:pt>
                <c:pt idx="574">
                  <c:v>45</c:v>
                </c:pt>
                <c:pt idx="575">
                  <c:v>45</c:v>
                </c:pt>
                <c:pt idx="576">
                  <c:v>45</c:v>
                </c:pt>
                <c:pt idx="577">
                  <c:v>45</c:v>
                </c:pt>
                <c:pt idx="578">
                  <c:v>45</c:v>
                </c:pt>
                <c:pt idx="579">
                  <c:v>45</c:v>
                </c:pt>
                <c:pt idx="580">
                  <c:v>45</c:v>
                </c:pt>
                <c:pt idx="581">
                  <c:v>45</c:v>
                </c:pt>
                <c:pt idx="582">
                  <c:v>45</c:v>
                </c:pt>
                <c:pt idx="583">
                  <c:v>44</c:v>
                </c:pt>
                <c:pt idx="584">
                  <c:v>45</c:v>
                </c:pt>
                <c:pt idx="585">
                  <c:v>45</c:v>
                </c:pt>
                <c:pt idx="586">
                  <c:v>45</c:v>
                </c:pt>
                <c:pt idx="587">
                  <c:v>45</c:v>
                </c:pt>
                <c:pt idx="588">
                  <c:v>45</c:v>
                </c:pt>
                <c:pt idx="589">
                  <c:v>45</c:v>
                </c:pt>
                <c:pt idx="590">
                  <c:v>45</c:v>
                </c:pt>
                <c:pt idx="591">
                  <c:v>45</c:v>
                </c:pt>
                <c:pt idx="592">
                  <c:v>44</c:v>
                </c:pt>
                <c:pt idx="593">
                  <c:v>44</c:v>
                </c:pt>
                <c:pt idx="594">
                  <c:v>45</c:v>
                </c:pt>
                <c:pt idx="595">
                  <c:v>45</c:v>
                </c:pt>
                <c:pt idx="596">
                  <c:v>44</c:v>
                </c:pt>
                <c:pt idx="597">
                  <c:v>44</c:v>
                </c:pt>
                <c:pt idx="598">
                  <c:v>45</c:v>
                </c:pt>
                <c:pt idx="599">
                  <c:v>45</c:v>
                </c:pt>
                <c:pt idx="600">
                  <c:v>44</c:v>
                </c:pt>
                <c:pt idx="601">
                  <c:v>45</c:v>
                </c:pt>
                <c:pt idx="602">
                  <c:v>45</c:v>
                </c:pt>
                <c:pt idx="603">
                  <c:v>45</c:v>
                </c:pt>
                <c:pt idx="604">
                  <c:v>45</c:v>
                </c:pt>
                <c:pt idx="605">
                  <c:v>45</c:v>
                </c:pt>
                <c:pt idx="606">
                  <c:v>45</c:v>
                </c:pt>
                <c:pt idx="607">
                  <c:v>45</c:v>
                </c:pt>
                <c:pt idx="608">
                  <c:v>45</c:v>
                </c:pt>
                <c:pt idx="609">
                  <c:v>45</c:v>
                </c:pt>
                <c:pt idx="610">
                  <c:v>45</c:v>
                </c:pt>
                <c:pt idx="611">
                  <c:v>45</c:v>
                </c:pt>
                <c:pt idx="612">
                  <c:v>45</c:v>
                </c:pt>
                <c:pt idx="613">
                  <c:v>44</c:v>
                </c:pt>
                <c:pt idx="614">
                  <c:v>45</c:v>
                </c:pt>
                <c:pt idx="615">
                  <c:v>45</c:v>
                </c:pt>
                <c:pt idx="616">
                  <c:v>44</c:v>
                </c:pt>
                <c:pt idx="617">
                  <c:v>45</c:v>
                </c:pt>
                <c:pt idx="618">
                  <c:v>45</c:v>
                </c:pt>
                <c:pt idx="619">
                  <c:v>45</c:v>
                </c:pt>
                <c:pt idx="620">
                  <c:v>44</c:v>
                </c:pt>
                <c:pt idx="621">
                  <c:v>46</c:v>
                </c:pt>
                <c:pt idx="622">
                  <c:v>44</c:v>
                </c:pt>
                <c:pt idx="623">
                  <c:v>44</c:v>
                </c:pt>
                <c:pt idx="624">
                  <c:v>45</c:v>
                </c:pt>
                <c:pt idx="625">
                  <c:v>45</c:v>
                </c:pt>
                <c:pt idx="626">
                  <c:v>45</c:v>
                </c:pt>
                <c:pt idx="627">
                  <c:v>45</c:v>
                </c:pt>
                <c:pt idx="628">
                  <c:v>45</c:v>
                </c:pt>
                <c:pt idx="629">
                  <c:v>45</c:v>
                </c:pt>
                <c:pt idx="630">
                  <c:v>45</c:v>
                </c:pt>
                <c:pt idx="631">
                  <c:v>44</c:v>
                </c:pt>
                <c:pt idx="632">
                  <c:v>44</c:v>
                </c:pt>
                <c:pt idx="633">
                  <c:v>45</c:v>
                </c:pt>
                <c:pt idx="634">
                  <c:v>45</c:v>
                </c:pt>
                <c:pt idx="635">
                  <c:v>44</c:v>
                </c:pt>
                <c:pt idx="636">
                  <c:v>45</c:v>
                </c:pt>
                <c:pt idx="637">
                  <c:v>45</c:v>
                </c:pt>
                <c:pt idx="638">
                  <c:v>45</c:v>
                </c:pt>
                <c:pt idx="639">
                  <c:v>45</c:v>
                </c:pt>
                <c:pt idx="640">
                  <c:v>45</c:v>
                </c:pt>
                <c:pt idx="641">
                  <c:v>44</c:v>
                </c:pt>
                <c:pt idx="642">
                  <c:v>45</c:v>
                </c:pt>
                <c:pt idx="643">
                  <c:v>45</c:v>
                </c:pt>
                <c:pt idx="644">
                  <c:v>45</c:v>
                </c:pt>
                <c:pt idx="645">
                  <c:v>45</c:v>
                </c:pt>
                <c:pt idx="646">
                  <c:v>45</c:v>
                </c:pt>
                <c:pt idx="647">
                  <c:v>45</c:v>
                </c:pt>
                <c:pt idx="648">
                  <c:v>45</c:v>
                </c:pt>
                <c:pt idx="649">
                  <c:v>45</c:v>
                </c:pt>
                <c:pt idx="650">
                  <c:v>45</c:v>
                </c:pt>
                <c:pt idx="651">
                  <c:v>45</c:v>
                </c:pt>
                <c:pt idx="652">
                  <c:v>45</c:v>
                </c:pt>
                <c:pt idx="653">
                  <c:v>45</c:v>
                </c:pt>
                <c:pt idx="654">
                  <c:v>45</c:v>
                </c:pt>
                <c:pt idx="655">
                  <c:v>45</c:v>
                </c:pt>
                <c:pt idx="656">
                  <c:v>45</c:v>
                </c:pt>
                <c:pt idx="657">
                  <c:v>45</c:v>
                </c:pt>
                <c:pt idx="658">
                  <c:v>45</c:v>
                </c:pt>
                <c:pt idx="659">
                  <c:v>45</c:v>
                </c:pt>
                <c:pt idx="660">
                  <c:v>45</c:v>
                </c:pt>
                <c:pt idx="661">
                  <c:v>45</c:v>
                </c:pt>
                <c:pt idx="662">
                  <c:v>45</c:v>
                </c:pt>
                <c:pt idx="663">
                  <c:v>44</c:v>
                </c:pt>
                <c:pt idx="664">
                  <c:v>45</c:v>
                </c:pt>
                <c:pt idx="665">
                  <c:v>44</c:v>
                </c:pt>
                <c:pt idx="666">
                  <c:v>45</c:v>
                </c:pt>
                <c:pt idx="667">
                  <c:v>43</c:v>
                </c:pt>
                <c:pt idx="668">
                  <c:v>46</c:v>
                </c:pt>
                <c:pt idx="669">
                  <c:v>45</c:v>
                </c:pt>
                <c:pt idx="670">
                  <c:v>44</c:v>
                </c:pt>
                <c:pt idx="671">
                  <c:v>45</c:v>
                </c:pt>
                <c:pt idx="672">
                  <c:v>45</c:v>
                </c:pt>
                <c:pt idx="673">
                  <c:v>44</c:v>
                </c:pt>
                <c:pt idx="674">
                  <c:v>45</c:v>
                </c:pt>
                <c:pt idx="675">
                  <c:v>45</c:v>
                </c:pt>
                <c:pt idx="676">
                  <c:v>45</c:v>
                </c:pt>
                <c:pt idx="677">
                  <c:v>44</c:v>
                </c:pt>
                <c:pt idx="678">
                  <c:v>45</c:v>
                </c:pt>
                <c:pt idx="679">
                  <c:v>45</c:v>
                </c:pt>
                <c:pt idx="680">
                  <c:v>45</c:v>
                </c:pt>
                <c:pt idx="681">
                  <c:v>45</c:v>
                </c:pt>
                <c:pt idx="682">
                  <c:v>45</c:v>
                </c:pt>
                <c:pt idx="683">
                  <c:v>45</c:v>
                </c:pt>
                <c:pt idx="684">
                  <c:v>44</c:v>
                </c:pt>
                <c:pt idx="685">
                  <c:v>45</c:v>
                </c:pt>
                <c:pt idx="686">
                  <c:v>44</c:v>
                </c:pt>
                <c:pt idx="687">
                  <c:v>45</c:v>
                </c:pt>
                <c:pt idx="688">
                  <c:v>45</c:v>
                </c:pt>
                <c:pt idx="689">
                  <c:v>45</c:v>
                </c:pt>
                <c:pt idx="690">
                  <c:v>45</c:v>
                </c:pt>
                <c:pt idx="691">
                  <c:v>45</c:v>
                </c:pt>
                <c:pt idx="692">
                  <c:v>45</c:v>
                </c:pt>
                <c:pt idx="693">
                  <c:v>45</c:v>
                </c:pt>
                <c:pt idx="694">
                  <c:v>45</c:v>
                </c:pt>
                <c:pt idx="695">
                  <c:v>45</c:v>
                </c:pt>
                <c:pt idx="696">
                  <c:v>45</c:v>
                </c:pt>
                <c:pt idx="697">
                  <c:v>45</c:v>
                </c:pt>
                <c:pt idx="698">
                  <c:v>45</c:v>
                </c:pt>
                <c:pt idx="699">
                  <c:v>45</c:v>
                </c:pt>
                <c:pt idx="700">
                  <c:v>45</c:v>
                </c:pt>
                <c:pt idx="701">
                  <c:v>45</c:v>
                </c:pt>
                <c:pt idx="702">
                  <c:v>45</c:v>
                </c:pt>
                <c:pt idx="703">
                  <c:v>45</c:v>
                </c:pt>
                <c:pt idx="704">
                  <c:v>45</c:v>
                </c:pt>
                <c:pt idx="705">
                  <c:v>45</c:v>
                </c:pt>
                <c:pt idx="706">
                  <c:v>45</c:v>
                </c:pt>
                <c:pt idx="707">
                  <c:v>45</c:v>
                </c:pt>
                <c:pt idx="708">
                  <c:v>45</c:v>
                </c:pt>
                <c:pt idx="709">
                  <c:v>45</c:v>
                </c:pt>
                <c:pt idx="710">
                  <c:v>44</c:v>
                </c:pt>
                <c:pt idx="711">
                  <c:v>45</c:v>
                </c:pt>
                <c:pt idx="712">
                  <c:v>45</c:v>
                </c:pt>
                <c:pt idx="713">
                  <c:v>45</c:v>
                </c:pt>
                <c:pt idx="714">
                  <c:v>45</c:v>
                </c:pt>
                <c:pt idx="715">
                  <c:v>45</c:v>
                </c:pt>
                <c:pt idx="716">
                  <c:v>45</c:v>
                </c:pt>
                <c:pt idx="717">
                  <c:v>45</c:v>
                </c:pt>
                <c:pt idx="718">
                  <c:v>44</c:v>
                </c:pt>
                <c:pt idx="719">
                  <c:v>45</c:v>
                </c:pt>
                <c:pt idx="720">
                  <c:v>45</c:v>
                </c:pt>
                <c:pt idx="721">
                  <c:v>45</c:v>
                </c:pt>
                <c:pt idx="722">
                  <c:v>45</c:v>
                </c:pt>
                <c:pt idx="723">
                  <c:v>45</c:v>
                </c:pt>
                <c:pt idx="724">
                  <c:v>45</c:v>
                </c:pt>
                <c:pt idx="725">
                  <c:v>45</c:v>
                </c:pt>
                <c:pt idx="726">
                  <c:v>45</c:v>
                </c:pt>
                <c:pt idx="727">
                  <c:v>45</c:v>
                </c:pt>
                <c:pt idx="728">
                  <c:v>45</c:v>
                </c:pt>
                <c:pt idx="729">
                  <c:v>45</c:v>
                </c:pt>
                <c:pt idx="730">
                  <c:v>45</c:v>
                </c:pt>
                <c:pt idx="731">
                  <c:v>44</c:v>
                </c:pt>
                <c:pt idx="732">
                  <c:v>45</c:v>
                </c:pt>
                <c:pt idx="733">
                  <c:v>45</c:v>
                </c:pt>
                <c:pt idx="734">
                  <c:v>45</c:v>
                </c:pt>
                <c:pt idx="735">
                  <c:v>44</c:v>
                </c:pt>
                <c:pt idx="736">
                  <c:v>45</c:v>
                </c:pt>
                <c:pt idx="737">
                  <c:v>45</c:v>
                </c:pt>
                <c:pt idx="738">
                  <c:v>45</c:v>
                </c:pt>
                <c:pt idx="739">
                  <c:v>45</c:v>
                </c:pt>
                <c:pt idx="740">
                  <c:v>41</c:v>
                </c:pt>
                <c:pt idx="741">
                  <c:v>48</c:v>
                </c:pt>
                <c:pt idx="742">
                  <c:v>45</c:v>
                </c:pt>
                <c:pt idx="743">
                  <c:v>45</c:v>
                </c:pt>
                <c:pt idx="744">
                  <c:v>45</c:v>
                </c:pt>
                <c:pt idx="745">
                  <c:v>45</c:v>
                </c:pt>
                <c:pt idx="746">
                  <c:v>44</c:v>
                </c:pt>
                <c:pt idx="747">
                  <c:v>46</c:v>
                </c:pt>
                <c:pt idx="748">
                  <c:v>44</c:v>
                </c:pt>
                <c:pt idx="749">
                  <c:v>45</c:v>
                </c:pt>
                <c:pt idx="750">
                  <c:v>45</c:v>
                </c:pt>
                <c:pt idx="751">
                  <c:v>44</c:v>
                </c:pt>
                <c:pt idx="752">
                  <c:v>45</c:v>
                </c:pt>
                <c:pt idx="753">
                  <c:v>45</c:v>
                </c:pt>
                <c:pt idx="754">
                  <c:v>44</c:v>
                </c:pt>
                <c:pt idx="755">
                  <c:v>46</c:v>
                </c:pt>
                <c:pt idx="756">
                  <c:v>45</c:v>
                </c:pt>
                <c:pt idx="757">
                  <c:v>45</c:v>
                </c:pt>
                <c:pt idx="758">
                  <c:v>44</c:v>
                </c:pt>
                <c:pt idx="759">
                  <c:v>46</c:v>
                </c:pt>
                <c:pt idx="760">
                  <c:v>45</c:v>
                </c:pt>
                <c:pt idx="761">
                  <c:v>44</c:v>
                </c:pt>
                <c:pt idx="762">
                  <c:v>45</c:v>
                </c:pt>
                <c:pt idx="763">
                  <c:v>44</c:v>
                </c:pt>
                <c:pt idx="764">
                  <c:v>45</c:v>
                </c:pt>
                <c:pt idx="765">
                  <c:v>45</c:v>
                </c:pt>
                <c:pt idx="766">
                  <c:v>45</c:v>
                </c:pt>
                <c:pt idx="767">
                  <c:v>44</c:v>
                </c:pt>
                <c:pt idx="768">
                  <c:v>45</c:v>
                </c:pt>
                <c:pt idx="769">
                  <c:v>45</c:v>
                </c:pt>
                <c:pt idx="770">
                  <c:v>45</c:v>
                </c:pt>
                <c:pt idx="771">
                  <c:v>44</c:v>
                </c:pt>
                <c:pt idx="772">
                  <c:v>45</c:v>
                </c:pt>
                <c:pt idx="773">
                  <c:v>45</c:v>
                </c:pt>
                <c:pt idx="774">
                  <c:v>45</c:v>
                </c:pt>
                <c:pt idx="775">
                  <c:v>44</c:v>
                </c:pt>
                <c:pt idx="776">
                  <c:v>45</c:v>
                </c:pt>
                <c:pt idx="777">
                  <c:v>44</c:v>
                </c:pt>
                <c:pt idx="778">
                  <c:v>46</c:v>
                </c:pt>
                <c:pt idx="779">
                  <c:v>45</c:v>
                </c:pt>
                <c:pt idx="780">
                  <c:v>45</c:v>
                </c:pt>
                <c:pt idx="781">
                  <c:v>45</c:v>
                </c:pt>
                <c:pt idx="782">
                  <c:v>45</c:v>
                </c:pt>
                <c:pt idx="783">
                  <c:v>45</c:v>
                </c:pt>
                <c:pt idx="784">
                  <c:v>45</c:v>
                </c:pt>
                <c:pt idx="785">
                  <c:v>45</c:v>
                </c:pt>
                <c:pt idx="786">
                  <c:v>45</c:v>
                </c:pt>
                <c:pt idx="787">
                  <c:v>45</c:v>
                </c:pt>
                <c:pt idx="788">
                  <c:v>45</c:v>
                </c:pt>
                <c:pt idx="789">
                  <c:v>44</c:v>
                </c:pt>
                <c:pt idx="790">
                  <c:v>45</c:v>
                </c:pt>
                <c:pt idx="791">
                  <c:v>45</c:v>
                </c:pt>
                <c:pt idx="792">
                  <c:v>45</c:v>
                </c:pt>
                <c:pt idx="793">
                  <c:v>45</c:v>
                </c:pt>
                <c:pt idx="794">
                  <c:v>45</c:v>
                </c:pt>
                <c:pt idx="795">
                  <c:v>45</c:v>
                </c:pt>
                <c:pt idx="796">
                  <c:v>44</c:v>
                </c:pt>
                <c:pt idx="797">
                  <c:v>45</c:v>
                </c:pt>
                <c:pt idx="798">
                  <c:v>45</c:v>
                </c:pt>
                <c:pt idx="799">
                  <c:v>45</c:v>
                </c:pt>
                <c:pt idx="800">
                  <c:v>45</c:v>
                </c:pt>
                <c:pt idx="801">
                  <c:v>45</c:v>
                </c:pt>
                <c:pt idx="802">
                  <c:v>45</c:v>
                </c:pt>
                <c:pt idx="803">
                  <c:v>45</c:v>
                </c:pt>
                <c:pt idx="804">
                  <c:v>45</c:v>
                </c:pt>
                <c:pt idx="805">
                  <c:v>44</c:v>
                </c:pt>
                <c:pt idx="806">
                  <c:v>45</c:v>
                </c:pt>
                <c:pt idx="807">
                  <c:v>44</c:v>
                </c:pt>
                <c:pt idx="808">
                  <c:v>45</c:v>
                </c:pt>
                <c:pt idx="809">
                  <c:v>45</c:v>
                </c:pt>
                <c:pt idx="810">
                  <c:v>45</c:v>
                </c:pt>
                <c:pt idx="811">
                  <c:v>44</c:v>
                </c:pt>
                <c:pt idx="812">
                  <c:v>46</c:v>
                </c:pt>
                <c:pt idx="813">
                  <c:v>45</c:v>
                </c:pt>
                <c:pt idx="814">
                  <c:v>45</c:v>
                </c:pt>
                <c:pt idx="815">
                  <c:v>44</c:v>
                </c:pt>
                <c:pt idx="816">
                  <c:v>45</c:v>
                </c:pt>
                <c:pt idx="817">
                  <c:v>45</c:v>
                </c:pt>
                <c:pt idx="818">
                  <c:v>45</c:v>
                </c:pt>
                <c:pt idx="819">
                  <c:v>45</c:v>
                </c:pt>
                <c:pt idx="820">
                  <c:v>44</c:v>
                </c:pt>
                <c:pt idx="821">
                  <c:v>45</c:v>
                </c:pt>
                <c:pt idx="822">
                  <c:v>45</c:v>
                </c:pt>
                <c:pt idx="823">
                  <c:v>44</c:v>
                </c:pt>
                <c:pt idx="824">
                  <c:v>44</c:v>
                </c:pt>
                <c:pt idx="825">
                  <c:v>45</c:v>
                </c:pt>
                <c:pt idx="826">
                  <c:v>45</c:v>
                </c:pt>
                <c:pt idx="827">
                  <c:v>45</c:v>
                </c:pt>
                <c:pt idx="828">
                  <c:v>45</c:v>
                </c:pt>
                <c:pt idx="829">
                  <c:v>45</c:v>
                </c:pt>
                <c:pt idx="830">
                  <c:v>45</c:v>
                </c:pt>
                <c:pt idx="831">
                  <c:v>44</c:v>
                </c:pt>
                <c:pt idx="832">
                  <c:v>45</c:v>
                </c:pt>
                <c:pt idx="833">
                  <c:v>45</c:v>
                </c:pt>
                <c:pt idx="834">
                  <c:v>45</c:v>
                </c:pt>
                <c:pt idx="835">
                  <c:v>45</c:v>
                </c:pt>
                <c:pt idx="836">
                  <c:v>45</c:v>
                </c:pt>
                <c:pt idx="837">
                  <c:v>45</c:v>
                </c:pt>
                <c:pt idx="838">
                  <c:v>45</c:v>
                </c:pt>
                <c:pt idx="839">
                  <c:v>45</c:v>
                </c:pt>
                <c:pt idx="840">
                  <c:v>45</c:v>
                </c:pt>
              </c:numCache>
            </c:numRef>
          </c:val>
          <c:smooth val="0"/>
          <c:extLst>
            <c:ext xmlns:c16="http://schemas.microsoft.com/office/drawing/2014/chart" uri="{C3380CC4-5D6E-409C-BE32-E72D297353CC}">
              <c16:uniqueId val="{00000000-45AD-414C-9397-C573C6805CF0}"/>
            </c:ext>
          </c:extLst>
        </c:ser>
        <c:dLbls>
          <c:showLegendKey val="0"/>
          <c:showVal val="0"/>
          <c:showCatName val="0"/>
          <c:showSerName val="0"/>
          <c:showPercent val="0"/>
          <c:showBubbleSize val="0"/>
        </c:dLbls>
        <c:smooth val="0"/>
        <c:axId val="770653208"/>
        <c:axId val="770656160"/>
      </c:lineChart>
      <c:catAx>
        <c:axId val="770653208"/>
        <c:scaling>
          <c:orientation val="minMax"/>
        </c:scaling>
        <c:delete val="1"/>
        <c:axPos val="b"/>
        <c:numFmt formatCode="General" sourceLinked="1"/>
        <c:majorTickMark val="none"/>
        <c:minorTickMark val="none"/>
        <c:tickLblPos val="nextTo"/>
        <c:crossAx val="770656160"/>
        <c:crosses val="autoZero"/>
        <c:auto val="1"/>
        <c:lblAlgn val="ctr"/>
        <c:lblOffset val="100"/>
        <c:noMultiLvlLbl val="0"/>
      </c:catAx>
      <c:valAx>
        <c:axId val="770656160"/>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7706532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200">
                <a:latin typeface="Times New Roman" panose="02020603050405020304" pitchFamily="18" charset="0"/>
                <a:cs typeface="Times New Roman" panose="02020603050405020304" pitchFamily="18" charset="0"/>
              </a:rPr>
              <a:t>Gemessene</a:t>
            </a:r>
            <a:r>
              <a:rPr lang="de-DE" sz="1200" baseline="0">
                <a:latin typeface="Times New Roman" panose="02020603050405020304" pitchFamily="18" charset="0"/>
                <a:cs typeface="Times New Roman" panose="02020603050405020304" pitchFamily="18" charset="0"/>
              </a:rPr>
              <a:t> gegenüber empfundenen f</a:t>
            </a:r>
            <a:r>
              <a:rPr lang="de-DE" sz="1200" b="0" i="0" u="none" strike="noStrike" kern="1200" spc="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rPr>
              <a:t>ps</a:t>
            </a:r>
            <a:r>
              <a:rPr lang="de-DE" sz="1200" baseline="0">
                <a:latin typeface="Times New Roman" panose="02020603050405020304" pitchFamily="18" charset="0"/>
                <a:cs typeface="Times New Roman" panose="02020603050405020304" pitchFamily="18" charset="0"/>
              </a:rPr>
              <a:t> und deren Einfluss auf das Spielerlebnis bei 50</a:t>
            </a:r>
            <a:r>
              <a:rPr lang="de-DE" sz="1200" b="0" i="0" u="none" strike="noStrike" kern="1200" spc="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rPr>
              <a:t>fps</a:t>
            </a:r>
            <a:endParaRPr lang="de-DE" sz="1200" baseline="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'50Fps'!$A$1</c:f>
              <c:strCache>
                <c:ptCount val="1"/>
                <c:pt idx="0">
                  <c:v>Gemessene FPS</c:v>
                </c:pt>
              </c:strCache>
            </c:strRef>
          </c:tx>
          <c:spPr>
            <a:ln w="28575" cap="rnd">
              <a:solidFill>
                <a:schemeClr val="accent1"/>
              </a:solidFill>
              <a:round/>
            </a:ln>
            <a:effectLst/>
          </c:spPr>
          <c:marker>
            <c:symbol val="none"/>
          </c:marker>
          <c:val>
            <c:numRef>
              <c:f>'50Fps'!$A$2:$A$42</c:f>
              <c:numCache>
                <c:formatCode>General</c:formatCode>
                <c:ptCount val="41"/>
                <c:pt idx="0">
                  <c:v>50</c:v>
                </c:pt>
                <c:pt idx="1">
                  <c:v>50</c:v>
                </c:pt>
                <c:pt idx="2">
                  <c:v>50</c:v>
                </c:pt>
                <c:pt idx="3">
                  <c:v>50</c:v>
                </c:pt>
                <c:pt idx="4">
                  <c:v>50</c:v>
                </c:pt>
                <c:pt idx="5">
                  <c:v>50</c:v>
                </c:pt>
                <c:pt idx="6">
                  <c:v>50</c:v>
                </c:pt>
                <c:pt idx="7">
                  <c:v>50</c:v>
                </c:pt>
                <c:pt idx="8">
                  <c:v>50</c:v>
                </c:pt>
                <c:pt idx="9">
                  <c:v>50</c:v>
                </c:pt>
                <c:pt idx="10">
                  <c:v>50</c:v>
                </c:pt>
                <c:pt idx="11">
                  <c:v>50</c:v>
                </c:pt>
                <c:pt idx="12">
                  <c:v>50</c:v>
                </c:pt>
                <c:pt idx="13">
                  <c:v>50</c:v>
                </c:pt>
                <c:pt idx="14">
                  <c:v>50</c:v>
                </c:pt>
                <c:pt idx="15">
                  <c:v>50</c:v>
                </c:pt>
                <c:pt idx="16">
                  <c:v>50</c:v>
                </c:pt>
                <c:pt idx="17">
                  <c:v>50</c:v>
                </c:pt>
                <c:pt idx="18">
                  <c:v>50</c:v>
                </c:pt>
                <c:pt idx="19">
                  <c:v>50</c:v>
                </c:pt>
                <c:pt idx="20">
                  <c:v>50</c:v>
                </c:pt>
                <c:pt idx="21">
                  <c:v>50</c:v>
                </c:pt>
                <c:pt idx="22">
                  <c:v>50</c:v>
                </c:pt>
                <c:pt idx="23">
                  <c:v>50</c:v>
                </c:pt>
                <c:pt idx="24">
                  <c:v>50</c:v>
                </c:pt>
                <c:pt idx="25">
                  <c:v>50</c:v>
                </c:pt>
                <c:pt idx="26">
                  <c:v>50</c:v>
                </c:pt>
                <c:pt idx="27">
                  <c:v>50</c:v>
                </c:pt>
                <c:pt idx="28">
                  <c:v>50</c:v>
                </c:pt>
                <c:pt idx="29">
                  <c:v>50</c:v>
                </c:pt>
                <c:pt idx="30">
                  <c:v>50</c:v>
                </c:pt>
                <c:pt idx="31">
                  <c:v>50</c:v>
                </c:pt>
                <c:pt idx="32">
                  <c:v>50</c:v>
                </c:pt>
                <c:pt idx="33">
                  <c:v>50</c:v>
                </c:pt>
                <c:pt idx="34">
                  <c:v>50</c:v>
                </c:pt>
                <c:pt idx="35">
                  <c:v>50</c:v>
                </c:pt>
                <c:pt idx="36">
                  <c:v>50</c:v>
                </c:pt>
                <c:pt idx="37">
                  <c:v>50</c:v>
                </c:pt>
                <c:pt idx="38">
                  <c:v>50</c:v>
                </c:pt>
                <c:pt idx="39">
                  <c:v>50</c:v>
                </c:pt>
                <c:pt idx="40">
                  <c:v>50</c:v>
                </c:pt>
              </c:numCache>
            </c:numRef>
          </c:val>
          <c:smooth val="0"/>
          <c:extLst>
            <c:ext xmlns:c16="http://schemas.microsoft.com/office/drawing/2014/chart" uri="{C3380CC4-5D6E-409C-BE32-E72D297353CC}">
              <c16:uniqueId val="{00000000-ABF0-409F-9A62-7251E98C2388}"/>
            </c:ext>
          </c:extLst>
        </c:ser>
        <c:ser>
          <c:idx val="1"/>
          <c:order val="1"/>
          <c:tx>
            <c:strRef>
              <c:f>'50Fps'!$B$1</c:f>
              <c:strCache>
                <c:ptCount val="1"/>
                <c:pt idx="0">
                  <c:v>Empfundene FPS</c:v>
                </c:pt>
              </c:strCache>
            </c:strRef>
          </c:tx>
          <c:spPr>
            <a:ln w="28575" cap="rnd">
              <a:solidFill>
                <a:schemeClr val="accent2"/>
              </a:solidFill>
              <a:round/>
            </a:ln>
            <a:effectLst/>
          </c:spPr>
          <c:marker>
            <c:symbol val="none"/>
          </c:marker>
          <c:val>
            <c:numRef>
              <c:f>'50Fps'!$B$2:$B$42</c:f>
              <c:numCache>
                <c:formatCode>General</c:formatCode>
                <c:ptCount val="41"/>
                <c:pt idx="0">
                  <c:v>40</c:v>
                </c:pt>
                <c:pt idx="1">
                  <c:v>40</c:v>
                </c:pt>
                <c:pt idx="2">
                  <c:v>20</c:v>
                </c:pt>
                <c:pt idx="3">
                  <c:v>20</c:v>
                </c:pt>
                <c:pt idx="4">
                  <c:v>30</c:v>
                </c:pt>
                <c:pt idx="5">
                  <c:v>20</c:v>
                </c:pt>
                <c:pt idx="6">
                  <c:v>30</c:v>
                </c:pt>
                <c:pt idx="7">
                  <c:v>30</c:v>
                </c:pt>
                <c:pt idx="8">
                  <c:v>10</c:v>
                </c:pt>
                <c:pt idx="9">
                  <c:v>40</c:v>
                </c:pt>
                <c:pt idx="10">
                  <c:v>50</c:v>
                </c:pt>
                <c:pt idx="11">
                  <c:v>20</c:v>
                </c:pt>
                <c:pt idx="12">
                  <c:v>20</c:v>
                </c:pt>
                <c:pt idx="13">
                  <c:v>20</c:v>
                </c:pt>
                <c:pt idx="14">
                  <c:v>30</c:v>
                </c:pt>
                <c:pt idx="15">
                  <c:v>10</c:v>
                </c:pt>
                <c:pt idx="16">
                  <c:v>10</c:v>
                </c:pt>
                <c:pt idx="17">
                  <c:v>40</c:v>
                </c:pt>
                <c:pt idx="18">
                  <c:v>30</c:v>
                </c:pt>
                <c:pt idx="19">
                  <c:v>20</c:v>
                </c:pt>
                <c:pt idx="20">
                  <c:v>40</c:v>
                </c:pt>
                <c:pt idx="21">
                  <c:v>30</c:v>
                </c:pt>
                <c:pt idx="22">
                  <c:v>20</c:v>
                </c:pt>
                <c:pt idx="23">
                  <c:v>50</c:v>
                </c:pt>
                <c:pt idx="24">
                  <c:v>40</c:v>
                </c:pt>
                <c:pt idx="25">
                  <c:v>10</c:v>
                </c:pt>
                <c:pt idx="26">
                  <c:v>10</c:v>
                </c:pt>
                <c:pt idx="27">
                  <c:v>10</c:v>
                </c:pt>
                <c:pt idx="28">
                  <c:v>15</c:v>
                </c:pt>
                <c:pt idx="29">
                  <c:v>20</c:v>
                </c:pt>
                <c:pt idx="30">
                  <c:v>30</c:v>
                </c:pt>
                <c:pt idx="31">
                  <c:v>50</c:v>
                </c:pt>
                <c:pt idx="32">
                  <c:v>50</c:v>
                </c:pt>
                <c:pt idx="33">
                  <c:v>40</c:v>
                </c:pt>
                <c:pt idx="34">
                  <c:v>30</c:v>
                </c:pt>
                <c:pt idx="35">
                  <c:v>40</c:v>
                </c:pt>
                <c:pt idx="36">
                  <c:v>50</c:v>
                </c:pt>
                <c:pt idx="37">
                  <c:v>40</c:v>
                </c:pt>
                <c:pt idx="38">
                  <c:v>30</c:v>
                </c:pt>
                <c:pt idx="39">
                  <c:v>60</c:v>
                </c:pt>
                <c:pt idx="40">
                  <c:v>60</c:v>
                </c:pt>
              </c:numCache>
            </c:numRef>
          </c:val>
          <c:smooth val="0"/>
          <c:extLst>
            <c:ext xmlns:c16="http://schemas.microsoft.com/office/drawing/2014/chart" uri="{C3380CC4-5D6E-409C-BE32-E72D297353CC}">
              <c16:uniqueId val="{00000001-ABF0-409F-9A62-7251E98C2388}"/>
            </c:ext>
          </c:extLst>
        </c:ser>
        <c:ser>
          <c:idx val="2"/>
          <c:order val="2"/>
          <c:tx>
            <c:strRef>
              <c:f>'50Fps'!$D$1</c:f>
              <c:strCache>
                <c:ptCount val="1"/>
                <c:pt idx="0">
                  <c:v>Auswirkung*-10</c:v>
                </c:pt>
              </c:strCache>
            </c:strRef>
          </c:tx>
          <c:spPr>
            <a:ln w="28575" cap="rnd">
              <a:solidFill>
                <a:schemeClr val="accent3"/>
              </a:solidFill>
              <a:round/>
            </a:ln>
            <a:effectLst/>
          </c:spPr>
          <c:marker>
            <c:symbol val="none"/>
          </c:marker>
          <c:val>
            <c:numRef>
              <c:f>'50Fps'!$D$2:$D$42</c:f>
              <c:numCache>
                <c:formatCode>General</c:formatCode>
                <c:ptCount val="41"/>
                <c:pt idx="0">
                  <c:v>-10</c:v>
                </c:pt>
                <c:pt idx="1">
                  <c:v>0</c:v>
                </c:pt>
                <c:pt idx="2">
                  <c:v>-10</c:v>
                </c:pt>
                <c:pt idx="3">
                  <c:v>-10</c:v>
                </c:pt>
                <c:pt idx="4">
                  <c:v>-10</c:v>
                </c:pt>
                <c:pt idx="5">
                  <c:v>0</c:v>
                </c:pt>
                <c:pt idx="6">
                  <c:v>-10</c:v>
                </c:pt>
                <c:pt idx="7">
                  <c:v>-10</c:v>
                </c:pt>
                <c:pt idx="8">
                  <c:v>-30</c:v>
                </c:pt>
                <c:pt idx="9">
                  <c:v>0</c:v>
                </c:pt>
                <c:pt idx="10">
                  <c:v>-10</c:v>
                </c:pt>
                <c:pt idx="11">
                  <c:v>0</c:v>
                </c:pt>
                <c:pt idx="12">
                  <c:v>0</c:v>
                </c:pt>
                <c:pt idx="13">
                  <c:v>-20</c:v>
                </c:pt>
                <c:pt idx="14">
                  <c:v>0</c:v>
                </c:pt>
                <c:pt idx="15">
                  <c:v>-30</c:v>
                </c:pt>
                <c:pt idx="16">
                  <c:v>-10</c:v>
                </c:pt>
                <c:pt idx="17">
                  <c:v>0</c:v>
                </c:pt>
                <c:pt idx="18">
                  <c:v>0</c:v>
                </c:pt>
                <c:pt idx="19">
                  <c:v>-10</c:v>
                </c:pt>
                <c:pt idx="20">
                  <c:v>0</c:v>
                </c:pt>
                <c:pt idx="21">
                  <c:v>0</c:v>
                </c:pt>
                <c:pt idx="22">
                  <c:v>-10</c:v>
                </c:pt>
                <c:pt idx="23">
                  <c:v>0</c:v>
                </c:pt>
                <c:pt idx="24">
                  <c:v>0</c:v>
                </c:pt>
                <c:pt idx="25">
                  <c:v>-30</c:v>
                </c:pt>
                <c:pt idx="26">
                  <c:v>-10</c:v>
                </c:pt>
                <c:pt idx="27">
                  <c:v>-30</c:v>
                </c:pt>
                <c:pt idx="28">
                  <c:v>-20</c:v>
                </c:pt>
                <c:pt idx="29">
                  <c:v>-10</c:v>
                </c:pt>
                <c:pt idx="30">
                  <c:v>0</c:v>
                </c:pt>
                <c:pt idx="31">
                  <c:v>0</c:v>
                </c:pt>
                <c:pt idx="32">
                  <c:v>0</c:v>
                </c:pt>
                <c:pt idx="33">
                  <c:v>0</c:v>
                </c:pt>
                <c:pt idx="34">
                  <c:v>-10</c:v>
                </c:pt>
                <c:pt idx="35">
                  <c:v>0</c:v>
                </c:pt>
                <c:pt idx="36">
                  <c:v>0</c:v>
                </c:pt>
                <c:pt idx="37">
                  <c:v>0</c:v>
                </c:pt>
                <c:pt idx="38">
                  <c:v>-10</c:v>
                </c:pt>
                <c:pt idx="39">
                  <c:v>0</c:v>
                </c:pt>
                <c:pt idx="40">
                  <c:v>0</c:v>
                </c:pt>
              </c:numCache>
            </c:numRef>
          </c:val>
          <c:smooth val="0"/>
          <c:extLst>
            <c:ext xmlns:c16="http://schemas.microsoft.com/office/drawing/2014/chart" uri="{C3380CC4-5D6E-409C-BE32-E72D297353CC}">
              <c16:uniqueId val="{00000002-ABF0-409F-9A62-7251E98C2388}"/>
            </c:ext>
          </c:extLst>
        </c:ser>
        <c:dLbls>
          <c:showLegendKey val="0"/>
          <c:showVal val="0"/>
          <c:showCatName val="0"/>
          <c:showSerName val="0"/>
          <c:showPercent val="0"/>
          <c:showBubbleSize val="0"/>
        </c:dLbls>
        <c:smooth val="0"/>
        <c:axId val="649565424"/>
        <c:axId val="649565752"/>
      </c:lineChart>
      <c:catAx>
        <c:axId val="649565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9565752"/>
        <c:crosses val="autoZero"/>
        <c:auto val="1"/>
        <c:lblAlgn val="ctr"/>
        <c:lblOffset val="100"/>
        <c:noMultiLvlLbl val="0"/>
      </c:catAx>
      <c:valAx>
        <c:axId val="649565752"/>
        <c:scaling>
          <c:orientation val="minMax"/>
          <c:max val="6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9565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200" b="0" i="0" baseline="0">
                <a:effectLst/>
                <a:latin typeface="Times New Roman" panose="02020603050405020304" pitchFamily="18" charset="0"/>
                <a:cs typeface="Times New Roman" panose="02020603050405020304" pitchFamily="18" charset="0"/>
              </a:rPr>
              <a:t>Schwankung der </a:t>
            </a:r>
            <a:r>
              <a:rPr lang="de-DE" sz="1200" b="0" i="0" u="none" strike="noStrike" kern="1200" spc="0" baseline="0">
                <a:solidFill>
                  <a:sysClr val="windowText" lastClr="000000">
                    <a:lumMod val="65000"/>
                    <a:lumOff val="35000"/>
                  </a:sysClr>
                </a:solidFill>
                <a:effectLst/>
                <a:latin typeface="Times New Roman" panose="02020603050405020304" pitchFamily="18" charset="0"/>
                <a:ea typeface="+mn-ea"/>
                <a:cs typeface="Times New Roman" panose="02020603050405020304" pitchFamily="18" charset="0"/>
              </a:rPr>
              <a:t>fps</a:t>
            </a:r>
            <a:r>
              <a:rPr lang="de-DE" sz="1200" b="0" i="0" baseline="0">
                <a:effectLst/>
                <a:latin typeface="Times New Roman" panose="02020603050405020304" pitchFamily="18" charset="0"/>
                <a:cs typeface="Times New Roman" panose="02020603050405020304" pitchFamily="18" charset="0"/>
              </a:rPr>
              <a:t> bei einer Einstellung</a:t>
            </a:r>
            <a:endParaRPr lang="de-DE" sz="1200">
              <a:effectLst/>
              <a:latin typeface="Times New Roman" panose="02020603050405020304" pitchFamily="18" charset="0"/>
              <a:cs typeface="Times New Roman" panose="02020603050405020304" pitchFamily="18" charset="0"/>
            </a:endParaRPr>
          </a:p>
          <a:p>
            <a:pPr>
              <a:defRPr/>
            </a:pPr>
            <a:r>
              <a:rPr lang="de-DE" sz="1200" b="0" i="0" baseline="0">
                <a:effectLst/>
                <a:latin typeface="Times New Roman" panose="02020603050405020304" pitchFamily="18" charset="0"/>
                <a:cs typeface="Times New Roman" panose="02020603050405020304" pitchFamily="18" charset="0"/>
              </a:rPr>
              <a:t> auf 50</a:t>
            </a:r>
            <a:r>
              <a:rPr lang="de-DE" sz="1200" b="0" i="0" u="none" strike="noStrike" kern="1200" spc="0" baseline="0">
                <a:solidFill>
                  <a:sysClr val="windowText" lastClr="000000">
                    <a:lumMod val="65000"/>
                    <a:lumOff val="35000"/>
                  </a:sysClr>
                </a:solidFill>
                <a:effectLst/>
                <a:latin typeface="Times New Roman" panose="02020603050405020304" pitchFamily="18" charset="0"/>
                <a:ea typeface="+mn-ea"/>
                <a:cs typeface="Times New Roman" panose="02020603050405020304" pitchFamily="18" charset="0"/>
              </a:rPr>
              <a:t>fps</a:t>
            </a:r>
            <a:r>
              <a:rPr lang="de-DE" sz="1200" b="0" i="0" baseline="0">
                <a:effectLst/>
                <a:latin typeface="Times New Roman" panose="02020603050405020304" pitchFamily="18" charset="0"/>
                <a:cs typeface="Times New Roman" panose="02020603050405020304" pitchFamily="18" charset="0"/>
              </a:rPr>
              <a:t> zwischen Frame 100 -200</a:t>
            </a:r>
            <a:endParaRPr lang="de-DE" sz="12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spPr>
            <a:ln w="28575" cap="rnd">
              <a:solidFill>
                <a:schemeClr val="accent1"/>
              </a:solidFill>
              <a:round/>
            </a:ln>
            <a:effectLst/>
          </c:spPr>
          <c:marker>
            <c:symbol val="none"/>
          </c:marker>
          <c:val>
            <c:numRef>
              <c:f>'FpsMessung Volle SZene 50 Fps'!$B$1:$B$100</c:f>
              <c:numCache>
                <c:formatCode>General</c:formatCode>
                <c:ptCount val="100"/>
                <c:pt idx="0">
                  <c:v>50</c:v>
                </c:pt>
                <c:pt idx="1">
                  <c:v>50</c:v>
                </c:pt>
                <c:pt idx="2">
                  <c:v>33</c:v>
                </c:pt>
                <c:pt idx="3">
                  <c:v>64</c:v>
                </c:pt>
                <c:pt idx="4">
                  <c:v>63</c:v>
                </c:pt>
                <c:pt idx="5">
                  <c:v>82</c:v>
                </c:pt>
                <c:pt idx="6">
                  <c:v>25</c:v>
                </c:pt>
                <c:pt idx="7">
                  <c:v>73</c:v>
                </c:pt>
                <c:pt idx="8">
                  <c:v>30</c:v>
                </c:pt>
                <c:pt idx="9">
                  <c:v>90</c:v>
                </c:pt>
                <c:pt idx="10">
                  <c:v>30</c:v>
                </c:pt>
                <c:pt idx="11">
                  <c:v>73</c:v>
                </c:pt>
                <c:pt idx="12">
                  <c:v>32</c:v>
                </c:pt>
                <c:pt idx="13">
                  <c:v>89</c:v>
                </c:pt>
                <c:pt idx="14">
                  <c:v>30</c:v>
                </c:pt>
                <c:pt idx="15">
                  <c:v>83</c:v>
                </c:pt>
                <c:pt idx="16">
                  <c:v>25</c:v>
                </c:pt>
                <c:pt idx="17">
                  <c:v>39</c:v>
                </c:pt>
                <c:pt idx="18">
                  <c:v>83</c:v>
                </c:pt>
                <c:pt idx="19">
                  <c:v>30</c:v>
                </c:pt>
                <c:pt idx="20">
                  <c:v>78</c:v>
                </c:pt>
                <c:pt idx="21">
                  <c:v>31</c:v>
                </c:pt>
                <c:pt idx="22">
                  <c:v>82</c:v>
                </c:pt>
                <c:pt idx="23">
                  <c:v>31</c:v>
                </c:pt>
                <c:pt idx="24">
                  <c:v>82</c:v>
                </c:pt>
                <c:pt idx="25">
                  <c:v>30</c:v>
                </c:pt>
                <c:pt idx="26">
                  <c:v>53</c:v>
                </c:pt>
                <c:pt idx="27">
                  <c:v>73</c:v>
                </c:pt>
                <c:pt idx="28">
                  <c:v>30</c:v>
                </c:pt>
                <c:pt idx="29">
                  <c:v>80</c:v>
                </c:pt>
                <c:pt idx="30">
                  <c:v>31</c:v>
                </c:pt>
                <c:pt idx="31">
                  <c:v>79</c:v>
                </c:pt>
                <c:pt idx="32">
                  <c:v>38</c:v>
                </c:pt>
                <c:pt idx="33">
                  <c:v>33</c:v>
                </c:pt>
                <c:pt idx="34">
                  <c:v>30</c:v>
                </c:pt>
                <c:pt idx="35">
                  <c:v>30</c:v>
                </c:pt>
                <c:pt idx="36">
                  <c:v>23</c:v>
                </c:pt>
                <c:pt idx="37">
                  <c:v>67</c:v>
                </c:pt>
                <c:pt idx="38">
                  <c:v>32</c:v>
                </c:pt>
                <c:pt idx="39">
                  <c:v>31</c:v>
                </c:pt>
                <c:pt idx="40">
                  <c:v>79</c:v>
                </c:pt>
                <c:pt idx="41">
                  <c:v>38</c:v>
                </c:pt>
                <c:pt idx="42">
                  <c:v>34</c:v>
                </c:pt>
                <c:pt idx="43">
                  <c:v>32</c:v>
                </c:pt>
                <c:pt idx="44">
                  <c:v>89</c:v>
                </c:pt>
                <c:pt idx="45">
                  <c:v>31</c:v>
                </c:pt>
                <c:pt idx="46">
                  <c:v>49</c:v>
                </c:pt>
                <c:pt idx="47">
                  <c:v>39</c:v>
                </c:pt>
                <c:pt idx="48">
                  <c:v>89</c:v>
                </c:pt>
                <c:pt idx="49">
                  <c:v>36</c:v>
                </c:pt>
                <c:pt idx="50">
                  <c:v>34</c:v>
                </c:pt>
                <c:pt idx="51">
                  <c:v>87</c:v>
                </c:pt>
                <c:pt idx="52">
                  <c:v>32</c:v>
                </c:pt>
                <c:pt idx="53">
                  <c:v>87</c:v>
                </c:pt>
                <c:pt idx="54">
                  <c:v>91</c:v>
                </c:pt>
                <c:pt idx="55">
                  <c:v>36</c:v>
                </c:pt>
                <c:pt idx="56">
                  <c:v>27</c:v>
                </c:pt>
                <c:pt idx="57">
                  <c:v>39</c:v>
                </c:pt>
                <c:pt idx="58">
                  <c:v>88</c:v>
                </c:pt>
                <c:pt idx="59">
                  <c:v>86</c:v>
                </c:pt>
                <c:pt idx="60">
                  <c:v>32</c:v>
                </c:pt>
                <c:pt idx="61">
                  <c:v>90</c:v>
                </c:pt>
                <c:pt idx="62">
                  <c:v>30</c:v>
                </c:pt>
                <c:pt idx="63">
                  <c:v>89</c:v>
                </c:pt>
                <c:pt idx="64">
                  <c:v>30</c:v>
                </c:pt>
                <c:pt idx="65">
                  <c:v>46</c:v>
                </c:pt>
                <c:pt idx="66">
                  <c:v>82</c:v>
                </c:pt>
                <c:pt idx="67">
                  <c:v>30</c:v>
                </c:pt>
                <c:pt idx="68">
                  <c:v>95</c:v>
                </c:pt>
                <c:pt idx="69">
                  <c:v>34</c:v>
                </c:pt>
                <c:pt idx="70">
                  <c:v>37</c:v>
                </c:pt>
                <c:pt idx="71">
                  <c:v>93</c:v>
                </c:pt>
                <c:pt idx="72">
                  <c:v>34</c:v>
                </c:pt>
                <c:pt idx="73">
                  <c:v>62</c:v>
                </c:pt>
                <c:pt idx="74">
                  <c:v>89</c:v>
                </c:pt>
                <c:pt idx="75">
                  <c:v>49</c:v>
                </c:pt>
                <c:pt idx="76">
                  <c:v>75</c:v>
                </c:pt>
                <c:pt idx="77">
                  <c:v>31</c:v>
                </c:pt>
                <c:pt idx="78">
                  <c:v>91</c:v>
                </c:pt>
                <c:pt idx="79">
                  <c:v>30</c:v>
                </c:pt>
                <c:pt idx="80">
                  <c:v>86</c:v>
                </c:pt>
                <c:pt idx="81">
                  <c:v>31</c:v>
                </c:pt>
                <c:pt idx="82">
                  <c:v>85</c:v>
                </c:pt>
                <c:pt idx="83">
                  <c:v>30</c:v>
                </c:pt>
                <c:pt idx="84">
                  <c:v>49</c:v>
                </c:pt>
                <c:pt idx="85">
                  <c:v>40</c:v>
                </c:pt>
                <c:pt idx="86">
                  <c:v>87</c:v>
                </c:pt>
                <c:pt idx="87">
                  <c:v>31</c:v>
                </c:pt>
                <c:pt idx="88">
                  <c:v>88</c:v>
                </c:pt>
                <c:pt idx="89">
                  <c:v>30</c:v>
                </c:pt>
                <c:pt idx="90">
                  <c:v>90</c:v>
                </c:pt>
                <c:pt idx="91">
                  <c:v>30</c:v>
                </c:pt>
                <c:pt idx="92">
                  <c:v>91</c:v>
                </c:pt>
                <c:pt idx="93">
                  <c:v>35</c:v>
                </c:pt>
                <c:pt idx="94">
                  <c:v>27</c:v>
                </c:pt>
                <c:pt idx="95">
                  <c:v>40</c:v>
                </c:pt>
                <c:pt idx="96">
                  <c:v>89</c:v>
                </c:pt>
                <c:pt idx="97">
                  <c:v>86</c:v>
                </c:pt>
                <c:pt idx="98">
                  <c:v>87</c:v>
                </c:pt>
                <c:pt idx="99">
                  <c:v>31</c:v>
                </c:pt>
              </c:numCache>
            </c:numRef>
          </c:val>
          <c:smooth val="0"/>
          <c:extLst>
            <c:ext xmlns:c16="http://schemas.microsoft.com/office/drawing/2014/chart" uri="{C3380CC4-5D6E-409C-BE32-E72D297353CC}">
              <c16:uniqueId val="{00000000-EAC8-4B97-9525-367C4E295C13}"/>
            </c:ext>
          </c:extLst>
        </c:ser>
        <c:dLbls>
          <c:showLegendKey val="0"/>
          <c:showVal val="0"/>
          <c:showCatName val="0"/>
          <c:showSerName val="0"/>
          <c:showPercent val="0"/>
          <c:showBubbleSize val="0"/>
        </c:dLbls>
        <c:smooth val="0"/>
        <c:axId val="671264600"/>
        <c:axId val="671265584"/>
      </c:lineChart>
      <c:catAx>
        <c:axId val="671264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71265584"/>
        <c:crosses val="autoZero"/>
        <c:auto val="1"/>
        <c:lblAlgn val="ctr"/>
        <c:lblOffset val="100"/>
        <c:noMultiLvlLbl val="0"/>
      </c:catAx>
      <c:valAx>
        <c:axId val="67126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71264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100" b="0" i="0" baseline="0">
                <a:effectLst/>
                <a:latin typeface="Times New Roman" panose="02020603050405020304" pitchFamily="18" charset="0"/>
                <a:cs typeface="Times New Roman" panose="02020603050405020304" pitchFamily="18" charset="0"/>
              </a:rPr>
              <a:t>Gemessene gegenüber empfundenen </a:t>
            </a:r>
            <a:r>
              <a:rPr lang="de-DE" sz="1100" b="0" i="0" u="none" strike="noStrike" kern="1200" spc="0" baseline="0">
                <a:solidFill>
                  <a:sysClr val="windowText" lastClr="000000">
                    <a:lumMod val="65000"/>
                    <a:lumOff val="35000"/>
                  </a:sysClr>
                </a:solidFill>
                <a:effectLst/>
                <a:latin typeface="Times New Roman" panose="02020603050405020304" pitchFamily="18" charset="0"/>
                <a:ea typeface="+mn-ea"/>
                <a:cs typeface="Times New Roman" panose="02020603050405020304" pitchFamily="18" charset="0"/>
              </a:rPr>
              <a:t>fps</a:t>
            </a:r>
            <a:r>
              <a:rPr lang="de-DE" sz="1100" b="0" i="0" baseline="0">
                <a:effectLst/>
                <a:latin typeface="Times New Roman" panose="02020603050405020304" pitchFamily="18" charset="0"/>
                <a:cs typeface="Times New Roman" panose="02020603050405020304" pitchFamily="18" charset="0"/>
              </a:rPr>
              <a:t> und deren Einfluss auf das Spielerlebnis bei 40</a:t>
            </a:r>
            <a:r>
              <a:rPr lang="de-DE" sz="1100" b="0" i="0" u="none" strike="noStrike" kern="1200" spc="0" baseline="0">
                <a:solidFill>
                  <a:sysClr val="windowText" lastClr="000000">
                    <a:lumMod val="65000"/>
                    <a:lumOff val="35000"/>
                  </a:sysClr>
                </a:solidFill>
                <a:effectLst/>
                <a:latin typeface="Times New Roman" panose="02020603050405020304" pitchFamily="18" charset="0"/>
                <a:ea typeface="+mn-ea"/>
                <a:cs typeface="Times New Roman" panose="02020603050405020304" pitchFamily="18" charset="0"/>
              </a:rPr>
              <a:t>fps</a:t>
            </a:r>
            <a:endParaRPr lang="de-DE" sz="10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'40Fps'!$A$1</c:f>
              <c:strCache>
                <c:ptCount val="1"/>
                <c:pt idx="0">
                  <c:v>Gemessene FPS</c:v>
                </c:pt>
              </c:strCache>
            </c:strRef>
          </c:tx>
          <c:spPr>
            <a:ln w="28575" cap="rnd">
              <a:solidFill>
                <a:schemeClr val="accent1"/>
              </a:solidFill>
              <a:round/>
            </a:ln>
            <a:effectLst/>
          </c:spPr>
          <c:marker>
            <c:symbol val="none"/>
          </c:marker>
          <c:val>
            <c:numRef>
              <c:f>'40Fps'!$A$2:$A$38</c:f>
              <c:numCache>
                <c:formatCode>General</c:formatCode>
                <c:ptCount val="37"/>
                <c:pt idx="0">
                  <c:v>40</c:v>
                </c:pt>
                <c:pt idx="1">
                  <c:v>40</c:v>
                </c:pt>
                <c:pt idx="2">
                  <c:v>40</c:v>
                </c:pt>
                <c:pt idx="3">
                  <c:v>40</c:v>
                </c:pt>
                <c:pt idx="4">
                  <c:v>40</c:v>
                </c:pt>
                <c:pt idx="5">
                  <c:v>40</c:v>
                </c:pt>
                <c:pt idx="6">
                  <c:v>40</c:v>
                </c:pt>
                <c:pt idx="7">
                  <c:v>40</c:v>
                </c:pt>
                <c:pt idx="8">
                  <c:v>40</c:v>
                </c:pt>
                <c:pt idx="9">
                  <c:v>40</c:v>
                </c:pt>
                <c:pt idx="10">
                  <c:v>40</c:v>
                </c:pt>
                <c:pt idx="11">
                  <c:v>40</c:v>
                </c:pt>
                <c:pt idx="12">
                  <c:v>40</c:v>
                </c:pt>
                <c:pt idx="13">
                  <c:v>40</c:v>
                </c:pt>
                <c:pt idx="14">
                  <c:v>40</c:v>
                </c:pt>
                <c:pt idx="15">
                  <c:v>40</c:v>
                </c:pt>
                <c:pt idx="16">
                  <c:v>40</c:v>
                </c:pt>
                <c:pt idx="17">
                  <c:v>40</c:v>
                </c:pt>
                <c:pt idx="18">
                  <c:v>40</c:v>
                </c:pt>
                <c:pt idx="19">
                  <c:v>40</c:v>
                </c:pt>
                <c:pt idx="20">
                  <c:v>40</c:v>
                </c:pt>
                <c:pt idx="21">
                  <c:v>40</c:v>
                </c:pt>
                <c:pt idx="22">
                  <c:v>40</c:v>
                </c:pt>
                <c:pt idx="23">
                  <c:v>40</c:v>
                </c:pt>
                <c:pt idx="24">
                  <c:v>40</c:v>
                </c:pt>
                <c:pt idx="25">
                  <c:v>40</c:v>
                </c:pt>
                <c:pt idx="26">
                  <c:v>40</c:v>
                </c:pt>
                <c:pt idx="27">
                  <c:v>40</c:v>
                </c:pt>
                <c:pt idx="28">
                  <c:v>40</c:v>
                </c:pt>
                <c:pt idx="29">
                  <c:v>40</c:v>
                </c:pt>
                <c:pt idx="30">
                  <c:v>40</c:v>
                </c:pt>
                <c:pt idx="31">
                  <c:v>40</c:v>
                </c:pt>
                <c:pt idx="32">
                  <c:v>40</c:v>
                </c:pt>
                <c:pt idx="33">
                  <c:v>40</c:v>
                </c:pt>
                <c:pt idx="34">
                  <c:v>40</c:v>
                </c:pt>
                <c:pt idx="35">
                  <c:v>40</c:v>
                </c:pt>
              </c:numCache>
            </c:numRef>
          </c:val>
          <c:smooth val="0"/>
          <c:extLst>
            <c:ext xmlns:c16="http://schemas.microsoft.com/office/drawing/2014/chart" uri="{C3380CC4-5D6E-409C-BE32-E72D297353CC}">
              <c16:uniqueId val="{00000000-ADD9-4549-A841-D974BDF4A368}"/>
            </c:ext>
          </c:extLst>
        </c:ser>
        <c:ser>
          <c:idx val="1"/>
          <c:order val="1"/>
          <c:tx>
            <c:strRef>
              <c:f>'40Fps'!$B$1</c:f>
              <c:strCache>
                <c:ptCount val="1"/>
                <c:pt idx="0">
                  <c:v>Empfundene FPS</c:v>
                </c:pt>
              </c:strCache>
            </c:strRef>
          </c:tx>
          <c:spPr>
            <a:ln w="28575" cap="rnd">
              <a:solidFill>
                <a:schemeClr val="accent2"/>
              </a:solidFill>
              <a:round/>
            </a:ln>
            <a:effectLst/>
          </c:spPr>
          <c:marker>
            <c:symbol val="none"/>
          </c:marker>
          <c:val>
            <c:numRef>
              <c:f>'40Fps'!$B$2:$B$38</c:f>
              <c:numCache>
                <c:formatCode>General</c:formatCode>
                <c:ptCount val="37"/>
                <c:pt idx="0">
                  <c:v>40</c:v>
                </c:pt>
                <c:pt idx="1">
                  <c:v>20</c:v>
                </c:pt>
                <c:pt idx="2">
                  <c:v>40</c:v>
                </c:pt>
                <c:pt idx="3">
                  <c:v>10</c:v>
                </c:pt>
                <c:pt idx="4">
                  <c:v>30</c:v>
                </c:pt>
                <c:pt idx="5">
                  <c:v>40</c:v>
                </c:pt>
                <c:pt idx="6">
                  <c:v>10</c:v>
                </c:pt>
                <c:pt idx="7">
                  <c:v>10</c:v>
                </c:pt>
                <c:pt idx="8">
                  <c:v>20</c:v>
                </c:pt>
                <c:pt idx="9">
                  <c:v>20</c:v>
                </c:pt>
                <c:pt idx="10">
                  <c:v>10</c:v>
                </c:pt>
                <c:pt idx="11">
                  <c:v>40</c:v>
                </c:pt>
                <c:pt idx="12">
                  <c:v>20</c:v>
                </c:pt>
                <c:pt idx="13">
                  <c:v>30</c:v>
                </c:pt>
                <c:pt idx="14">
                  <c:v>20</c:v>
                </c:pt>
                <c:pt idx="15">
                  <c:v>50</c:v>
                </c:pt>
                <c:pt idx="16">
                  <c:v>40</c:v>
                </c:pt>
                <c:pt idx="17">
                  <c:v>10</c:v>
                </c:pt>
                <c:pt idx="18">
                  <c:v>20</c:v>
                </c:pt>
                <c:pt idx="19">
                  <c:v>50</c:v>
                </c:pt>
                <c:pt idx="20">
                  <c:v>40</c:v>
                </c:pt>
                <c:pt idx="21">
                  <c:v>40</c:v>
                </c:pt>
                <c:pt idx="22">
                  <c:v>20</c:v>
                </c:pt>
                <c:pt idx="23">
                  <c:v>20</c:v>
                </c:pt>
                <c:pt idx="24">
                  <c:v>40</c:v>
                </c:pt>
                <c:pt idx="25">
                  <c:v>50</c:v>
                </c:pt>
                <c:pt idx="26">
                  <c:v>40</c:v>
                </c:pt>
                <c:pt idx="27">
                  <c:v>10</c:v>
                </c:pt>
                <c:pt idx="28">
                  <c:v>20</c:v>
                </c:pt>
                <c:pt idx="29">
                  <c:v>10</c:v>
                </c:pt>
                <c:pt idx="30">
                  <c:v>40</c:v>
                </c:pt>
                <c:pt idx="31">
                  <c:v>40</c:v>
                </c:pt>
                <c:pt idx="32">
                  <c:v>40</c:v>
                </c:pt>
                <c:pt idx="33">
                  <c:v>40</c:v>
                </c:pt>
                <c:pt idx="34">
                  <c:v>30</c:v>
                </c:pt>
                <c:pt idx="35">
                  <c:v>40</c:v>
                </c:pt>
              </c:numCache>
            </c:numRef>
          </c:val>
          <c:smooth val="0"/>
          <c:extLst>
            <c:ext xmlns:c16="http://schemas.microsoft.com/office/drawing/2014/chart" uri="{C3380CC4-5D6E-409C-BE32-E72D297353CC}">
              <c16:uniqueId val="{00000001-ADD9-4549-A841-D974BDF4A368}"/>
            </c:ext>
          </c:extLst>
        </c:ser>
        <c:ser>
          <c:idx val="2"/>
          <c:order val="2"/>
          <c:tx>
            <c:strRef>
              <c:f>'40Fps'!$D$1</c:f>
              <c:strCache>
                <c:ptCount val="1"/>
                <c:pt idx="0">
                  <c:v>Auswirkung*-10</c:v>
                </c:pt>
              </c:strCache>
            </c:strRef>
          </c:tx>
          <c:spPr>
            <a:ln w="28575" cap="rnd">
              <a:solidFill>
                <a:schemeClr val="accent3"/>
              </a:solidFill>
              <a:round/>
            </a:ln>
            <a:effectLst/>
          </c:spPr>
          <c:marker>
            <c:symbol val="none"/>
          </c:marker>
          <c:val>
            <c:numRef>
              <c:f>'40Fps'!$D$2:$D$38</c:f>
              <c:numCache>
                <c:formatCode>General</c:formatCode>
                <c:ptCount val="37"/>
                <c:pt idx="0">
                  <c:v>0</c:v>
                </c:pt>
                <c:pt idx="1">
                  <c:v>-20</c:v>
                </c:pt>
                <c:pt idx="2">
                  <c:v>0</c:v>
                </c:pt>
                <c:pt idx="3">
                  <c:v>0</c:v>
                </c:pt>
                <c:pt idx="4">
                  <c:v>-10</c:v>
                </c:pt>
                <c:pt idx="5">
                  <c:v>-10</c:v>
                </c:pt>
                <c:pt idx="6">
                  <c:v>0</c:v>
                </c:pt>
                <c:pt idx="7">
                  <c:v>0</c:v>
                </c:pt>
                <c:pt idx="8">
                  <c:v>-10</c:v>
                </c:pt>
                <c:pt idx="9">
                  <c:v>-10</c:v>
                </c:pt>
                <c:pt idx="10">
                  <c:v>-10</c:v>
                </c:pt>
                <c:pt idx="11">
                  <c:v>0</c:v>
                </c:pt>
                <c:pt idx="12">
                  <c:v>-20</c:v>
                </c:pt>
                <c:pt idx="13">
                  <c:v>0</c:v>
                </c:pt>
                <c:pt idx="14">
                  <c:v>-10</c:v>
                </c:pt>
                <c:pt idx="15">
                  <c:v>0</c:v>
                </c:pt>
                <c:pt idx="16">
                  <c:v>-10</c:v>
                </c:pt>
                <c:pt idx="17">
                  <c:v>0</c:v>
                </c:pt>
                <c:pt idx="18">
                  <c:v>-30</c:v>
                </c:pt>
                <c:pt idx="19">
                  <c:v>0</c:v>
                </c:pt>
                <c:pt idx="20">
                  <c:v>0</c:v>
                </c:pt>
                <c:pt idx="21">
                  <c:v>0</c:v>
                </c:pt>
                <c:pt idx="22">
                  <c:v>-10</c:v>
                </c:pt>
                <c:pt idx="23">
                  <c:v>-20</c:v>
                </c:pt>
                <c:pt idx="24">
                  <c:v>0</c:v>
                </c:pt>
                <c:pt idx="25">
                  <c:v>0</c:v>
                </c:pt>
                <c:pt idx="26">
                  <c:v>-10</c:v>
                </c:pt>
                <c:pt idx="27">
                  <c:v>-10</c:v>
                </c:pt>
                <c:pt idx="28">
                  <c:v>-10</c:v>
                </c:pt>
                <c:pt idx="29">
                  <c:v>-10</c:v>
                </c:pt>
                <c:pt idx="30">
                  <c:v>-10</c:v>
                </c:pt>
                <c:pt idx="31">
                  <c:v>-10</c:v>
                </c:pt>
                <c:pt idx="32">
                  <c:v>0</c:v>
                </c:pt>
                <c:pt idx="33">
                  <c:v>0</c:v>
                </c:pt>
                <c:pt idx="34">
                  <c:v>-10</c:v>
                </c:pt>
                <c:pt idx="35">
                  <c:v>0</c:v>
                </c:pt>
              </c:numCache>
            </c:numRef>
          </c:val>
          <c:smooth val="0"/>
          <c:extLst>
            <c:ext xmlns:c16="http://schemas.microsoft.com/office/drawing/2014/chart" uri="{C3380CC4-5D6E-409C-BE32-E72D297353CC}">
              <c16:uniqueId val="{00000002-ADD9-4549-A841-D974BDF4A368}"/>
            </c:ext>
          </c:extLst>
        </c:ser>
        <c:dLbls>
          <c:showLegendKey val="0"/>
          <c:showVal val="0"/>
          <c:showCatName val="0"/>
          <c:showSerName val="0"/>
          <c:showPercent val="0"/>
          <c:showBubbleSize val="0"/>
        </c:dLbls>
        <c:smooth val="0"/>
        <c:axId val="658702728"/>
        <c:axId val="658704040"/>
      </c:lineChart>
      <c:catAx>
        <c:axId val="658702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58704040"/>
        <c:crosses val="autoZero"/>
        <c:auto val="1"/>
        <c:lblAlgn val="ctr"/>
        <c:lblOffset val="100"/>
        <c:noMultiLvlLbl val="0"/>
      </c:catAx>
      <c:valAx>
        <c:axId val="658704040"/>
        <c:scaling>
          <c:orientation val="minMax"/>
          <c:max val="5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58702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a:t>Schwankung der fps bei einer Einstellung</a:t>
            </a:r>
          </a:p>
          <a:p>
            <a:pPr algn="ctr" rtl="0">
              <a:defRPr/>
            </a:pPr>
            <a:r>
              <a:rPr lang="de-DE"/>
              <a:t> auf 40fps zwischen Frame 100 -200</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title>
    <c:autoTitleDeleted val="0"/>
    <c:plotArea>
      <c:layout/>
      <c:lineChart>
        <c:grouping val="standard"/>
        <c:varyColors val="0"/>
        <c:ser>
          <c:idx val="0"/>
          <c:order val="0"/>
          <c:spPr>
            <a:ln w="28575" cap="rnd">
              <a:solidFill>
                <a:schemeClr val="accent1"/>
              </a:solidFill>
              <a:round/>
            </a:ln>
            <a:effectLst/>
          </c:spPr>
          <c:marker>
            <c:symbol val="none"/>
          </c:marker>
          <c:val>
            <c:numRef>
              <c:f>'FpsMessung Volle SZene 40 Fps'!$A$100:$A$200</c:f>
              <c:numCache>
                <c:formatCode>General</c:formatCode>
                <c:ptCount val="101"/>
                <c:pt idx="0">
                  <c:v>57</c:v>
                </c:pt>
                <c:pt idx="1">
                  <c:v>58</c:v>
                </c:pt>
                <c:pt idx="2">
                  <c:v>25</c:v>
                </c:pt>
                <c:pt idx="3">
                  <c:v>60</c:v>
                </c:pt>
                <c:pt idx="4">
                  <c:v>33</c:v>
                </c:pt>
                <c:pt idx="5">
                  <c:v>57</c:v>
                </c:pt>
                <c:pt idx="6">
                  <c:v>36</c:v>
                </c:pt>
                <c:pt idx="7">
                  <c:v>31</c:v>
                </c:pt>
                <c:pt idx="8">
                  <c:v>60</c:v>
                </c:pt>
                <c:pt idx="9">
                  <c:v>36</c:v>
                </c:pt>
                <c:pt idx="10">
                  <c:v>61</c:v>
                </c:pt>
                <c:pt idx="11">
                  <c:v>28</c:v>
                </c:pt>
                <c:pt idx="12">
                  <c:v>60</c:v>
                </c:pt>
                <c:pt idx="13">
                  <c:v>32</c:v>
                </c:pt>
                <c:pt idx="14">
                  <c:v>55</c:v>
                </c:pt>
                <c:pt idx="15">
                  <c:v>36</c:v>
                </c:pt>
                <c:pt idx="16">
                  <c:v>31</c:v>
                </c:pt>
                <c:pt idx="17">
                  <c:v>59</c:v>
                </c:pt>
                <c:pt idx="18">
                  <c:v>36</c:v>
                </c:pt>
                <c:pt idx="19">
                  <c:v>60</c:v>
                </c:pt>
                <c:pt idx="20">
                  <c:v>28</c:v>
                </c:pt>
                <c:pt idx="21">
                  <c:v>60</c:v>
                </c:pt>
                <c:pt idx="22">
                  <c:v>32</c:v>
                </c:pt>
                <c:pt idx="23">
                  <c:v>56</c:v>
                </c:pt>
                <c:pt idx="24">
                  <c:v>35</c:v>
                </c:pt>
                <c:pt idx="25">
                  <c:v>31</c:v>
                </c:pt>
                <c:pt idx="26">
                  <c:v>60</c:v>
                </c:pt>
                <c:pt idx="27">
                  <c:v>36</c:v>
                </c:pt>
                <c:pt idx="28">
                  <c:v>59</c:v>
                </c:pt>
                <c:pt idx="29">
                  <c:v>28</c:v>
                </c:pt>
                <c:pt idx="30">
                  <c:v>62</c:v>
                </c:pt>
                <c:pt idx="31">
                  <c:v>32</c:v>
                </c:pt>
                <c:pt idx="32">
                  <c:v>55</c:v>
                </c:pt>
                <c:pt idx="33">
                  <c:v>36</c:v>
                </c:pt>
                <c:pt idx="34">
                  <c:v>31</c:v>
                </c:pt>
                <c:pt idx="35">
                  <c:v>60</c:v>
                </c:pt>
                <c:pt idx="36">
                  <c:v>35</c:v>
                </c:pt>
                <c:pt idx="37">
                  <c:v>61</c:v>
                </c:pt>
                <c:pt idx="38">
                  <c:v>28</c:v>
                </c:pt>
                <c:pt idx="39">
                  <c:v>60</c:v>
                </c:pt>
                <c:pt idx="40">
                  <c:v>32</c:v>
                </c:pt>
                <c:pt idx="41">
                  <c:v>56</c:v>
                </c:pt>
                <c:pt idx="42">
                  <c:v>36</c:v>
                </c:pt>
                <c:pt idx="43">
                  <c:v>30</c:v>
                </c:pt>
                <c:pt idx="44">
                  <c:v>50</c:v>
                </c:pt>
                <c:pt idx="45">
                  <c:v>51</c:v>
                </c:pt>
                <c:pt idx="46">
                  <c:v>54</c:v>
                </c:pt>
                <c:pt idx="47">
                  <c:v>24</c:v>
                </c:pt>
                <c:pt idx="48">
                  <c:v>29</c:v>
                </c:pt>
                <c:pt idx="49">
                  <c:v>28</c:v>
                </c:pt>
                <c:pt idx="50">
                  <c:v>30</c:v>
                </c:pt>
                <c:pt idx="51">
                  <c:v>32</c:v>
                </c:pt>
                <c:pt idx="52">
                  <c:v>30</c:v>
                </c:pt>
                <c:pt idx="53">
                  <c:v>30</c:v>
                </c:pt>
                <c:pt idx="54">
                  <c:v>32</c:v>
                </c:pt>
                <c:pt idx="55">
                  <c:v>55</c:v>
                </c:pt>
                <c:pt idx="56">
                  <c:v>36</c:v>
                </c:pt>
                <c:pt idx="57">
                  <c:v>65</c:v>
                </c:pt>
                <c:pt idx="58">
                  <c:v>35</c:v>
                </c:pt>
                <c:pt idx="59">
                  <c:v>58</c:v>
                </c:pt>
                <c:pt idx="60">
                  <c:v>60</c:v>
                </c:pt>
                <c:pt idx="61">
                  <c:v>31</c:v>
                </c:pt>
                <c:pt idx="62">
                  <c:v>60</c:v>
                </c:pt>
                <c:pt idx="63">
                  <c:v>36</c:v>
                </c:pt>
                <c:pt idx="64">
                  <c:v>61</c:v>
                </c:pt>
                <c:pt idx="65">
                  <c:v>28</c:v>
                </c:pt>
                <c:pt idx="66">
                  <c:v>57</c:v>
                </c:pt>
                <c:pt idx="67">
                  <c:v>32</c:v>
                </c:pt>
                <c:pt idx="68">
                  <c:v>30</c:v>
                </c:pt>
                <c:pt idx="69">
                  <c:v>60</c:v>
                </c:pt>
                <c:pt idx="70">
                  <c:v>36</c:v>
                </c:pt>
                <c:pt idx="71">
                  <c:v>60</c:v>
                </c:pt>
                <c:pt idx="72">
                  <c:v>35</c:v>
                </c:pt>
                <c:pt idx="73">
                  <c:v>61</c:v>
                </c:pt>
                <c:pt idx="74">
                  <c:v>28</c:v>
                </c:pt>
                <c:pt idx="75">
                  <c:v>56</c:v>
                </c:pt>
                <c:pt idx="76">
                  <c:v>32</c:v>
                </c:pt>
                <c:pt idx="77">
                  <c:v>31</c:v>
                </c:pt>
                <c:pt idx="78">
                  <c:v>63</c:v>
                </c:pt>
                <c:pt idx="79">
                  <c:v>35</c:v>
                </c:pt>
                <c:pt idx="80">
                  <c:v>59</c:v>
                </c:pt>
                <c:pt idx="81">
                  <c:v>36</c:v>
                </c:pt>
                <c:pt idx="82">
                  <c:v>60</c:v>
                </c:pt>
                <c:pt idx="83">
                  <c:v>28</c:v>
                </c:pt>
                <c:pt idx="84">
                  <c:v>57</c:v>
                </c:pt>
                <c:pt idx="85">
                  <c:v>32</c:v>
                </c:pt>
                <c:pt idx="86">
                  <c:v>30</c:v>
                </c:pt>
                <c:pt idx="87">
                  <c:v>60</c:v>
                </c:pt>
                <c:pt idx="88">
                  <c:v>36</c:v>
                </c:pt>
                <c:pt idx="89">
                  <c:v>60</c:v>
                </c:pt>
                <c:pt idx="90">
                  <c:v>35</c:v>
                </c:pt>
                <c:pt idx="91">
                  <c:v>61</c:v>
                </c:pt>
                <c:pt idx="92">
                  <c:v>27</c:v>
                </c:pt>
                <c:pt idx="93">
                  <c:v>56</c:v>
                </c:pt>
                <c:pt idx="94">
                  <c:v>33</c:v>
                </c:pt>
                <c:pt idx="95">
                  <c:v>30</c:v>
                </c:pt>
                <c:pt idx="96">
                  <c:v>59</c:v>
                </c:pt>
                <c:pt idx="97">
                  <c:v>36</c:v>
                </c:pt>
                <c:pt idx="98">
                  <c:v>60</c:v>
                </c:pt>
                <c:pt idx="99">
                  <c:v>36</c:v>
                </c:pt>
                <c:pt idx="100">
                  <c:v>60</c:v>
                </c:pt>
              </c:numCache>
            </c:numRef>
          </c:val>
          <c:smooth val="0"/>
          <c:extLst>
            <c:ext xmlns:c16="http://schemas.microsoft.com/office/drawing/2014/chart" uri="{C3380CC4-5D6E-409C-BE32-E72D297353CC}">
              <c16:uniqueId val="{00000000-001C-4B2C-9FA9-1672D17D45A5}"/>
            </c:ext>
          </c:extLst>
        </c:ser>
        <c:dLbls>
          <c:showLegendKey val="0"/>
          <c:showVal val="0"/>
          <c:showCatName val="0"/>
          <c:showSerName val="0"/>
          <c:showPercent val="0"/>
          <c:showBubbleSize val="0"/>
        </c:dLbls>
        <c:smooth val="0"/>
        <c:axId val="631968536"/>
        <c:axId val="631975096"/>
      </c:lineChart>
      <c:catAx>
        <c:axId val="631968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631975096"/>
        <c:crosses val="autoZero"/>
        <c:auto val="1"/>
        <c:lblAlgn val="ctr"/>
        <c:lblOffset val="100"/>
        <c:noMultiLvlLbl val="0"/>
      </c:catAx>
      <c:valAx>
        <c:axId val="6319750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631968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200" b="0" i="0" baseline="0">
                <a:effectLst/>
                <a:latin typeface="Times New Roman" panose="02020603050405020304" pitchFamily="18" charset="0"/>
                <a:cs typeface="Times New Roman" panose="02020603050405020304" pitchFamily="18" charset="0"/>
              </a:rPr>
              <a:t>Gemessene gegenüber empfundenen </a:t>
            </a:r>
            <a:r>
              <a:rPr lang="de-DE" sz="1200" b="0" i="0" u="none" strike="noStrike" kern="1200" spc="0" baseline="0">
                <a:solidFill>
                  <a:sysClr val="windowText" lastClr="000000">
                    <a:lumMod val="65000"/>
                    <a:lumOff val="35000"/>
                  </a:sysClr>
                </a:solidFill>
                <a:effectLst/>
                <a:latin typeface="Times New Roman" panose="02020603050405020304" pitchFamily="18" charset="0"/>
                <a:ea typeface="+mn-ea"/>
                <a:cs typeface="Times New Roman" panose="02020603050405020304" pitchFamily="18" charset="0"/>
              </a:rPr>
              <a:t>Fps</a:t>
            </a:r>
            <a:r>
              <a:rPr lang="de-DE" sz="1200" b="0" i="0" baseline="0">
                <a:effectLst/>
                <a:latin typeface="Times New Roman" panose="02020603050405020304" pitchFamily="18" charset="0"/>
                <a:cs typeface="Times New Roman" panose="02020603050405020304" pitchFamily="18" charset="0"/>
              </a:rPr>
              <a:t> und deren Einfluss auf das Spielerlebnis bei 30</a:t>
            </a:r>
            <a:r>
              <a:rPr lang="de-DE" sz="1200" b="0" i="0" u="none" strike="noStrike" kern="1200" spc="0" baseline="0">
                <a:solidFill>
                  <a:sysClr val="windowText" lastClr="000000">
                    <a:lumMod val="65000"/>
                    <a:lumOff val="35000"/>
                  </a:sysClr>
                </a:solidFill>
                <a:effectLst/>
                <a:latin typeface="Times New Roman" panose="02020603050405020304" pitchFamily="18" charset="0"/>
                <a:ea typeface="+mn-ea"/>
                <a:cs typeface="Times New Roman" panose="02020603050405020304" pitchFamily="18" charset="0"/>
              </a:rPr>
              <a:t>Fps</a:t>
            </a:r>
            <a:endParaRPr lang="de-DE" sz="105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'30FPS'!$A$1</c:f>
              <c:strCache>
                <c:ptCount val="1"/>
                <c:pt idx="0">
                  <c:v>Gemessene FPS</c:v>
                </c:pt>
              </c:strCache>
            </c:strRef>
          </c:tx>
          <c:spPr>
            <a:ln w="28575" cap="rnd">
              <a:solidFill>
                <a:schemeClr val="accent1"/>
              </a:solidFill>
              <a:round/>
            </a:ln>
            <a:effectLst/>
          </c:spPr>
          <c:marker>
            <c:symbol val="none"/>
          </c:marker>
          <c:val>
            <c:numRef>
              <c:f>'30FPS'!$A$2:$A$35</c:f>
              <c:numCache>
                <c:formatCode>General</c:formatCode>
                <c:ptCount val="34"/>
                <c:pt idx="0">
                  <c:v>30</c:v>
                </c:pt>
                <c:pt idx="1">
                  <c:v>30</c:v>
                </c:pt>
                <c:pt idx="2">
                  <c:v>30</c:v>
                </c:pt>
                <c:pt idx="3">
                  <c:v>30</c:v>
                </c:pt>
                <c:pt idx="4">
                  <c:v>30</c:v>
                </c:pt>
                <c:pt idx="5">
                  <c:v>30</c:v>
                </c:pt>
                <c:pt idx="6">
                  <c:v>30</c:v>
                </c:pt>
                <c:pt idx="7">
                  <c:v>30</c:v>
                </c:pt>
                <c:pt idx="8">
                  <c:v>30</c:v>
                </c:pt>
                <c:pt idx="9">
                  <c:v>30</c:v>
                </c:pt>
                <c:pt idx="10">
                  <c:v>30</c:v>
                </c:pt>
                <c:pt idx="11">
                  <c:v>30</c:v>
                </c:pt>
                <c:pt idx="12">
                  <c:v>30</c:v>
                </c:pt>
                <c:pt idx="13">
                  <c:v>30</c:v>
                </c:pt>
                <c:pt idx="14">
                  <c:v>30</c:v>
                </c:pt>
                <c:pt idx="15">
                  <c:v>30</c:v>
                </c:pt>
                <c:pt idx="16">
                  <c:v>30</c:v>
                </c:pt>
                <c:pt idx="17">
                  <c:v>30</c:v>
                </c:pt>
                <c:pt idx="18">
                  <c:v>30</c:v>
                </c:pt>
                <c:pt idx="19">
                  <c:v>30</c:v>
                </c:pt>
                <c:pt idx="20">
                  <c:v>30</c:v>
                </c:pt>
                <c:pt idx="21">
                  <c:v>30</c:v>
                </c:pt>
                <c:pt idx="22">
                  <c:v>30</c:v>
                </c:pt>
                <c:pt idx="23">
                  <c:v>30</c:v>
                </c:pt>
                <c:pt idx="24">
                  <c:v>30</c:v>
                </c:pt>
                <c:pt idx="25">
                  <c:v>30</c:v>
                </c:pt>
                <c:pt idx="26">
                  <c:v>30</c:v>
                </c:pt>
                <c:pt idx="27">
                  <c:v>30</c:v>
                </c:pt>
                <c:pt idx="28">
                  <c:v>30</c:v>
                </c:pt>
                <c:pt idx="29">
                  <c:v>30</c:v>
                </c:pt>
                <c:pt idx="30">
                  <c:v>30</c:v>
                </c:pt>
                <c:pt idx="31">
                  <c:v>30</c:v>
                </c:pt>
                <c:pt idx="32">
                  <c:v>30</c:v>
                </c:pt>
                <c:pt idx="33">
                  <c:v>30</c:v>
                </c:pt>
              </c:numCache>
            </c:numRef>
          </c:val>
          <c:smooth val="0"/>
          <c:extLst>
            <c:ext xmlns:c16="http://schemas.microsoft.com/office/drawing/2014/chart" uri="{C3380CC4-5D6E-409C-BE32-E72D297353CC}">
              <c16:uniqueId val="{00000000-7535-45D1-9665-3C7F1AF99BF5}"/>
            </c:ext>
          </c:extLst>
        </c:ser>
        <c:ser>
          <c:idx val="1"/>
          <c:order val="1"/>
          <c:tx>
            <c:strRef>
              <c:f>'30FPS'!$B$1</c:f>
              <c:strCache>
                <c:ptCount val="1"/>
                <c:pt idx="0">
                  <c:v>Empfundene FPS</c:v>
                </c:pt>
              </c:strCache>
            </c:strRef>
          </c:tx>
          <c:spPr>
            <a:ln w="28575" cap="rnd">
              <a:solidFill>
                <a:schemeClr val="accent2"/>
              </a:solidFill>
              <a:round/>
            </a:ln>
            <a:effectLst/>
          </c:spPr>
          <c:marker>
            <c:symbol val="none"/>
          </c:marker>
          <c:val>
            <c:numRef>
              <c:f>'30FPS'!$B$2:$B$35</c:f>
              <c:numCache>
                <c:formatCode>General</c:formatCode>
                <c:ptCount val="34"/>
                <c:pt idx="0">
                  <c:v>90</c:v>
                </c:pt>
                <c:pt idx="1">
                  <c:v>20</c:v>
                </c:pt>
                <c:pt idx="2">
                  <c:v>20</c:v>
                </c:pt>
                <c:pt idx="3">
                  <c:v>30</c:v>
                </c:pt>
                <c:pt idx="4">
                  <c:v>20</c:v>
                </c:pt>
                <c:pt idx="5">
                  <c:v>30</c:v>
                </c:pt>
                <c:pt idx="6">
                  <c:v>30</c:v>
                </c:pt>
                <c:pt idx="7">
                  <c:v>30</c:v>
                </c:pt>
                <c:pt idx="8">
                  <c:v>30</c:v>
                </c:pt>
                <c:pt idx="9">
                  <c:v>15</c:v>
                </c:pt>
                <c:pt idx="10">
                  <c:v>10</c:v>
                </c:pt>
                <c:pt idx="11">
                  <c:v>30</c:v>
                </c:pt>
                <c:pt idx="12">
                  <c:v>30</c:v>
                </c:pt>
                <c:pt idx="13">
                  <c:v>40</c:v>
                </c:pt>
                <c:pt idx="14">
                  <c:v>30</c:v>
                </c:pt>
                <c:pt idx="15">
                  <c:v>20</c:v>
                </c:pt>
                <c:pt idx="16">
                  <c:v>40</c:v>
                </c:pt>
                <c:pt idx="17">
                  <c:v>40</c:v>
                </c:pt>
                <c:pt idx="18">
                  <c:v>30</c:v>
                </c:pt>
                <c:pt idx="19">
                  <c:v>30</c:v>
                </c:pt>
                <c:pt idx="20">
                  <c:v>30</c:v>
                </c:pt>
                <c:pt idx="21">
                  <c:v>20</c:v>
                </c:pt>
                <c:pt idx="22">
                  <c:v>10</c:v>
                </c:pt>
                <c:pt idx="23">
                  <c:v>50</c:v>
                </c:pt>
                <c:pt idx="24">
                  <c:v>30</c:v>
                </c:pt>
                <c:pt idx="25">
                  <c:v>30</c:v>
                </c:pt>
                <c:pt idx="26">
                  <c:v>30</c:v>
                </c:pt>
                <c:pt idx="27">
                  <c:v>50</c:v>
                </c:pt>
                <c:pt idx="28">
                  <c:v>90</c:v>
                </c:pt>
                <c:pt idx="29">
                  <c:v>50</c:v>
                </c:pt>
                <c:pt idx="30">
                  <c:v>40</c:v>
                </c:pt>
                <c:pt idx="31">
                  <c:v>30</c:v>
                </c:pt>
                <c:pt idx="32">
                  <c:v>50</c:v>
                </c:pt>
                <c:pt idx="33">
                  <c:v>30</c:v>
                </c:pt>
              </c:numCache>
            </c:numRef>
          </c:val>
          <c:smooth val="0"/>
          <c:extLst>
            <c:ext xmlns:c16="http://schemas.microsoft.com/office/drawing/2014/chart" uri="{C3380CC4-5D6E-409C-BE32-E72D297353CC}">
              <c16:uniqueId val="{00000001-7535-45D1-9665-3C7F1AF99BF5}"/>
            </c:ext>
          </c:extLst>
        </c:ser>
        <c:ser>
          <c:idx val="2"/>
          <c:order val="2"/>
          <c:tx>
            <c:strRef>
              <c:f>'30FPS'!$D$1</c:f>
              <c:strCache>
                <c:ptCount val="1"/>
                <c:pt idx="0">
                  <c:v>Auswirkung*-10</c:v>
                </c:pt>
              </c:strCache>
            </c:strRef>
          </c:tx>
          <c:spPr>
            <a:ln w="28575" cap="rnd">
              <a:solidFill>
                <a:schemeClr val="accent3"/>
              </a:solidFill>
              <a:round/>
            </a:ln>
            <a:effectLst/>
          </c:spPr>
          <c:marker>
            <c:symbol val="none"/>
          </c:marker>
          <c:val>
            <c:numRef>
              <c:f>'30FPS'!$D$2:$D$35</c:f>
              <c:numCache>
                <c:formatCode>General</c:formatCode>
                <c:ptCount val="34"/>
                <c:pt idx="0">
                  <c:v>0</c:v>
                </c:pt>
                <c:pt idx="1">
                  <c:v>-10</c:v>
                </c:pt>
                <c:pt idx="2">
                  <c:v>-20</c:v>
                </c:pt>
                <c:pt idx="3">
                  <c:v>-30</c:v>
                </c:pt>
                <c:pt idx="4">
                  <c:v>0</c:v>
                </c:pt>
                <c:pt idx="5">
                  <c:v>-20</c:v>
                </c:pt>
                <c:pt idx="6">
                  <c:v>-10</c:v>
                </c:pt>
                <c:pt idx="7">
                  <c:v>0</c:v>
                </c:pt>
                <c:pt idx="8">
                  <c:v>-20</c:v>
                </c:pt>
                <c:pt idx="9">
                  <c:v>-10</c:v>
                </c:pt>
                <c:pt idx="10">
                  <c:v>-20</c:v>
                </c:pt>
                <c:pt idx="11">
                  <c:v>0</c:v>
                </c:pt>
                <c:pt idx="12">
                  <c:v>-10</c:v>
                </c:pt>
                <c:pt idx="13">
                  <c:v>0</c:v>
                </c:pt>
                <c:pt idx="14">
                  <c:v>-10</c:v>
                </c:pt>
                <c:pt idx="15">
                  <c:v>-10</c:v>
                </c:pt>
                <c:pt idx="16">
                  <c:v>-20</c:v>
                </c:pt>
                <c:pt idx="17">
                  <c:v>0</c:v>
                </c:pt>
                <c:pt idx="18">
                  <c:v>0</c:v>
                </c:pt>
                <c:pt idx="19">
                  <c:v>-10</c:v>
                </c:pt>
                <c:pt idx="20">
                  <c:v>-10</c:v>
                </c:pt>
                <c:pt idx="21">
                  <c:v>-10</c:v>
                </c:pt>
                <c:pt idx="22">
                  <c:v>-10</c:v>
                </c:pt>
                <c:pt idx="23">
                  <c:v>-10</c:v>
                </c:pt>
                <c:pt idx="24">
                  <c:v>-20</c:v>
                </c:pt>
                <c:pt idx="25">
                  <c:v>0</c:v>
                </c:pt>
                <c:pt idx="26">
                  <c:v>-10</c:v>
                </c:pt>
                <c:pt idx="27">
                  <c:v>0</c:v>
                </c:pt>
                <c:pt idx="28">
                  <c:v>0</c:v>
                </c:pt>
                <c:pt idx="29">
                  <c:v>0</c:v>
                </c:pt>
                <c:pt idx="30">
                  <c:v>-10</c:v>
                </c:pt>
                <c:pt idx="31">
                  <c:v>-10</c:v>
                </c:pt>
                <c:pt idx="32">
                  <c:v>-10</c:v>
                </c:pt>
                <c:pt idx="33">
                  <c:v>0</c:v>
                </c:pt>
              </c:numCache>
            </c:numRef>
          </c:val>
          <c:smooth val="0"/>
          <c:extLst>
            <c:ext xmlns:c16="http://schemas.microsoft.com/office/drawing/2014/chart" uri="{C3380CC4-5D6E-409C-BE32-E72D297353CC}">
              <c16:uniqueId val="{00000002-7535-45D1-9665-3C7F1AF99BF5}"/>
            </c:ext>
          </c:extLst>
        </c:ser>
        <c:dLbls>
          <c:showLegendKey val="0"/>
          <c:showVal val="0"/>
          <c:showCatName val="0"/>
          <c:showSerName val="0"/>
          <c:showPercent val="0"/>
          <c:showBubbleSize val="0"/>
        </c:dLbls>
        <c:smooth val="0"/>
        <c:axId val="1146425416"/>
        <c:axId val="1146431320"/>
      </c:lineChart>
      <c:catAx>
        <c:axId val="1146425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46431320"/>
        <c:crosses val="autoZero"/>
        <c:auto val="1"/>
        <c:lblAlgn val="ctr"/>
        <c:lblOffset val="100"/>
        <c:tickLblSkip val="2"/>
        <c:noMultiLvlLbl val="0"/>
      </c:catAx>
      <c:valAx>
        <c:axId val="1146431320"/>
        <c:scaling>
          <c:orientation val="minMax"/>
          <c:max val="9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46425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a:t>Gemessene gegenüber empfundenen fps und deren Einfluss auf das Spielerlebnis bei 20fps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title>
    <c:autoTitleDeleted val="0"/>
    <c:plotArea>
      <c:layout/>
      <c:lineChart>
        <c:grouping val="standard"/>
        <c:varyColors val="0"/>
        <c:ser>
          <c:idx val="0"/>
          <c:order val="0"/>
          <c:tx>
            <c:strRef>
              <c:f>'20Fps'!$A$1</c:f>
              <c:strCache>
                <c:ptCount val="1"/>
                <c:pt idx="0">
                  <c:v>Gemessene FPS</c:v>
                </c:pt>
              </c:strCache>
            </c:strRef>
          </c:tx>
          <c:spPr>
            <a:ln w="28575" cap="rnd">
              <a:solidFill>
                <a:schemeClr val="accent1"/>
              </a:solidFill>
              <a:round/>
            </a:ln>
            <a:effectLst/>
          </c:spPr>
          <c:marker>
            <c:symbol val="none"/>
          </c:marker>
          <c:val>
            <c:numRef>
              <c:f>'20Fps'!$A$2:$A$39</c:f>
              <c:numCache>
                <c:formatCode>General</c:formatCode>
                <c:ptCount val="38"/>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pt idx="16">
                  <c:v>20</c:v>
                </c:pt>
                <c:pt idx="17">
                  <c:v>20</c:v>
                </c:pt>
                <c:pt idx="18">
                  <c:v>20</c:v>
                </c:pt>
                <c:pt idx="19">
                  <c:v>20</c:v>
                </c:pt>
                <c:pt idx="20">
                  <c:v>20</c:v>
                </c:pt>
                <c:pt idx="21">
                  <c:v>20</c:v>
                </c:pt>
                <c:pt idx="22">
                  <c:v>20</c:v>
                </c:pt>
                <c:pt idx="23">
                  <c:v>20</c:v>
                </c:pt>
                <c:pt idx="24">
                  <c:v>20</c:v>
                </c:pt>
                <c:pt idx="25">
                  <c:v>20</c:v>
                </c:pt>
                <c:pt idx="26">
                  <c:v>20</c:v>
                </c:pt>
                <c:pt idx="27">
                  <c:v>20</c:v>
                </c:pt>
                <c:pt idx="28">
                  <c:v>20</c:v>
                </c:pt>
                <c:pt idx="29">
                  <c:v>20</c:v>
                </c:pt>
                <c:pt idx="30">
                  <c:v>20</c:v>
                </c:pt>
                <c:pt idx="31">
                  <c:v>20</c:v>
                </c:pt>
                <c:pt idx="32">
                  <c:v>20</c:v>
                </c:pt>
                <c:pt idx="33">
                  <c:v>20</c:v>
                </c:pt>
                <c:pt idx="34">
                  <c:v>20</c:v>
                </c:pt>
                <c:pt idx="35">
                  <c:v>20</c:v>
                </c:pt>
                <c:pt idx="36">
                  <c:v>20</c:v>
                </c:pt>
                <c:pt idx="37">
                  <c:v>20</c:v>
                </c:pt>
              </c:numCache>
            </c:numRef>
          </c:val>
          <c:smooth val="0"/>
          <c:extLst>
            <c:ext xmlns:c16="http://schemas.microsoft.com/office/drawing/2014/chart" uri="{C3380CC4-5D6E-409C-BE32-E72D297353CC}">
              <c16:uniqueId val="{00000000-6CD9-4D80-B048-176216C77A2A}"/>
            </c:ext>
          </c:extLst>
        </c:ser>
        <c:ser>
          <c:idx val="1"/>
          <c:order val="1"/>
          <c:tx>
            <c:strRef>
              <c:f>'20Fps'!$B$1</c:f>
              <c:strCache>
                <c:ptCount val="1"/>
                <c:pt idx="0">
                  <c:v>Empfundene FPS</c:v>
                </c:pt>
              </c:strCache>
            </c:strRef>
          </c:tx>
          <c:spPr>
            <a:ln w="28575" cap="rnd">
              <a:solidFill>
                <a:schemeClr val="accent2"/>
              </a:solidFill>
              <a:round/>
            </a:ln>
            <a:effectLst/>
          </c:spPr>
          <c:marker>
            <c:symbol val="none"/>
          </c:marker>
          <c:val>
            <c:numRef>
              <c:f>'20Fps'!$B$2:$B$39</c:f>
              <c:numCache>
                <c:formatCode>General</c:formatCode>
                <c:ptCount val="38"/>
                <c:pt idx="0">
                  <c:v>20</c:v>
                </c:pt>
                <c:pt idx="1">
                  <c:v>40</c:v>
                </c:pt>
                <c:pt idx="2">
                  <c:v>35</c:v>
                </c:pt>
                <c:pt idx="3">
                  <c:v>20</c:v>
                </c:pt>
                <c:pt idx="4">
                  <c:v>20</c:v>
                </c:pt>
                <c:pt idx="5">
                  <c:v>20</c:v>
                </c:pt>
                <c:pt idx="6">
                  <c:v>10</c:v>
                </c:pt>
                <c:pt idx="7">
                  <c:v>10</c:v>
                </c:pt>
                <c:pt idx="8">
                  <c:v>20</c:v>
                </c:pt>
                <c:pt idx="9">
                  <c:v>10</c:v>
                </c:pt>
                <c:pt idx="10">
                  <c:v>20</c:v>
                </c:pt>
                <c:pt idx="11">
                  <c:v>20</c:v>
                </c:pt>
                <c:pt idx="12">
                  <c:v>20</c:v>
                </c:pt>
                <c:pt idx="13">
                  <c:v>30</c:v>
                </c:pt>
                <c:pt idx="14">
                  <c:v>20</c:v>
                </c:pt>
                <c:pt idx="15">
                  <c:v>10</c:v>
                </c:pt>
                <c:pt idx="16">
                  <c:v>50</c:v>
                </c:pt>
                <c:pt idx="17">
                  <c:v>20</c:v>
                </c:pt>
                <c:pt idx="18">
                  <c:v>20</c:v>
                </c:pt>
                <c:pt idx="19">
                  <c:v>10</c:v>
                </c:pt>
                <c:pt idx="20">
                  <c:v>20</c:v>
                </c:pt>
                <c:pt idx="21">
                  <c:v>10</c:v>
                </c:pt>
                <c:pt idx="22">
                  <c:v>30</c:v>
                </c:pt>
                <c:pt idx="23">
                  <c:v>50</c:v>
                </c:pt>
                <c:pt idx="24">
                  <c:v>20</c:v>
                </c:pt>
                <c:pt idx="25">
                  <c:v>50</c:v>
                </c:pt>
                <c:pt idx="26">
                  <c:v>20</c:v>
                </c:pt>
                <c:pt idx="27">
                  <c:v>40</c:v>
                </c:pt>
                <c:pt idx="28">
                  <c:v>20</c:v>
                </c:pt>
                <c:pt idx="29">
                  <c:v>50</c:v>
                </c:pt>
                <c:pt idx="30">
                  <c:v>50</c:v>
                </c:pt>
                <c:pt idx="31">
                  <c:v>10</c:v>
                </c:pt>
                <c:pt idx="32">
                  <c:v>10</c:v>
                </c:pt>
                <c:pt idx="33">
                  <c:v>20</c:v>
                </c:pt>
                <c:pt idx="34">
                  <c:v>20</c:v>
                </c:pt>
                <c:pt idx="35">
                  <c:v>40</c:v>
                </c:pt>
                <c:pt idx="36">
                  <c:v>30</c:v>
                </c:pt>
                <c:pt idx="37">
                  <c:v>40</c:v>
                </c:pt>
              </c:numCache>
            </c:numRef>
          </c:val>
          <c:smooth val="0"/>
          <c:extLst>
            <c:ext xmlns:c16="http://schemas.microsoft.com/office/drawing/2014/chart" uri="{C3380CC4-5D6E-409C-BE32-E72D297353CC}">
              <c16:uniqueId val="{00000001-6CD9-4D80-B048-176216C77A2A}"/>
            </c:ext>
          </c:extLst>
        </c:ser>
        <c:ser>
          <c:idx val="2"/>
          <c:order val="2"/>
          <c:tx>
            <c:strRef>
              <c:f>'20Fps'!$D$1</c:f>
              <c:strCache>
                <c:ptCount val="1"/>
                <c:pt idx="0">
                  <c:v>Auswirkung*-10</c:v>
                </c:pt>
              </c:strCache>
            </c:strRef>
          </c:tx>
          <c:spPr>
            <a:ln w="28575" cap="rnd">
              <a:solidFill>
                <a:schemeClr val="accent3"/>
              </a:solidFill>
              <a:round/>
            </a:ln>
            <a:effectLst/>
          </c:spPr>
          <c:marker>
            <c:symbol val="none"/>
          </c:marker>
          <c:val>
            <c:numRef>
              <c:f>'20Fps'!$D$2:$D$39</c:f>
              <c:numCache>
                <c:formatCode>General</c:formatCode>
                <c:ptCount val="38"/>
                <c:pt idx="0">
                  <c:v>-20</c:v>
                </c:pt>
                <c:pt idx="1">
                  <c:v>-10</c:v>
                </c:pt>
                <c:pt idx="2">
                  <c:v>-20</c:v>
                </c:pt>
                <c:pt idx="3">
                  <c:v>-20</c:v>
                </c:pt>
                <c:pt idx="4">
                  <c:v>-20</c:v>
                </c:pt>
                <c:pt idx="5">
                  <c:v>-10</c:v>
                </c:pt>
                <c:pt idx="6">
                  <c:v>-20</c:v>
                </c:pt>
                <c:pt idx="7">
                  <c:v>0</c:v>
                </c:pt>
                <c:pt idx="8">
                  <c:v>-10</c:v>
                </c:pt>
                <c:pt idx="9">
                  <c:v>0</c:v>
                </c:pt>
                <c:pt idx="10">
                  <c:v>-10</c:v>
                </c:pt>
                <c:pt idx="11">
                  <c:v>-10</c:v>
                </c:pt>
                <c:pt idx="12">
                  <c:v>-30</c:v>
                </c:pt>
                <c:pt idx="13">
                  <c:v>-20</c:v>
                </c:pt>
                <c:pt idx="14">
                  <c:v>-10</c:v>
                </c:pt>
                <c:pt idx="15">
                  <c:v>-20</c:v>
                </c:pt>
                <c:pt idx="16">
                  <c:v>0</c:v>
                </c:pt>
                <c:pt idx="17">
                  <c:v>-20</c:v>
                </c:pt>
                <c:pt idx="18">
                  <c:v>-20</c:v>
                </c:pt>
                <c:pt idx="19">
                  <c:v>-30</c:v>
                </c:pt>
                <c:pt idx="20">
                  <c:v>-20</c:v>
                </c:pt>
                <c:pt idx="21">
                  <c:v>-10</c:v>
                </c:pt>
                <c:pt idx="22">
                  <c:v>-10</c:v>
                </c:pt>
                <c:pt idx="23">
                  <c:v>0</c:v>
                </c:pt>
                <c:pt idx="24">
                  <c:v>0</c:v>
                </c:pt>
                <c:pt idx="25">
                  <c:v>0</c:v>
                </c:pt>
                <c:pt idx="26">
                  <c:v>-20</c:v>
                </c:pt>
                <c:pt idx="27">
                  <c:v>0</c:v>
                </c:pt>
                <c:pt idx="28">
                  <c:v>-10</c:v>
                </c:pt>
                <c:pt idx="29">
                  <c:v>0</c:v>
                </c:pt>
                <c:pt idx="30">
                  <c:v>0</c:v>
                </c:pt>
                <c:pt idx="31">
                  <c:v>-20</c:v>
                </c:pt>
                <c:pt idx="32">
                  <c:v>-20</c:v>
                </c:pt>
                <c:pt idx="33">
                  <c:v>-20</c:v>
                </c:pt>
                <c:pt idx="34">
                  <c:v>-10</c:v>
                </c:pt>
                <c:pt idx="35">
                  <c:v>-10</c:v>
                </c:pt>
                <c:pt idx="36">
                  <c:v>0</c:v>
                </c:pt>
                <c:pt idx="37">
                  <c:v>0</c:v>
                </c:pt>
              </c:numCache>
            </c:numRef>
          </c:val>
          <c:smooth val="0"/>
          <c:extLst>
            <c:ext xmlns:c16="http://schemas.microsoft.com/office/drawing/2014/chart" uri="{C3380CC4-5D6E-409C-BE32-E72D297353CC}">
              <c16:uniqueId val="{00000002-6CD9-4D80-B048-176216C77A2A}"/>
            </c:ext>
          </c:extLst>
        </c:ser>
        <c:dLbls>
          <c:showLegendKey val="0"/>
          <c:showVal val="0"/>
          <c:showCatName val="0"/>
          <c:showSerName val="0"/>
          <c:showPercent val="0"/>
          <c:showBubbleSize val="0"/>
        </c:dLbls>
        <c:smooth val="0"/>
        <c:axId val="626852416"/>
        <c:axId val="626852744"/>
      </c:lineChart>
      <c:catAx>
        <c:axId val="62685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626852744"/>
        <c:crosses val="autoZero"/>
        <c:auto val="1"/>
        <c:lblAlgn val="ctr"/>
        <c:lblOffset val="100"/>
        <c:noMultiLvlLbl val="0"/>
      </c:catAx>
      <c:valAx>
        <c:axId val="626852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626852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Times New Roman" panose="02020603050405020304" pitchFamily="18" charset="0"/>
          <a:cs typeface="Times New Roman" panose="02020603050405020304" pitchFamily="18" charset="0"/>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a:t>Gemessene gegenüber empfundenen fps und deren Einfluss auf das Spielerlebnis bei 10fps</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title>
    <c:autoTitleDeleted val="0"/>
    <c:plotArea>
      <c:layout/>
      <c:lineChart>
        <c:grouping val="standard"/>
        <c:varyColors val="0"/>
        <c:ser>
          <c:idx val="0"/>
          <c:order val="0"/>
          <c:tx>
            <c:strRef>
              <c:f>'10FPS'!$A$1</c:f>
              <c:strCache>
                <c:ptCount val="1"/>
                <c:pt idx="0">
                  <c:v>Gemessene FPS</c:v>
                </c:pt>
              </c:strCache>
            </c:strRef>
          </c:tx>
          <c:spPr>
            <a:ln w="28575" cap="rnd">
              <a:solidFill>
                <a:schemeClr val="accent1"/>
              </a:solidFill>
              <a:round/>
            </a:ln>
            <a:effectLst/>
          </c:spPr>
          <c:marker>
            <c:symbol val="none"/>
          </c:marker>
          <c:val>
            <c:numRef>
              <c:f>'10FPS'!$A$2:$A$40</c:f>
              <c:numCache>
                <c:formatCode>General</c:formatCode>
                <c:ptCount val="39"/>
                <c:pt idx="0">
                  <c:v>10</c:v>
                </c:pt>
                <c:pt idx="1">
                  <c:v>10</c:v>
                </c:pt>
                <c:pt idx="2">
                  <c:v>10</c:v>
                </c:pt>
                <c:pt idx="3">
                  <c:v>10</c:v>
                </c:pt>
                <c:pt idx="4">
                  <c:v>10</c:v>
                </c:pt>
                <c:pt idx="5">
                  <c:v>10</c:v>
                </c:pt>
                <c:pt idx="6">
                  <c:v>10</c:v>
                </c:pt>
                <c:pt idx="7">
                  <c:v>10</c:v>
                </c:pt>
                <c:pt idx="8">
                  <c:v>10</c:v>
                </c:pt>
                <c:pt idx="9">
                  <c:v>10</c:v>
                </c:pt>
                <c:pt idx="10">
                  <c:v>10</c:v>
                </c:pt>
                <c:pt idx="11">
                  <c:v>10</c:v>
                </c:pt>
                <c:pt idx="12">
                  <c:v>10</c:v>
                </c:pt>
                <c:pt idx="13">
                  <c:v>10</c:v>
                </c:pt>
                <c:pt idx="14">
                  <c:v>10</c:v>
                </c:pt>
                <c:pt idx="15">
                  <c:v>10</c:v>
                </c:pt>
                <c:pt idx="16">
                  <c:v>10</c:v>
                </c:pt>
                <c:pt idx="17">
                  <c:v>10</c:v>
                </c:pt>
                <c:pt idx="18">
                  <c:v>10</c:v>
                </c:pt>
                <c:pt idx="19">
                  <c:v>10</c:v>
                </c:pt>
                <c:pt idx="20">
                  <c:v>10</c:v>
                </c:pt>
                <c:pt idx="21">
                  <c:v>10</c:v>
                </c:pt>
                <c:pt idx="22">
                  <c:v>10</c:v>
                </c:pt>
                <c:pt idx="23">
                  <c:v>10</c:v>
                </c:pt>
                <c:pt idx="24">
                  <c:v>10</c:v>
                </c:pt>
                <c:pt idx="25">
                  <c:v>10</c:v>
                </c:pt>
                <c:pt idx="26">
                  <c:v>10</c:v>
                </c:pt>
                <c:pt idx="27">
                  <c:v>10</c:v>
                </c:pt>
                <c:pt idx="28">
                  <c:v>10</c:v>
                </c:pt>
                <c:pt idx="29">
                  <c:v>10</c:v>
                </c:pt>
                <c:pt idx="30">
                  <c:v>10</c:v>
                </c:pt>
                <c:pt idx="31">
                  <c:v>10</c:v>
                </c:pt>
                <c:pt idx="32">
                  <c:v>10</c:v>
                </c:pt>
                <c:pt idx="33">
                  <c:v>10</c:v>
                </c:pt>
                <c:pt idx="34">
                  <c:v>10</c:v>
                </c:pt>
                <c:pt idx="35">
                  <c:v>10</c:v>
                </c:pt>
                <c:pt idx="36">
                  <c:v>10</c:v>
                </c:pt>
                <c:pt idx="37">
                  <c:v>10</c:v>
                </c:pt>
                <c:pt idx="38">
                  <c:v>10</c:v>
                </c:pt>
              </c:numCache>
            </c:numRef>
          </c:val>
          <c:smooth val="0"/>
          <c:extLst>
            <c:ext xmlns:c16="http://schemas.microsoft.com/office/drawing/2014/chart" uri="{C3380CC4-5D6E-409C-BE32-E72D297353CC}">
              <c16:uniqueId val="{00000000-244D-4F72-933B-60A65A35EB9B}"/>
            </c:ext>
          </c:extLst>
        </c:ser>
        <c:ser>
          <c:idx val="1"/>
          <c:order val="1"/>
          <c:tx>
            <c:strRef>
              <c:f>'10FPS'!$B$1</c:f>
              <c:strCache>
                <c:ptCount val="1"/>
                <c:pt idx="0">
                  <c:v>Empfundene FPS</c:v>
                </c:pt>
              </c:strCache>
            </c:strRef>
          </c:tx>
          <c:spPr>
            <a:ln w="28575" cap="rnd">
              <a:solidFill>
                <a:schemeClr val="accent2"/>
              </a:solidFill>
              <a:round/>
            </a:ln>
            <a:effectLst/>
          </c:spPr>
          <c:marker>
            <c:symbol val="none"/>
          </c:marker>
          <c:val>
            <c:numRef>
              <c:f>'10FPS'!$B$2:$B$40</c:f>
              <c:numCache>
                <c:formatCode>General</c:formatCode>
                <c:ptCount val="39"/>
                <c:pt idx="0">
                  <c:v>10</c:v>
                </c:pt>
                <c:pt idx="1">
                  <c:v>20</c:v>
                </c:pt>
                <c:pt idx="2">
                  <c:v>10</c:v>
                </c:pt>
                <c:pt idx="3">
                  <c:v>10</c:v>
                </c:pt>
                <c:pt idx="4">
                  <c:v>10</c:v>
                </c:pt>
                <c:pt idx="5">
                  <c:v>30</c:v>
                </c:pt>
                <c:pt idx="6">
                  <c:v>10</c:v>
                </c:pt>
                <c:pt idx="7">
                  <c:v>10</c:v>
                </c:pt>
                <c:pt idx="8">
                  <c:v>10</c:v>
                </c:pt>
                <c:pt idx="9">
                  <c:v>10</c:v>
                </c:pt>
                <c:pt idx="10">
                  <c:v>10</c:v>
                </c:pt>
                <c:pt idx="11">
                  <c:v>10</c:v>
                </c:pt>
                <c:pt idx="12">
                  <c:v>10</c:v>
                </c:pt>
                <c:pt idx="13">
                  <c:v>20</c:v>
                </c:pt>
                <c:pt idx="14">
                  <c:v>10</c:v>
                </c:pt>
                <c:pt idx="15">
                  <c:v>10</c:v>
                </c:pt>
                <c:pt idx="16">
                  <c:v>10</c:v>
                </c:pt>
                <c:pt idx="17">
                  <c:v>10</c:v>
                </c:pt>
                <c:pt idx="18">
                  <c:v>10</c:v>
                </c:pt>
                <c:pt idx="19">
                  <c:v>10</c:v>
                </c:pt>
                <c:pt idx="20">
                  <c:v>10</c:v>
                </c:pt>
                <c:pt idx="21">
                  <c:v>10</c:v>
                </c:pt>
                <c:pt idx="22">
                  <c:v>10</c:v>
                </c:pt>
                <c:pt idx="23">
                  <c:v>10</c:v>
                </c:pt>
                <c:pt idx="24">
                  <c:v>20</c:v>
                </c:pt>
                <c:pt idx="25">
                  <c:v>10</c:v>
                </c:pt>
                <c:pt idx="26">
                  <c:v>10</c:v>
                </c:pt>
                <c:pt idx="27">
                  <c:v>10</c:v>
                </c:pt>
                <c:pt idx="28">
                  <c:v>10</c:v>
                </c:pt>
                <c:pt idx="29">
                  <c:v>20</c:v>
                </c:pt>
                <c:pt idx="30">
                  <c:v>10</c:v>
                </c:pt>
                <c:pt idx="31">
                  <c:v>10</c:v>
                </c:pt>
                <c:pt idx="32">
                  <c:v>10</c:v>
                </c:pt>
                <c:pt idx="33">
                  <c:v>10</c:v>
                </c:pt>
                <c:pt idx="34">
                  <c:v>10</c:v>
                </c:pt>
                <c:pt idx="35">
                  <c:v>20</c:v>
                </c:pt>
                <c:pt idx="36">
                  <c:v>50</c:v>
                </c:pt>
                <c:pt idx="37">
                  <c:v>30</c:v>
                </c:pt>
                <c:pt idx="38">
                  <c:v>10</c:v>
                </c:pt>
              </c:numCache>
            </c:numRef>
          </c:val>
          <c:smooth val="0"/>
          <c:extLst>
            <c:ext xmlns:c16="http://schemas.microsoft.com/office/drawing/2014/chart" uri="{C3380CC4-5D6E-409C-BE32-E72D297353CC}">
              <c16:uniqueId val="{00000001-244D-4F72-933B-60A65A35EB9B}"/>
            </c:ext>
          </c:extLst>
        </c:ser>
        <c:ser>
          <c:idx val="2"/>
          <c:order val="2"/>
          <c:tx>
            <c:strRef>
              <c:f>'10FPS'!$D$1</c:f>
              <c:strCache>
                <c:ptCount val="1"/>
                <c:pt idx="0">
                  <c:v>Auswirkung*-10</c:v>
                </c:pt>
              </c:strCache>
            </c:strRef>
          </c:tx>
          <c:spPr>
            <a:ln w="28575" cap="rnd">
              <a:solidFill>
                <a:schemeClr val="accent3"/>
              </a:solidFill>
              <a:round/>
            </a:ln>
            <a:effectLst/>
          </c:spPr>
          <c:marker>
            <c:symbol val="none"/>
          </c:marker>
          <c:val>
            <c:numRef>
              <c:f>'10FPS'!$D$2:$D$40</c:f>
              <c:numCache>
                <c:formatCode>General</c:formatCode>
                <c:ptCount val="39"/>
                <c:pt idx="0">
                  <c:v>-30</c:v>
                </c:pt>
                <c:pt idx="1">
                  <c:v>-30</c:v>
                </c:pt>
                <c:pt idx="2">
                  <c:v>0</c:v>
                </c:pt>
                <c:pt idx="3">
                  <c:v>-20</c:v>
                </c:pt>
                <c:pt idx="4">
                  <c:v>0</c:v>
                </c:pt>
                <c:pt idx="5">
                  <c:v>-20</c:v>
                </c:pt>
                <c:pt idx="6">
                  <c:v>-30</c:v>
                </c:pt>
                <c:pt idx="7">
                  <c:v>-30</c:v>
                </c:pt>
                <c:pt idx="8">
                  <c:v>-30</c:v>
                </c:pt>
                <c:pt idx="9">
                  <c:v>-30</c:v>
                </c:pt>
                <c:pt idx="10">
                  <c:v>-30</c:v>
                </c:pt>
                <c:pt idx="11">
                  <c:v>-20</c:v>
                </c:pt>
                <c:pt idx="12">
                  <c:v>-30</c:v>
                </c:pt>
                <c:pt idx="13">
                  <c:v>-10</c:v>
                </c:pt>
                <c:pt idx="14">
                  <c:v>-30</c:v>
                </c:pt>
                <c:pt idx="15">
                  <c:v>-10</c:v>
                </c:pt>
                <c:pt idx="16">
                  <c:v>-30</c:v>
                </c:pt>
                <c:pt idx="17">
                  <c:v>-20</c:v>
                </c:pt>
                <c:pt idx="18">
                  <c:v>-30</c:v>
                </c:pt>
                <c:pt idx="19">
                  <c:v>-30</c:v>
                </c:pt>
                <c:pt idx="20">
                  <c:v>-30</c:v>
                </c:pt>
                <c:pt idx="21">
                  <c:v>0</c:v>
                </c:pt>
                <c:pt idx="22">
                  <c:v>-30</c:v>
                </c:pt>
                <c:pt idx="23">
                  <c:v>-30</c:v>
                </c:pt>
                <c:pt idx="24">
                  <c:v>-10</c:v>
                </c:pt>
                <c:pt idx="25">
                  <c:v>-30</c:v>
                </c:pt>
                <c:pt idx="26">
                  <c:v>-20</c:v>
                </c:pt>
                <c:pt idx="27">
                  <c:v>-20</c:v>
                </c:pt>
                <c:pt idx="28">
                  <c:v>-30</c:v>
                </c:pt>
                <c:pt idx="29">
                  <c:v>-30</c:v>
                </c:pt>
                <c:pt idx="30">
                  <c:v>-10</c:v>
                </c:pt>
                <c:pt idx="31">
                  <c:v>-30</c:v>
                </c:pt>
                <c:pt idx="32">
                  <c:v>-20</c:v>
                </c:pt>
                <c:pt idx="33">
                  <c:v>-30</c:v>
                </c:pt>
                <c:pt idx="34">
                  <c:v>-20</c:v>
                </c:pt>
                <c:pt idx="35">
                  <c:v>-10</c:v>
                </c:pt>
                <c:pt idx="36">
                  <c:v>-10</c:v>
                </c:pt>
                <c:pt idx="37">
                  <c:v>0</c:v>
                </c:pt>
                <c:pt idx="38">
                  <c:v>-30</c:v>
                </c:pt>
              </c:numCache>
            </c:numRef>
          </c:val>
          <c:smooth val="0"/>
          <c:extLst>
            <c:ext xmlns:c16="http://schemas.microsoft.com/office/drawing/2014/chart" uri="{C3380CC4-5D6E-409C-BE32-E72D297353CC}">
              <c16:uniqueId val="{00000002-244D-4F72-933B-60A65A35EB9B}"/>
            </c:ext>
          </c:extLst>
        </c:ser>
        <c:dLbls>
          <c:showLegendKey val="0"/>
          <c:showVal val="0"/>
          <c:showCatName val="0"/>
          <c:showSerName val="0"/>
          <c:showPercent val="0"/>
          <c:showBubbleSize val="0"/>
        </c:dLbls>
        <c:smooth val="0"/>
        <c:axId val="527453752"/>
        <c:axId val="527454736"/>
      </c:lineChart>
      <c:catAx>
        <c:axId val="527453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527454736"/>
        <c:crosses val="autoZero"/>
        <c:auto val="1"/>
        <c:lblAlgn val="ctr"/>
        <c:lblOffset val="100"/>
        <c:noMultiLvlLbl val="0"/>
      </c:catAx>
      <c:valAx>
        <c:axId val="527454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527453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Dör16</b:Tag>
    <b:SourceType>Book</b:SourceType>
    <b:Guid>{3A58FE4B-7DE3-450E-B08E-B2B8A28A42E8}</b:Guid>
    <b:Author>
      <b:Author>
        <b:NameList>
          <b:Person>
            <b:Last>Dörner</b:Last>
            <b:First>R.,</b:First>
            <b:Middle>Broll, W., Grimm, P. et al.</b:Middle>
          </b:Person>
        </b:NameList>
      </b:Author>
    </b:Author>
    <b:Title>Virtual Reality und Augmented Reality (VR/AR)</b:Title>
    <b:Year>2016</b:Year>
    <b:City>Heidelberg</b:City>
    <b:Publisher>Springer Verlag </b:Publisher>
    <b:RefOrder>2</b:RefOrder>
  </b:Source>
  <b:Source>
    <b:Tag>Vir17</b:Tag>
    <b:SourceType>InternetSite</b:SourceType>
    <b:Guid>{7121B241-DAF5-4E90-A899-51E3D2D7DFA8}</b:Guid>
    <b:Title>Virtuelle Realität</b:Title>
    <b:InternetSiteTitle>Wikipedia: Die freie Enzyklopädie</b:InternetSiteTitle>
    <b:ProductionCompany/>
    <b:Year/>
    <b:Month/>
    <b:Day/>
    <b:YearAccessed>2017</b:YearAccessed>
    <b:MonthAccessed>7</b:MonthAccessed>
    <b:DayAccessed>11</b:DayAccessed>
    <b:URL>http://de.wikipedia.org/wiki/Virtuelle_Realität</b:URL>
    <b:Version/>
    <b:ShortTitle/>
    <b:StandardNumber/>
    <b:Comments/>
    <b:Medium/>
    <b:DOI/>
    <b:RefOrder>3</b:RefOrder>
  </b:Source>
  <b:Source>
    <b:Tag>ESu65</b:Tag>
    <b:SourceType>Book</b:SourceType>
    <b:Guid>{44495712-3559-404D-BB90-5D2DA052FDA8}</b:Guid>
    <b:Author>
      <b:Author>
        <b:NameList>
          <b:Person>
            <b:Last>Sutherand</b:Last>
            <b:First>E.</b:First>
          </b:Person>
        </b:NameList>
      </b:Author>
    </b:Author>
    <b:Title> The ultimate display. Proc IFIP Congress</b:Title>
    <b:Year>1965</b:Year>
    <b:RefOrder>4</b:RefOrder>
  </b:Source>
  <b:Source>
    <b:Tag>Uni17</b:Tag>
    <b:SourceType>InternetSite</b:SourceType>
    <b:Guid>{3451B9D0-0084-418A-B761-B0DA043C458F}</b:Guid>
    <b:Title>Unity3d</b:Title>
    <b:Year>2017</b:Year>
    <b:Author>
      <b:Author>
        <b:NameList>
          <b:Person>
            <b:Last>Unity3D</b:Last>
          </b:Person>
        </b:NameList>
      </b:Author>
    </b:Author>
    <b:YearAccessed>2017</b:YearAccessed>
    <b:MonthAccessed>09</b:MonthAccessed>
    <b:DayAccessed>17:45</b:DayAccessed>
    <b:URL>https://docs.unity3d.com/ScriptReference/Application-targetFrameRate.html</b:URL>
    <b:RefOrder>1</b:RefOrder>
  </b:Source>
  <b:Source>
    <b:Tag>Uni171</b:Tag>
    <b:SourceType>InternetSite</b:SourceType>
    <b:Guid>{56A7F6E7-AA1A-4CA6-ABB4-092A1C2F06A2}</b:Guid>
    <b:Title>Unity3D</b:Title>
    <b:Year>2017</b:Year>
    <b:YearAccessed>2017</b:YearAccessed>
    <b:MonthAccessed>09</b:MonthAccessed>
    <b:DayAccessed>21</b:DayAccessed>
    <b:URL>https://docs.unity3d.com/Manual/RenderingStatistics.html</b:URL>
    <b:RefOrder>5</b:RefOrder>
  </b:Source>
</b:Sources>
</file>

<file path=customXml/itemProps1.xml><?xml version="1.0" encoding="utf-8"?>
<ds:datastoreItem xmlns:ds="http://schemas.openxmlformats.org/officeDocument/2006/customXml" ds:itemID="{633CD6C6-EFC7-4BE1-A13A-2EE4954B0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249_Vorlage_Deckblatt Thesis.dotx</Template>
  <TotalTime>0</TotalTime>
  <Pages>1</Pages>
  <Words>40225</Words>
  <Characters>253419</Characters>
  <Application>Microsoft Office Word</Application>
  <DocSecurity>0</DocSecurity>
  <Lines>2111</Lines>
  <Paragraphs>586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Max Kanisch</dc:creator>
  <cp:lastModifiedBy>Markus Weiß</cp:lastModifiedBy>
  <cp:revision>16</cp:revision>
  <cp:lastPrinted>2017-09-24T20:28:00Z</cp:lastPrinted>
  <dcterms:created xsi:type="dcterms:W3CDTF">2017-09-24T17:43:00Z</dcterms:created>
  <dcterms:modified xsi:type="dcterms:W3CDTF">2017-09-24T20:28:00Z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Thesis</vt:lpwstr>
  </property>
  <property fmtid="{D5CDD505-2E9C-101B-9397-08002B2CF9AE}" pid="3" name="CitaviDocumentProperty_11">
    <vt:lpwstr>Überschrift 1</vt:lpwstr>
  </property>
  <property fmtid="{D5CDD505-2E9C-101B-9397-08002B2CF9AE}" pid="4" name="CitaviDocumentProperty_12">
    <vt:lpwstr>Standard</vt:lpwstr>
  </property>
  <property fmtid="{D5CDD505-2E9C-101B-9397-08002B2CF9AE}" pid="5" name="CitaviDocumentProperty_16">
    <vt:lpwstr>Untertitel</vt:lpwstr>
  </property>
  <property fmtid="{D5CDD505-2E9C-101B-9397-08002B2CF9AE}" pid="6" name="CitaviDocumentProperty_13">
    <vt:lpwstr>Standard</vt:lpwstr>
  </property>
  <property fmtid="{D5CDD505-2E9C-101B-9397-08002B2CF9AE}" pid="7" name="CitaviDocumentProperty_15">
    <vt:lpwstr>Standard</vt:lpwstr>
  </property>
  <property fmtid="{D5CDD505-2E9C-101B-9397-08002B2CF9AE}" pid="8" name="CitaviDocumentProperty_17">
    <vt:lpwstr>Standard</vt:lpwstr>
  </property>
  <property fmtid="{D5CDD505-2E9C-101B-9397-08002B2CF9AE}" pid="9" name="CitaviDocumentProperty_0">
    <vt:lpwstr>93e30702-6293-4d13-ba1a-77e2adb6a2d7</vt:lpwstr>
  </property>
  <property fmtid="{D5CDD505-2E9C-101B-9397-08002B2CF9AE}" pid="10" name="CitaviDocumentProperty_28">
    <vt:lpwstr>False</vt:lpwstr>
  </property>
  <property fmtid="{D5CDD505-2E9C-101B-9397-08002B2CF9AE}" pid="11" name="CitaviDocumentProperty_8">
    <vt:lpwstr>C:\Users\Gast_\Documents\Citavi 5\Projects\Thesis\Thesis.ctv5</vt:lpwstr>
  </property>
  <property fmtid="{D5CDD505-2E9C-101B-9397-08002B2CF9AE}" pid="12" name="CitaviDocumentProperty_6">
    <vt:lpwstr>False</vt:lpwstr>
  </property>
  <property fmtid="{D5CDD505-2E9C-101B-9397-08002B2CF9AE}" pid="13" name="CitaviDocumentProperty_1">
    <vt:lpwstr>5.6.0.2</vt:lpwstr>
  </property>
</Properties>
</file>